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tiff" ContentType="image/tiff"/>
  <Default Extension="wdp" ContentType="image/vnd.ms-photo"/>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F7AD0D9" w14:textId="77777777" w:rsidR="00AC343C" w:rsidRPr="001A2766" w:rsidRDefault="00AC343C" w:rsidP="001A2766">
      <w:pPr>
        <w:spacing w:line="360" w:lineRule="auto"/>
        <w:jc w:val="both"/>
        <w:rPr>
          <w:color w:val="000000" w:themeColor="text1"/>
        </w:rPr>
      </w:pPr>
    </w:p>
    <w:p w14:paraId="75AABDE4" w14:textId="77777777" w:rsidR="00AC343C" w:rsidRPr="001A2766" w:rsidRDefault="00AC343C" w:rsidP="001A2766">
      <w:pPr>
        <w:spacing w:line="360" w:lineRule="auto"/>
        <w:jc w:val="both"/>
        <w:rPr>
          <w:color w:val="000000" w:themeColor="text1"/>
        </w:rPr>
      </w:pPr>
    </w:p>
    <w:p w14:paraId="00351DA5" w14:textId="36985D78" w:rsidR="00AC343C" w:rsidRPr="001A2766" w:rsidRDefault="00AC343C" w:rsidP="001A2766">
      <w:pPr>
        <w:spacing w:line="360" w:lineRule="auto"/>
        <w:jc w:val="both"/>
        <w:rPr>
          <w:b/>
          <w:bCs/>
          <w:color w:val="000000" w:themeColor="text1"/>
        </w:rPr>
      </w:pPr>
    </w:p>
    <w:p w14:paraId="10BEFBE4" w14:textId="77777777" w:rsidR="00AC343C" w:rsidRPr="001A2766" w:rsidRDefault="00AC343C" w:rsidP="001A2766">
      <w:pPr>
        <w:spacing w:line="360" w:lineRule="auto"/>
        <w:jc w:val="both"/>
        <w:rPr>
          <w:color w:val="000000" w:themeColor="text1"/>
        </w:rPr>
      </w:pPr>
    </w:p>
    <w:p w14:paraId="09D20F1B" w14:textId="273F4C20" w:rsidR="00AC343C" w:rsidRPr="001A2766" w:rsidRDefault="004C022E" w:rsidP="001A2766">
      <w:pPr>
        <w:spacing w:line="360" w:lineRule="auto"/>
        <w:jc w:val="center"/>
        <w:rPr>
          <w:b/>
          <w:bCs/>
          <w:color w:val="000000" w:themeColor="text1"/>
          <w:sz w:val="32"/>
          <w:szCs w:val="32"/>
        </w:rPr>
      </w:pPr>
      <w:r w:rsidRPr="001A2766">
        <w:rPr>
          <w:b/>
          <w:bCs/>
          <w:color w:val="000000" w:themeColor="text1"/>
          <w:sz w:val="32"/>
          <w:szCs w:val="32"/>
        </w:rPr>
        <w:t>Cytochrome P450 BM3 Engineering for the Production of Valuable Human Drug Metabolites</w:t>
      </w:r>
    </w:p>
    <w:p w14:paraId="5A9A4645" w14:textId="77777777" w:rsidR="00AC343C" w:rsidRPr="001A2766" w:rsidRDefault="00AC343C" w:rsidP="001A2766">
      <w:pPr>
        <w:spacing w:line="360" w:lineRule="auto"/>
        <w:jc w:val="both"/>
        <w:rPr>
          <w:color w:val="000000" w:themeColor="text1"/>
          <w:sz w:val="32"/>
          <w:szCs w:val="32"/>
        </w:rPr>
      </w:pPr>
    </w:p>
    <w:p w14:paraId="6B86B1B1" w14:textId="77777777" w:rsidR="00AC343C" w:rsidRPr="001A2766" w:rsidRDefault="00AC343C" w:rsidP="001A2766">
      <w:pPr>
        <w:spacing w:line="360" w:lineRule="auto"/>
        <w:jc w:val="both"/>
        <w:rPr>
          <w:color w:val="000000" w:themeColor="text1"/>
        </w:rPr>
      </w:pPr>
    </w:p>
    <w:p w14:paraId="295BC38C" w14:textId="77777777" w:rsidR="00AC343C" w:rsidRPr="001A2766" w:rsidRDefault="00AC343C" w:rsidP="001A2766">
      <w:pPr>
        <w:spacing w:line="360" w:lineRule="auto"/>
        <w:jc w:val="both"/>
        <w:rPr>
          <w:color w:val="000000" w:themeColor="text1"/>
        </w:rPr>
      </w:pPr>
    </w:p>
    <w:p w14:paraId="4069893B" w14:textId="77777777" w:rsidR="00AC343C" w:rsidRPr="001A2766" w:rsidRDefault="00AC343C" w:rsidP="001A2766">
      <w:pPr>
        <w:spacing w:line="360" w:lineRule="auto"/>
        <w:jc w:val="both"/>
        <w:rPr>
          <w:color w:val="000000" w:themeColor="text1"/>
        </w:rPr>
      </w:pPr>
    </w:p>
    <w:p w14:paraId="2BC27F31" w14:textId="77777777" w:rsidR="00AC343C" w:rsidRPr="001A2766" w:rsidRDefault="00AC343C" w:rsidP="001A2766">
      <w:pPr>
        <w:spacing w:line="360" w:lineRule="auto"/>
        <w:jc w:val="both"/>
        <w:rPr>
          <w:color w:val="000000" w:themeColor="text1"/>
        </w:rPr>
      </w:pPr>
    </w:p>
    <w:p w14:paraId="2D3F800A" w14:textId="46531E06" w:rsidR="004C022E" w:rsidRPr="001A2766" w:rsidRDefault="004C022E" w:rsidP="001A2766">
      <w:pPr>
        <w:spacing w:line="360" w:lineRule="auto"/>
        <w:jc w:val="center"/>
        <w:rPr>
          <w:color w:val="000000" w:themeColor="text1"/>
          <w:sz w:val="28"/>
          <w:szCs w:val="28"/>
        </w:rPr>
      </w:pPr>
      <w:r w:rsidRPr="001A2766">
        <w:rPr>
          <w:color w:val="000000" w:themeColor="text1"/>
          <w:sz w:val="28"/>
          <w:szCs w:val="28"/>
        </w:rPr>
        <w:t>A thesis submitted to The University of Manchester for the degree of Master of Philosophy in the Faculty of Science and Engineering</w:t>
      </w:r>
    </w:p>
    <w:p w14:paraId="7DB3A68A" w14:textId="7008FE95" w:rsidR="004C022E" w:rsidRPr="001A2766" w:rsidRDefault="004C022E" w:rsidP="001A2766">
      <w:pPr>
        <w:spacing w:line="360" w:lineRule="auto"/>
        <w:jc w:val="both"/>
        <w:rPr>
          <w:color w:val="000000" w:themeColor="text1"/>
        </w:rPr>
      </w:pPr>
    </w:p>
    <w:p w14:paraId="241B7D1C" w14:textId="4D9B7310" w:rsidR="004C022E" w:rsidRPr="001A2766" w:rsidRDefault="004C022E" w:rsidP="001A2766">
      <w:pPr>
        <w:spacing w:line="360" w:lineRule="auto"/>
        <w:jc w:val="both"/>
        <w:rPr>
          <w:color w:val="000000" w:themeColor="text1"/>
        </w:rPr>
      </w:pPr>
    </w:p>
    <w:p w14:paraId="5F9A091F" w14:textId="335CE213" w:rsidR="004C022E" w:rsidRPr="001A2766" w:rsidRDefault="004C022E" w:rsidP="001A2766">
      <w:pPr>
        <w:spacing w:line="360" w:lineRule="auto"/>
        <w:jc w:val="both"/>
        <w:rPr>
          <w:color w:val="000000" w:themeColor="text1"/>
        </w:rPr>
      </w:pPr>
    </w:p>
    <w:p w14:paraId="4A8F1EAC" w14:textId="6F987AC8" w:rsidR="004C022E" w:rsidRPr="001A2766" w:rsidRDefault="004C022E" w:rsidP="001A2766">
      <w:pPr>
        <w:spacing w:line="360" w:lineRule="auto"/>
        <w:jc w:val="both"/>
        <w:rPr>
          <w:color w:val="000000" w:themeColor="text1"/>
        </w:rPr>
      </w:pPr>
    </w:p>
    <w:p w14:paraId="47AB43BD" w14:textId="105297E2" w:rsidR="004C022E" w:rsidRPr="001A2766" w:rsidRDefault="004C022E" w:rsidP="001A2766">
      <w:pPr>
        <w:spacing w:line="360" w:lineRule="auto"/>
        <w:jc w:val="both"/>
        <w:rPr>
          <w:color w:val="000000" w:themeColor="text1"/>
        </w:rPr>
      </w:pPr>
    </w:p>
    <w:p w14:paraId="4B9973FF" w14:textId="5903CEA2" w:rsidR="004C022E" w:rsidRPr="001A2766" w:rsidRDefault="004C022E" w:rsidP="001A2766">
      <w:pPr>
        <w:spacing w:line="360" w:lineRule="auto"/>
        <w:jc w:val="both"/>
        <w:rPr>
          <w:color w:val="000000" w:themeColor="text1"/>
        </w:rPr>
      </w:pPr>
    </w:p>
    <w:p w14:paraId="021B0442" w14:textId="617EFE90" w:rsidR="004C022E" w:rsidRPr="001A2766" w:rsidRDefault="004C022E" w:rsidP="001A2766">
      <w:pPr>
        <w:spacing w:line="360" w:lineRule="auto"/>
        <w:jc w:val="both"/>
        <w:rPr>
          <w:color w:val="000000" w:themeColor="text1"/>
        </w:rPr>
      </w:pPr>
    </w:p>
    <w:p w14:paraId="5FF8C90F" w14:textId="664620C2" w:rsidR="004C022E" w:rsidRPr="001A2766" w:rsidRDefault="004C022E" w:rsidP="001A2766">
      <w:pPr>
        <w:spacing w:line="360" w:lineRule="auto"/>
        <w:jc w:val="both"/>
        <w:rPr>
          <w:color w:val="000000" w:themeColor="text1"/>
          <w:sz w:val="28"/>
          <w:szCs w:val="28"/>
        </w:rPr>
      </w:pPr>
    </w:p>
    <w:p w14:paraId="3B61042B" w14:textId="77777777" w:rsidR="001A2766" w:rsidRDefault="001A2766" w:rsidP="001A2766">
      <w:pPr>
        <w:spacing w:line="360" w:lineRule="auto"/>
        <w:jc w:val="center"/>
        <w:rPr>
          <w:b/>
          <w:bCs/>
          <w:color w:val="000000" w:themeColor="text1"/>
          <w:sz w:val="28"/>
          <w:szCs w:val="28"/>
        </w:rPr>
      </w:pPr>
    </w:p>
    <w:p w14:paraId="069A039E" w14:textId="77777777" w:rsidR="001A2766" w:rsidRDefault="001A2766" w:rsidP="001A2766">
      <w:pPr>
        <w:spacing w:line="360" w:lineRule="auto"/>
        <w:jc w:val="center"/>
        <w:rPr>
          <w:b/>
          <w:bCs/>
          <w:color w:val="000000" w:themeColor="text1"/>
          <w:sz w:val="28"/>
          <w:szCs w:val="28"/>
        </w:rPr>
      </w:pPr>
    </w:p>
    <w:p w14:paraId="2B63AA4A" w14:textId="13E9ACE2" w:rsidR="004C022E" w:rsidRPr="001A2766" w:rsidRDefault="004C022E" w:rsidP="001A2766">
      <w:pPr>
        <w:spacing w:line="360" w:lineRule="auto"/>
        <w:jc w:val="center"/>
        <w:rPr>
          <w:b/>
          <w:bCs/>
          <w:color w:val="000000" w:themeColor="text1"/>
          <w:sz w:val="28"/>
          <w:szCs w:val="28"/>
        </w:rPr>
      </w:pPr>
      <w:r w:rsidRPr="001A2766">
        <w:rPr>
          <w:b/>
          <w:bCs/>
          <w:color w:val="000000" w:themeColor="text1"/>
          <w:sz w:val="28"/>
          <w:szCs w:val="28"/>
        </w:rPr>
        <w:t>Master of Philosophy</w:t>
      </w:r>
    </w:p>
    <w:p w14:paraId="013689E5" w14:textId="2454D056" w:rsidR="004C022E" w:rsidRPr="001A2766" w:rsidRDefault="004C022E" w:rsidP="001A2766">
      <w:pPr>
        <w:spacing w:line="360" w:lineRule="auto"/>
        <w:jc w:val="both"/>
        <w:rPr>
          <w:color w:val="000000" w:themeColor="text1"/>
          <w:sz w:val="28"/>
          <w:szCs w:val="28"/>
        </w:rPr>
      </w:pPr>
    </w:p>
    <w:p w14:paraId="64C94B48" w14:textId="1959FEE9" w:rsidR="004C022E" w:rsidRPr="001A2766" w:rsidRDefault="004C022E" w:rsidP="001A2766">
      <w:pPr>
        <w:spacing w:line="360" w:lineRule="auto"/>
        <w:jc w:val="both"/>
        <w:rPr>
          <w:color w:val="000000" w:themeColor="text1"/>
          <w:sz w:val="28"/>
          <w:szCs w:val="28"/>
        </w:rPr>
      </w:pPr>
    </w:p>
    <w:p w14:paraId="2C94E219" w14:textId="0BD12280" w:rsidR="004C022E" w:rsidRPr="001A2766" w:rsidRDefault="004C022E" w:rsidP="001A2766">
      <w:pPr>
        <w:spacing w:line="360" w:lineRule="auto"/>
        <w:jc w:val="center"/>
        <w:rPr>
          <w:color w:val="000000" w:themeColor="text1"/>
          <w:sz w:val="28"/>
          <w:szCs w:val="28"/>
        </w:rPr>
      </w:pPr>
      <w:r w:rsidRPr="001A2766">
        <w:rPr>
          <w:color w:val="000000" w:themeColor="text1"/>
          <w:sz w:val="28"/>
          <w:szCs w:val="28"/>
        </w:rPr>
        <w:t>Sahara Bhanot</w:t>
      </w:r>
    </w:p>
    <w:p w14:paraId="1AD3A3C2" w14:textId="443E0160" w:rsidR="004C022E" w:rsidRPr="001A2766" w:rsidRDefault="004C022E" w:rsidP="001A2766">
      <w:pPr>
        <w:spacing w:line="360" w:lineRule="auto"/>
        <w:jc w:val="both"/>
        <w:rPr>
          <w:color w:val="000000" w:themeColor="text1"/>
          <w:sz w:val="28"/>
          <w:szCs w:val="28"/>
        </w:rPr>
      </w:pPr>
    </w:p>
    <w:p w14:paraId="19C786AF" w14:textId="1686B401" w:rsidR="004C022E" w:rsidRPr="001A2766" w:rsidRDefault="004C022E" w:rsidP="001A2766">
      <w:pPr>
        <w:spacing w:line="360" w:lineRule="auto"/>
        <w:jc w:val="both"/>
        <w:rPr>
          <w:color w:val="000000" w:themeColor="text1"/>
          <w:sz w:val="28"/>
          <w:szCs w:val="28"/>
        </w:rPr>
      </w:pPr>
    </w:p>
    <w:p w14:paraId="48B44854" w14:textId="40B1B006" w:rsidR="004C022E" w:rsidRPr="001A2766" w:rsidRDefault="004C022E" w:rsidP="001A2766">
      <w:pPr>
        <w:spacing w:line="360" w:lineRule="auto"/>
        <w:jc w:val="center"/>
        <w:rPr>
          <w:b/>
          <w:bCs/>
          <w:color w:val="000000" w:themeColor="text1"/>
          <w:sz w:val="28"/>
          <w:szCs w:val="28"/>
        </w:rPr>
      </w:pPr>
      <w:r w:rsidRPr="001A2766">
        <w:rPr>
          <w:b/>
          <w:bCs/>
          <w:color w:val="000000" w:themeColor="text1"/>
          <w:sz w:val="28"/>
          <w:szCs w:val="28"/>
        </w:rPr>
        <w:t>2020</w:t>
      </w:r>
    </w:p>
    <w:p w14:paraId="7BBAB7CF" w14:textId="452A740A" w:rsidR="004C022E" w:rsidRPr="001A2766" w:rsidRDefault="004C022E" w:rsidP="001A2766">
      <w:pPr>
        <w:spacing w:line="360" w:lineRule="auto"/>
        <w:jc w:val="both"/>
        <w:rPr>
          <w:b/>
          <w:bCs/>
          <w:color w:val="000000" w:themeColor="text1"/>
          <w:sz w:val="28"/>
          <w:szCs w:val="28"/>
        </w:rPr>
      </w:pPr>
    </w:p>
    <w:p w14:paraId="08B27695" w14:textId="417BE887" w:rsidR="004C022E" w:rsidRPr="001A2766" w:rsidRDefault="004C022E" w:rsidP="001A2766">
      <w:pPr>
        <w:spacing w:line="360" w:lineRule="auto"/>
        <w:jc w:val="both"/>
        <w:rPr>
          <w:b/>
          <w:bCs/>
          <w:color w:val="000000" w:themeColor="text1"/>
          <w:sz w:val="28"/>
          <w:szCs w:val="28"/>
        </w:rPr>
      </w:pPr>
    </w:p>
    <w:p w14:paraId="499457F0" w14:textId="5AFE644F" w:rsidR="004C022E" w:rsidRPr="001A2766" w:rsidRDefault="004C022E" w:rsidP="001A2766">
      <w:pPr>
        <w:spacing w:line="360" w:lineRule="auto"/>
        <w:jc w:val="both"/>
        <w:rPr>
          <w:b/>
          <w:bCs/>
          <w:color w:val="000000" w:themeColor="text1"/>
          <w:sz w:val="28"/>
          <w:szCs w:val="28"/>
        </w:rPr>
      </w:pPr>
    </w:p>
    <w:p w14:paraId="6C5B0788" w14:textId="3228B219" w:rsidR="004C022E" w:rsidRPr="001A2766" w:rsidRDefault="004C022E" w:rsidP="001A2766">
      <w:pPr>
        <w:spacing w:line="360" w:lineRule="auto"/>
        <w:jc w:val="both"/>
        <w:rPr>
          <w:b/>
          <w:bCs/>
          <w:color w:val="000000" w:themeColor="text1"/>
          <w:sz w:val="28"/>
          <w:szCs w:val="28"/>
        </w:rPr>
      </w:pPr>
      <w:r w:rsidRPr="001A2766">
        <w:rPr>
          <w:b/>
          <w:bCs/>
          <w:color w:val="000000" w:themeColor="text1"/>
          <w:sz w:val="28"/>
          <w:szCs w:val="28"/>
        </w:rPr>
        <w:t>School of Natural Sciences</w:t>
      </w:r>
    </w:p>
    <w:p w14:paraId="6750B2B6" w14:textId="77777777" w:rsidR="00AC343C" w:rsidRPr="001A2766" w:rsidRDefault="00AC343C" w:rsidP="001A2766">
      <w:pPr>
        <w:spacing w:line="360" w:lineRule="auto"/>
        <w:jc w:val="both"/>
        <w:rPr>
          <w:color w:val="000000" w:themeColor="text1"/>
        </w:rPr>
      </w:pPr>
    </w:p>
    <w:p w14:paraId="1DE4E276" w14:textId="77777777" w:rsidR="00AC343C" w:rsidRPr="001A2766" w:rsidRDefault="00AC343C" w:rsidP="001A2766">
      <w:pPr>
        <w:spacing w:line="360" w:lineRule="auto"/>
        <w:jc w:val="both"/>
        <w:rPr>
          <w:color w:val="000000" w:themeColor="text1"/>
        </w:rPr>
      </w:pPr>
    </w:p>
    <w:p w14:paraId="70D08362" w14:textId="77777777" w:rsidR="00AC343C" w:rsidRPr="001A2766" w:rsidRDefault="00AC343C" w:rsidP="001A2766">
      <w:pPr>
        <w:spacing w:line="360" w:lineRule="auto"/>
        <w:jc w:val="both"/>
        <w:rPr>
          <w:color w:val="000000" w:themeColor="text1"/>
        </w:rPr>
      </w:pPr>
    </w:p>
    <w:p w14:paraId="0A4D417D" w14:textId="77777777" w:rsidR="00AC343C" w:rsidRPr="001A2766" w:rsidRDefault="00AC343C" w:rsidP="001A2766">
      <w:pPr>
        <w:spacing w:line="360" w:lineRule="auto"/>
        <w:jc w:val="both"/>
        <w:rPr>
          <w:color w:val="000000" w:themeColor="text1"/>
        </w:rPr>
      </w:pPr>
    </w:p>
    <w:p w14:paraId="50D607B0" w14:textId="77777777" w:rsidR="00AC343C" w:rsidRPr="001A2766" w:rsidRDefault="00393028" w:rsidP="001A2766">
      <w:pPr>
        <w:keepNext/>
        <w:keepLines/>
        <w:pBdr>
          <w:top w:val="nil"/>
          <w:left w:val="nil"/>
          <w:bottom w:val="nil"/>
          <w:right w:val="nil"/>
          <w:between w:val="nil"/>
        </w:pBdr>
        <w:spacing w:before="480" w:line="360" w:lineRule="auto"/>
        <w:jc w:val="both"/>
        <w:rPr>
          <w:rFonts w:asciiTheme="minorHAnsi" w:hAnsiTheme="minorHAnsi"/>
          <w:b/>
          <w:color w:val="000000" w:themeColor="text1"/>
          <w:sz w:val="28"/>
          <w:szCs w:val="28"/>
        </w:rPr>
      </w:pPr>
      <w:r w:rsidRPr="001A2766">
        <w:rPr>
          <w:rFonts w:asciiTheme="minorHAnsi" w:hAnsiTheme="minorHAnsi"/>
          <w:b/>
          <w:color w:val="000000" w:themeColor="text1"/>
          <w:sz w:val="28"/>
          <w:szCs w:val="28"/>
        </w:rPr>
        <w:t>Table of Contents</w:t>
      </w:r>
    </w:p>
    <w:sdt>
      <w:sdtPr>
        <w:rPr>
          <w:rFonts w:asciiTheme="minorHAnsi" w:hAnsiTheme="minorHAnsi" w:cs="Times New Roman"/>
          <w:b w:val="0"/>
          <w:bCs w:val="0"/>
          <w:caps w:val="0"/>
          <w:color w:val="000000" w:themeColor="text1"/>
          <w:sz w:val="24"/>
          <w:szCs w:val="24"/>
        </w:rPr>
        <w:id w:val="-120615907"/>
        <w:docPartObj>
          <w:docPartGallery w:val="Table of Contents"/>
          <w:docPartUnique/>
        </w:docPartObj>
      </w:sdtPr>
      <w:sdtContent>
        <w:p w14:paraId="15E21ACC" w14:textId="74C30516" w:rsidR="00475173" w:rsidRPr="001A2766" w:rsidRDefault="00393028" w:rsidP="001A2766">
          <w:pPr>
            <w:pStyle w:val="TOC1"/>
            <w:tabs>
              <w:tab w:val="right" w:pos="9010"/>
            </w:tabs>
            <w:spacing w:line="360" w:lineRule="auto"/>
            <w:jc w:val="both"/>
            <w:rPr>
              <w:rFonts w:asciiTheme="minorHAnsi" w:eastAsiaTheme="minorEastAsia" w:hAnsiTheme="minorHAnsi" w:cstheme="minorBidi"/>
              <w:b w:val="0"/>
              <w:bCs w:val="0"/>
              <w:caps w:val="0"/>
              <w:noProof/>
              <w:color w:val="000000" w:themeColor="text1"/>
              <w:sz w:val="24"/>
              <w:szCs w:val="24"/>
            </w:rPr>
          </w:pPr>
          <w:r w:rsidRPr="001A2766">
            <w:rPr>
              <w:rFonts w:asciiTheme="minorHAnsi" w:hAnsiTheme="minorHAnsi"/>
              <w:color w:val="000000" w:themeColor="text1"/>
              <w:sz w:val="24"/>
              <w:szCs w:val="24"/>
            </w:rPr>
            <w:fldChar w:fldCharType="begin"/>
          </w:r>
          <w:r w:rsidRPr="001A2766">
            <w:rPr>
              <w:rFonts w:asciiTheme="minorHAnsi" w:hAnsiTheme="minorHAnsi"/>
              <w:color w:val="000000" w:themeColor="text1"/>
              <w:sz w:val="24"/>
              <w:szCs w:val="24"/>
            </w:rPr>
            <w:instrText xml:space="preserve"> TOC \h \u \z </w:instrText>
          </w:r>
          <w:r w:rsidRPr="001A2766">
            <w:rPr>
              <w:rFonts w:asciiTheme="minorHAnsi" w:hAnsiTheme="minorHAnsi"/>
              <w:color w:val="000000" w:themeColor="text1"/>
              <w:sz w:val="24"/>
              <w:szCs w:val="24"/>
            </w:rPr>
            <w:fldChar w:fldCharType="separate"/>
          </w:r>
          <w:hyperlink w:anchor="_Toc60561195" w:history="1">
            <w:r w:rsidR="00475173" w:rsidRPr="001A2766">
              <w:rPr>
                <w:rStyle w:val="Hyperlink"/>
                <w:rFonts w:asciiTheme="minorHAnsi" w:hAnsiTheme="minorHAnsi"/>
                <w:noProof/>
                <w:color w:val="000000" w:themeColor="text1"/>
                <w:sz w:val="24"/>
                <w:szCs w:val="24"/>
              </w:rPr>
              <w:t>List of Tables</w:t>
            </w:r>
            <w:r w:rsidR="00475173" w:rsidRPr="001A2766">
              <w:rPr>
                <w:rFonts w:asciiTheme="minorHAnsi" w:hAnsiTheme="minorHAnsi"/>
                <w:noProof/>
                <w:webHidden/>
                <w:color w:val="000000" w:themeColor="text1"/>
                <w:sz w:val="24"/>
                <w:szCs w:val="24"/>
              </w:rPr>
              <w:tab/>
            </w:r>
            <w:r w:rsidR="00475173" w:rsidRPr="001A2766">
              <w:rPr>
                <w:rFonts w:asciiTheme="minorHAnsi" w:hAnsiTheme="minorHAnsi"/>
                <w:noProof/>
                <w:webHidden/>
                <w:color w:val="000000" w:themeColor="text1"/>
                <w:sz w:val="24"/>
                <w:szCs w:val="24"/>
              </w:rPr>
              <w:fldChar w:fldCharType="begin"/>
            </w:r>
            <w:r w:rsidR="00475173" w:rsidRPr="001A2766">
              <w:rPr>
                <w:rFonts w:asciiTheme="minorHAnsi" w:hAnsiTheme="minorHAnsi"/>
                <w:noProof/>
                <w:webHidden/>
                <w:color w:val="000000" w:themeColor="text1"/>
                <w:sz w:val="24"/>
                <w:szCs w:val="24"/>
              </w:rPr>
              <w:instrText xml:space="preserve"> PAGEREF _Toc60561195 \h </w:instrText>
            </w:r>
            <w:r w:rsidR="00475173" w:rsidRPr="001A2766">
              <w:rPr>
                <w:rFonts w:asciiTheme="minorHAnsi" w:hAnsiTheme="minorHAnsi"/>
                <w:noProof/>
                <w:webHidden/>
                <w:color w:val="000000" w:themeColor="text1"/>
                <w:sz w:val="24"/>
                <w:szCs w:val="24"/>
              </w:rPr>
            </w:r>
            <w:r w:rsidR="00475173" w:rsidRPr="001A2766">
              <w:rPr>
                <w:rFonts w:asciiTheme="minorHAnsi" w:hAnsiTheme="minorHAnsi"/>
                <w:noProof/>
                <w:webHidden/>
                <w:color w:val="000000" w:themeColor="text1"/>
                <w:sz w:val="24"/>
                <w:szCs w:val="24"/>
              </w:rPr>
              <w:fldChar w:fldCharType="separate"/>
            </w:r>
            <w:r w:rsidR="00475173" w:rsidRPr="001A2766">
              <w:rPr>
                <w:rFonts w:asciiTheme="minorHAnsi" w:hAnsiTheme="minorHAnsi"/>
                <w:noProof/>
                <w:webHidden/>
                <w:color w:val="000000" w:themeColor="text1"/>
                <w:sz w:val="24"/>
                <w:szCs w:val="24"/>
              </w:rPr>
              <w:t>6</w:t>
            </w:r>
            <w:r w:rsidR="00475173" w:rsidRPr="001A2766">
              <w:rPr>
                <w:rFonts w:asciiTheme="minorHAnsi" w:hAnsiTheme="minorHAnsi"/>
                <w:noProof/>
                <w:webHidden/>
                <w:color w:val="000000" w:themeColor="text1"/>
                <w:sz w:val="24"/>
                <w:szCs w:val="24"/>
              </w:rPr>
              <w:fldChar w:fldCharType="end"/>
            </w:r>
          </w:hyperlink>
        </w:p>
        <w:p w14:paraId="1E2AB2CB" w14:textId="32C0657E" w:rsidR="00475173" w:rsidRPr="001A2766" w:rsidRDefault="003B3008" w:rsidP="001A2766">
          <w:pPr>
            <w:pStyle w:val="TOC1"/>
            <w:tabs>
              <w:tab w:val="right" w:pos="9010"/>
            </w:tabs>
            <w:spacing w:line="360" w:lineRule="auto"/>
            <w:jc w:val="both"/>
            <w:rPr>
              <w:rFonts w:asciiTheme="minorHAnsi" w:eastAsiaTheme="minorEastAsia" w:hAnsiTheme="minorHAnsi" w:cstheme="minorBidi"/>
              <w:b w:val="0"/>
              <w:bCs w:val="0"/>
              <w:caps w:val="0"/>
              <w:noProof/>
              <w:color w:val="000000" w:themeColor="text1"/>
              <w:sz w:val="24"/>
              <w:szCs w:val="24"/>
            </w:rPr>
          </w:pPr>
          <w:hyperlink w:anchor="_Toc60561196" w:history="1">
            <w:r w:rsidR="00475173" w:rsidRPr="001A2766">
              <w:rPr>
                <w:rStyle w:val="Hyperlink"/>
                <w:rFonts w:asciiTheme="minorHAnsi" w:hAnsiTheme="minorHAnsi"/>
                <w:noProof/>
                <w:color w:val="000000" w:themeColor="text1"/>
                <w:sz w:val="24"/>
                <w:szCs w:val="24"/>
              </w:rPr>
              <w:t>List of Figures</w:t>
            </w:r>
            <w:r w:rsidR="00475173" w:rsidRPr="001A2766">
              <w:rPr>
                <w:rFonts w:asciiTheme="minorHAnsi" w:hAnsiTheme="minorHAnsi"/>
                <w:noProof/>
                <w:webHidden/>
                <w:color w:val="000000" w:themeColor="text1"/>
                <w:sz w:val="24"/>
                <w:szCs w:val="24"/>
              </w:rPr>
              <w:tab/>
            </w:r>
            <w:r w:rsidR="00475173" w:rsidRPr="001A2766">
              <w:rPr>
                <w:rFonts w:asciiTheme="minorHAnsi" w:hAnsiTheme="minorHAnsi"/>
                <w:noProof/>
                <w:webHidden/>
                <w:color w:val="000000" w:themeColor="text1"/>
                <w:sz w:val="24"/>
                <w:szCs w:val="24"/>
              </w:rPr>
              <w:fldChar w:fldCharType="begin"/>
            </w:r>
            <w:r w:rsidR="00475173" w:rsidRPr="001A2766">
              <w:rPr>
                <w:rFonts w:asciiTheme="minorHAnsi" w:hAnsiTheme="minorHAnsi"/>
                <w:noProof/>
                <w:webHidden/>
                <w:color w:val="000000" w:themeColor="text1"/>
                <w:sz w:val="24"/>
                <w:szCs w:val="24"/>
              </w:rPr>
              <w:instrText xml:space="preserve"> PAGEREF _Toc60561196 \h </w:instrText>
            </w:r>
            <w:r w:rsidR="00475173" w:rsidRPr="001A2766">
              <w:rPr>
                <w:rFonts w:asciiTheme="minorHAnsi" w:hAnsiTheme="minorHAnsi"/>
                <w:noProof/>
                <w:webHidden/>
                <w:color w:val="000000" w:themeColor="text1"/>
                <w:sz w:val="24"/>
                <w:szCs w:val="24"/>
              </w:rPr>
            </w:r>
            <w:r w:rsidR="00475173" w:rsidRPr="001A2766">
              <w:rPr>
                <w:rFonts w:asciiTheme="minorHAnsi" w:hAnsiTheme="minorHAnsi"/>
                <w:noProof/>
                <w:webHidden/>
                <w:color w:val="000000" w:themeColor="text1"/>
                <w:sz w:val="24"/>
                <w:szCs w:val="24"/>
              </w:rPr>
              <w:fldChar w:fldCharType="separate"/>
            </w:r>
            <w:r w:rsidR="00475173" w:rsidRPr="001A2766">
              <w:rPr>
                <w:rFonts w:asciiTheme="minorHAnsi" w:hAnsiTheme="minorHAnsi"/>
                <w:noProof/>
                <w:webHidden/>
                <w:color w:val="000000" w:themeColor="text1"/>
                <w:sz w:val="24"/>
                <w:szCs w:val="24"/>
              </w:rPr>
              <w:t>6</w:t>
            </w:r>
            <w:r w:rsidR="00475173" w:rsidRPr="001A2766">
              <w:rPr>
                <w:rFonts w:asciiTheme="minorHAnsi" w:hAnsiTheme="minorHAnsi"/>
                <w:noProof/>
                <w:webHidden/>
                <w:color w:val="000000" w:themeColor="text1"/>
                <w:sz w:val="24"/>
                <w:szCs w:val="24"/>
              </w:rPr>
              <w:fldChar w:fldCharType="end"/>
            </w:r>
          </w:hyperlink>
        </w:p>
        <w:p w14:paraId="6719CF70" w14:textId="09C3EC8D" w:rsidR="00475173" w:rsidRPr="001A2766" w:rsidRDefault="003B3008" w:rsidP="001A2766">
          <w:pPr>
            <w:pStyle w:val="TOC1"/>
            <w:tabs>
              <w:tab w:val="right" w:pos="9010"/>
            </w:tabs>
            <w:spacing w:line="360" w:lineRule="auto"/>
            <w:jc w:val="both"/>
            <w:rPr>
              <w:rFonts w:asciiTheme="minorHAnsi" w:eastAsiaTheme="minorEastAsia" w:hAnsiTheme="minorHAnsi" w:cstheme="minorBidi"/>
              <w:b w:val="0"/>
              <w:bCs w:val="0"/>
              <w:caps w:val="0"/>
              <w:noProof/>
              <w:color w:val="000000" w:themeColor="text1"/>
              <w:sz w:val="24"/>
              <w:szCs w:val="24"/>
            </w:rPr>
          </w:pPr>
          <w:hyperlink w:anchor="_Toc60561197" w:history="1">
            <w:r w:rsidR="00475173" w:rsidRPr="001A2766">
              <w:rPr>
                <w:rStyle w:val="Hyperlink"/>
                <w:rFonts w:asciiTheme="minorHAnsi" w:hAnsiTheme="minorHAnsi"/>
                <w:noProof/>
                <w:color w:val="000000" w:themeColor="text1"/>
                <w:sz w:val="24"/>
                <w:szCs w:val="24"/>
              </w:rPr>
              <w:t>List of Equations</w:t>
            </w:r>
            <w:r w:rsidR="00475173" w:rsidRPr="001A2766">
              <w:rPr>
                <w:rFonts w:asciiTheme="minorHAnsi" w:hAnsiTheme="minorHAnsi"/>
                <w:noProof/>
                <w:webHidden/>
                <w:color w:val="000000" w:themeColor="text1"/>
                <w:sz w:val="24"/>
                <w:szCs w:val="24"/>
              </w:rPr>
              <w:tab/>
            </w:r>
            <w:r w:rsidR="00475173" w:rsidRPr="001A2766">
              <w:rPr>
                <w:rFonts w:asciiTheme="minorHAnsi" w:hAnsiTheme="minorHAnsi"/>
                <w:noProof/>
                <w:webHidden/>
                <w:color w:val="000000" w:themeColor="text1"/>
                <w:sz w:val="24"/>
                <w:szCs w:val="24"/>
              </w:rPr>
              <w:fldChar w:fldCharType="begin"/>
            </w:r>
            <w:r w:rsidR="00475173" w:rsidRPr="001A2766">
              <w:rPr>
                <w:rFonts w:asciiTheme="minorHAnsi" w:hAnsiTheme="minorHAnsi"/>
                <w:noProof/>
                <w:webHidden/>
                <w:color w:val="000000" w:themeColor="text1"/>
                <w:sz w:val="24"/>
                <w:szCs w:val="24"/>
              </w:rPr>
              <w:instrText xml:space="preserve"> PAGEREF _Toc60561197 \h </w:instrText>
            </w:r>
            <w:r w:rsidR="00475173" w:rsidRPr="001A2766">
              <w:rPr>
                <w:rFonts w:asciiTheme="minorHAnsi" w:hAnsiTheme="minorHAnsi"/>
                <w:noProof/>
                <w:webHidden/>
                <w:color w:val="000000" w:themeColor="text1"/>
                <w:sz w:val="24"/>
                <w:szCs w:val="24"/>
              </w:rPr>
            </w:r>
            <w:r w:rsidR="00475173" w:rsidRPr="001A2766">
              <w:rPr>
                <w:rFonts w:asciiTheme="minorHAnsi" w:hAnsiTheme="minorHAnsi"/>
                <w:noProof/>
                <w:webHidden/>
                <w:color w:val="000000" w:themeColor="text1"/>
                <w:sz w:val="24"/>
                <w:szCs w:val="24"/>
              </w:rPr>
              <w:fldChar w:fldCharType="separate"/>
            </w:r>
            <w:r w:rsidR="00475173" w:rsidRPr="001A2766">
              <w:rPr>
                <w:rFonts w:asciiTheme="minorHAnsi" w:hAnsiTheme="minorHAnsi"/>
                <w:noProof/>
                <w:webHidden/>
                <w:color w:val="000000" w:themeColor="text1"/>
                <w:sz w:val="24"/>
                <w:szCs w:val="24"/>
              </w:rPr>
              <w:t>6</w:t>
            </w:r>
            <w:r w:rsidR="00475173" w:rsidRPr="001A2766">
              <w:rPr>
                <w:rFonts w:asciiTheme="minorHAnsi" w:hAnsiTheme="minorHAnsi"/>
                <w:noProof/>
                <w:webHidden/>
                <w:color w:val="000000" w:themeColor="text1"/>
                <w:sz w:val="24"/>
                <w:szCs w:val="24"/>
              </w:rPr>
              <w:fldChar w:fldCharType="end"/>
            </w:r>
          </w:hyperlink>
        </w:p>
        <w:p w14:paraId="6437F6A5" w14:textId="37202017" w:rsidR="00475173" w:rsidRPr="001A2766" w:rsidRDefault="003B3008" w:rsidP="001A2766">
          <w:pPr>
            <w:pStyle w:val="TOC1"/>
            <w:tabs>
              <w:tab w:val="right" w:pos="9010"/>
            </w:tabs>
            <w:spacing w:line="360" w:lineRule="auto"/>
            <w:jc w:val="both"/>
            <w:rPr>
              <w:rFonts w:asciiTheme="minorHAnsi" w:eastAsiaTheme="minorEastAsia" w:hAnsiTheme="minorHAnsi" w:cstheme="minorBidi"/>
              <w:b w:val="0"/>
              <w:bCs w:val="0"/>
              <w:caps w:val="0"/>
              <w:noProof/>
              <w:color w:val="000000" w:themeColor="text1"/>
              <w:sz w:val="24"/>
              <w:szCs w:val="24"/>
            </w:rPr>
          </w:pPr>
          <w:hyperlink w:anchor="_Toc60561198" w:history="1">
            <w:r w:rsidR="00475173" w:rsidRPr="001A2766">
              <w:rPr>
                <w:rStyle w:val="Hyperlink"/>
                <w:rFonts w:asciiTheme="minorHAnsi" w:hAnsiTheme="minorHAnsi"/>
                <w:noProof/>
                <w:color w:val="000000" w:themeColor="text1"/>
                <w:sz w:val="24"/>
                <w:szCs w:val="24"/>
              </w:rPr>
              <w:t>Abstract</w:t>
            </w:r>
            <w:r w:rsidR="00475173" w:rsidRPr="001A2766">
              <w:rPr>
                <w:rFonts w:asciiTheme="minorHAnsi" w:hAnsiTheme="minorHAnsi"/>
                <w:noProof/>
                <w:webHidden/>
                <w:color w:val="000000" w:themeColor="text1"/>
                <w:sz w:val="24"/>
                <w:szCs w:val="24"/>
              </w:rPr>
              <w:tab/>
            </w:r>
            <w:r w:rsidR="00475173" w:rsidRPr="001A2766">
              <w:rPr>
                <w:rFonts w:asciiTheme="minorHAnsi" w:hAnsiTheme="minorHAnsi"/>
                <w:noProof/>
                <w:webHidden/>
                <w:color w:val="000000" w:themeColor="text1"/>
                <w:sz w:val="24"/>
                <w:szCs w:val="24"/>
              </w:rPr>
              <w:fldChar w:fldCharType="begin"/>
            </w:r>
            <w:r w:rsidR="00475173" w:rsidRPr="001A2766">
              <w:rPr>
                <w:rFonts w:asciiTheme="minorHAnsi" w:hAnsiTheme="minorHAnsi"/>
                <w:noProof/>
                <w:webHidden/>
                <w:color w:val="000000" w:themeColor="text1"/>
                <w:sz w:val="24"/>
                <w:szCs w:val="24"/>
              </w:rPr>
              <w:instrText xml:space="preserve"> PAGEREF _Toc60561198 \h </w:instrText>
            </w:r>
            <w:r w:rsidR="00475173" w:rsidRPr="001A2766">
              <w:rPr>
                <w:rFonts w:asciiTheme="minorHAnsi" w:hAnsiTheme="minorHAnsi"/>
                <w:noProof/>
                <w:webHidden/>
                <w:color w:val="000000" w:themeColor="text1"/>
                <w:sz w:val="24"/>
                <w:szCs w:val="24"/>
              </w:rPr>
            </w:r>
            <w:r w:rsidR="00475173" w:rsidRPr="001A2766">
              <w:rPr>
                <w:rFonts w:asciiTheme="minorHAnsi" w:hAnsiTheme="minorHAnsi"/>
                <w:noProof/>
                <w:webHidden/>
                <w:color w:val="000000" w:themeColor="text1"/>
                <w:sz w:val="24"/>
                <w:szCs w:val="24"/>
              </w:rPr>
              <w:fldChar w:fldCharType="separate"/>
            </w:r>
            <w:r w:rsidR="00475173" w:rsidRPr="001A2766">
              <w:rPr>
                <w:rFonts w:asciiTheme="minorHAnsi" w:hAnsiTheme="minorHAnsi"/>
                <w:noProof/>
                <w:webHidden/>
                <w:color w:val="000000" w:themeColor="text1"/>
                <w:sz w:val="24"/>
                <w:szCs w:val="24"/>
              </w:rPr>
              <w:t>6</w:t>
            </w:r>
            <w:r w:rsidR="00475173" w:rsidRPr="001A2766">
              <w:rPr>
                <w:rFonts w:asciiTheme="minorHAnsi" w:hAnsiTheme="minorHAnsi"/>
                <w:noProof/>
                <w:webHidden/>
                <w:color w:val="000000" w:themeColor="text1"/>
                <w:sz w:val="24"/>
                <w:szCs w:val="24"/>
              </w:rPr>
              <w:fldChar w:fldCharType="end"/>
            </w:r>
          </w:hyperlink>
        </w:p>
        <w:p w14:paraId="51FDF48D" w14:textId="7B5914E5" w:rsidR="00475173" w:rsidRPr="001A2766" w:rsidRDefault="003B3008" w:rsidP="001A2766">
          <w:pPr>
            <w:pStyle w:val="TOC1"/>
            <w:tabs>
              <w:tab w:val="right" w:pos="9010"/>
            </w:tabs>
            <w:spacing w:line="360" w:lineRule="auto"/>
            <w:jc w:val="both"/>
            <w:rPr>
              <w:rFonts w:asciiTheme="minorHAnsi" w:eastAsiaTheme="minorEastAsia" w:hAnsiTheme="minorHAnsi" w:cstheme="minorBidi"/>
              <w:b w:val="0"/>
              <w:bCs w:val="0"/>
              <w:caps w:val="0"/>
              <w:noProof/>
              <w:color w:val="000000" w:themeColor="text1"/>
              <w:sz w:val="24"/>
              <w:szCs w:val="24"/>
            </w:rPr>
          </w:pPr>
          <w:hyperlink w:anchor="_Toc60561199" w:history="1">
            <w:r w:rsidR="00475173" w:rsidRPr="001A2766">
              <w:rPr>
                <w:rStyle w:val="Hyperlink"/>
                <w:rFonts w:asciiTheme="minorHAnsi" w:hAnsiTheme="minorHAnsi"/>
                <w:noProof/>
                <w:color w:val="000000" w:themeColor="text1"/>
                <w:sz w:val="24"/>
                <w:szCs w:val="24"/>
              </w:rPr>
              <w:t>Declaration</w:t>
            </w:r>
            <w:r w:rsidR="00475173" w:rsidRPr="001A2766">
              <w:rPr>
                <w:rFonts w:asciiTheme="minorHAnsi" w:hAnsiTheme="minorHAnsi"/>
                <w:noProof/>
                <w:webHidden/>
                <w:color w:val="000000" w:themeColor="text1"/>
                <w:sz w:val="24"/>
                <w:szCs w:val="24"/>
              </w:rPr>
              <w:tab/>
            </w:r>
            <w:r w:rsidR="00475173" w:rsidRPr="001A2766">
              <w:rPr>
                <w:rFonts w:asciiTheme="minorHAnsi" w:hAnsiTheme="minorHAnsi"/>
                <w:noProof/>
                <w:webHidden/>
                <w:color w:val="000000" w:themeColor="text1"/>
                <w:sz w:val="24"/>
                <w:szCs w:val="24"/>
              </w:rPr>
              <w:fldChar w:fldCharType="begin"/>
            </w:r>
            <w:r w:rsidR="00475173" w:rsidRPr="001A2766">
              <w:rPr>
                <w:rFonts w:asciiTheme="minorHAnsi" w:hAnsiTheme="minorHAnsi"/>
                <w:noProof/>
                <w:webHidden/>
                <w:color w:val="000000" w:themeColor="text1"/>
                <w:sz w:val="24"/>
                <w:szCs w:val="24"/>
              </w:rPr>
              <w:instrText xml:space="preserve"> PAGEREF _Toc60561199 \h </w:instrText>
            </w:r>
            <w:r w:rsidR="00475173" w:rsidRPr="001A2766">
              <w:rPr>
                <w:rFonts w:asciiTheme="minorHAnsi" w:hAnsiTheme="minorHAnsi"/>
                <w:noProof/>
                <w:webHidden/>
                <w:color w:val="000000" w:themeColor="text1"/>
                <w:sz w:val="24"/>
                <w:szCs w:val="24"/>
              </w:rPr>
            </w:r>
            <w:r w:rsidR="00475173" w:rsidRPr="001A2766">
              <w:rPr>
                <w:rFonts w:asciiTheme="minorHAnsi" w:hAnsiTheme="minorHAnsi"/>
                <w:noProof/>
                <w:webHidden/>
                <w:color w:val="000000" w:themeColor="text1"/>
                <w:sz w:val="24"/>
                <w:szCs w:val="24"/>
              </w:rPr>
              <w:fldChar w:fldCharType="separate"/>
            </w:r>
            <w:r w:rsidR="00475173" w:rsidRPr="001A2766">
              <w:rPr>
                <w:rFonts w:asciiTheme="minorHAnsi" w:hAnsiTheme="minorHAnsi"/>
                <w:noProof/>
                <w:webHidden/>
                <w:color w:val="000000" w:themeColor="text1"/>
                <w:sz w:val="24"/>
                <w:szCs w:val="24"/>
              </w:rPr>
              <w:t>6</w:t>
            </w:r>
            <w:r w:rsidR="00475173" w:rsidRPr="001A2766">
              <w:rPr>
                <w:rFonts w:asciiTheme="minorHAnsi" w:hAnsiTheme="minorHAnsi"/>
                <w:noProof/>
                <w:webHidden/>
                <w:color w:val="000000" w:themeColor="text1"/>
                <w:sz w:val="24"/>
                <w:szCs w:val="24"/>
              </w:rPr>
              <w:fldChar w:fldCharType="end"/>
            </w:r>
          </w:hyperlink>
        </w:p>
        <w:p w14:paraId="169BB28C" w14:textId="119D7A2C" w:rsidR="00475173" w:rsidRPr="001A2766" w:rsidRDefault="003B3008" w:rsidP="001A2766">
          <w:pPr>
            <w:pStyle w:val="TOC1"/>
            <w:tabs>
              <w:tab w:val="right" w:pos="9010"/>
            </w:tabs>
            <w:spacing w:line="360" w:lineRule="auto"/>
            <w:jc w:val="both"/>
            <w:rPr>
              <w:rFonts w:asciiTheme="minorHAnsi" w:eastAsiaTheme="minorEastAsia" w:hAnsiTheme="minorHAnsi" w:cstheme="minorBidi"/>
              <w:b w:val="0"/>
              <w:bCs w:val="0"/>
              <w:caps w:val="0"/>
              <w:noProof/>
              <w:color w:val="000000" w:themeColor="text1"/>
              <w:sz w:val="24"/>
              <w:szCs w:val="24"/>
            </w:rPr>
          </w:pPr>
          <w:hyperlink w:anchor="_Toc60561200" w:history="1">
            <w:r w:rsidR="00475173" w:rsidRPr="001A2766">
              <w:rPr>
                <w:rStyle w:val="Hyperlink"/>
                <w:rFonts w:asciiTheme="minorHAnsi" w:hAnsiTheme="minorHAnsi"/>
                <w:noProof/>
                <w:color w:val="000000" w:themeColor="text1"/>
                <w:sz w:val="24"/>
                <w:szCs w:val="24"/>
              </w:rPr>
              <w:t>Copyright Statement</w:t>
            </w:r>
            <w:r w:rsidR="00475173" w:rsidRPr="001A2766">
              <w:rPr>
                <w:rFonts w:asciiTheme="minorHAnsi" w:hAnsiTheme="minorHAnsi"/>
                <w:noProof/>
                <w:webHidden/>
                <w:color w:val="000000" w:themeColor="text1"/>
                <w:sz w:val="24"/>
                <w:szCs w:val="24"/>
              </w:rPr>
              <w:tab/>
            </w:r>
            <w:r w:rsidR="00475173" w:rsidRPr="001A2766">
              <w:rPr>
                <w:rFonts w:asciiTheme="minorHAnsi" w:hAnsiTheme="minorHAnsi"/>
                <w:noProof/>
                <w:webHidden/>
                <w:color w:val="000000" w:themeColor="text1"/>
                <w:sz w:val="24"/>
                <w:szCs w:val="24"/>
              </w:rPr>
              <w:fldChar w:fldCharType="begin"/>
            </w:r>
            <w:r w:rsidR="00475173" w:rsidRPr="001A2766">
              <w:rPr>
                <w:rFonts w:asciiTheme="minorHAnsi" w:hAnsiTheme="minorHAnsi"/>
                <w:noProof/>
                <w:webHidden/>
                <w:color w:val="000000" w:themeColor="text1"/>
                <w:sz w:val="24"/>
                <w:szCs w:val="24"/>
              </w:rPr>
              <w:instrText xml:space="preserve"> PAGEREF _Toc60561200 \h </w:instrText>
            </w:r>
            <w:r w:rsidR="00475173" w:rsidRPr="001A2766">
              <w:rPr>
                <w:rFonts w:asciiTheme="minorHAnsi" w:hAnsiTheme="minorHAnsi"/>
                <w:noProof/>
                <w:webHidden/>
                <w:color w:val="000000" w:themeColor="text1"/>
                <w:sz w:val="24"/>
                <w:szCs w:val="24"/>
              </w:rPr>
            </w:r>
            <w:r w:rsidR="00475173" w:rsidRPr="001A2766">
              <w:rPr>
                <w:rFonts w:asciiTheme="minorHAnsi" w:hAnsiTheme="minorHAnsi"/>
                <w:noProof/>
                <w:webHidden/>
                <w:color w:val="000000" w:themeColor="text1"/>
                <w:sz w:val="24"/>
                <w:szCs w:val="24"/>
              </w:rPr>
              <w:fldChar w:fldCharType="separate"/>
            </w:r>
            <w:r w:rsidR="00475173" w:rsidRPr="001A2766">
              <w:rPr>
                <w:rFonts w:asciiTheme="minorHAnsi" w:hAnsiTheme="minorHAnsi"/>
                <w:noProof/>
                <w:webHidden/>
                <w:color w:val="000000" w:themeColor="text1"/>
                <w:sz w:val="24"/>
                <w:szCs w:val="24"/>
              </w:rPr>
              <w:t>6</w:t>
            </w:r>
            <w:r w:rsidR="00475173" w:rsidRPr="001A2766">
              <w:rPr>
                <w:rFonts w:asciiTheme="minorHAnsi" w:hAnsiTheme="minorHAnsi"/>
                <w:noProof/>
                <w:webHidden/>
                <w:color w:val="000000" w:themeColor="text1"/>
                <w:sz w:val="24"/>
                <w:szCs w:val="24"/>
              </w:rPr>
              <w:fldChar w:fldCharType="end"/>
            </w:r>
          </w:hyperlink>
        </w:p>
        <w:p w14:paraId="6E1D58DB" w14:textId="69E37C03" w:rsidR="00475173" w:rsidRPr="001A2766" w:rsidRDefault="003B3008" w:rsidP="001A2766">
          <w:pPr>
            <w:pStyle w:val="TOC1"/>
            <w:tabs>
              <w:tab w:val="right" w:pos="9010"/>
            </w:tabs>
            <w:spacing w:line="360" w:lineRule="auto"/>
            <w:jc w:val="both"/>
            <w:rPr>
              <w:rFonts w:asciiTheme="minorHAnsi" w:eastAsiaTheme="minorEastAsia" w:hAnsiTheme="minorHAnsi" w:cstheme="minorBidi"/>
              <w:b w:val="0"/>
              <w:bCs w:val="0"/>
              <w:caps w:val="0"/>
              <w:noProof/>
              <w:color w:val="000000" w:themeColor="text1"/>
              <w:sz w:val="24"/>
              <w:szCs w:val="24"/>
            </w:rPr>
          </w:pPr>
          <w:hyperlink w:anchor="_Toc60561201" w:history="1">
            <w:r w:rsidR="00475173" w:rsidRPr="001A2766">
              <w:rPr>
                <w:rStyle w:val="Hyperlink"/>
                <w:rFonts w:asciiTheme="minorHAnsi" w:hAnsiTheme="minorHAnsi"/>
                <w:noProof/>
                <w:color w:val="000000" w:themeColor="text1"/>
                <w:sz w:val="24"/>
                <w:szCs w:val="24"/>
              </w:rPr>
              <w:t>Acknowledgements</w:t>
            </w:r>
            <w:r w:rsidR="00475173" w:rsidRPr="001A2766">
              <w:rPr>
                <w:rFonts w:asciiTheme="minorHAnsi" w:hAnsiTheme="minorHAnsi"/>
                <w:noProof/>
                <w:webHidden/>
                <w:color w:val="000000" w:themeColor="text1"/>
                <w:sz w:val="24"/>
                <w:szCs w:val="24"/>
              </w:rPr>
              <w:tab/>
            </w:r>
            <w:r w:rsidR="00475173" w:rsidRPr="001A2766">
              <w:rPr>
                <w:rFonts w:asciiTheme="minorHAnsi" w:hAnsiTheme="minorHAnsi"/>
                <w:noProof/>
                <w:webHidden/>
                <w:color w:val="000000" w:themeColor="text1"/>
                <w:sz w:val="24"/>
                <w:szCs w:val="24"/>
              </w:rPr>
              <w:fldChar w:fldCharType="begin"/>
            </w:r>
            <w:r w:rsidR="00475173" w:rsidRPr="001A2766">
              <w:rPr>
                <w:rFonts w:asciiTheme="minorHAnsi" w:hAnsiTheme="minorHAnsi"/>
                <w:noProof/>
                <w:webHidden/>
                <w:color w:val="000000" w:themeColor="text1"/>
                <w:sz w:val="24"/>
                <w:szCs w:val="24"/>
              </w:rPr>
              <w:instrText xml:space="preserve"> PAGEREF _Toc60561201 \h </w:instrText>
            </w:r>
            <w:r w:rsidR="00475173" w:rsidRPr="001A2766">
              <w:rPr>
                <w:rFonts w:asciiTheme="minorHAnsi" w:hAnsiTheme="minorHAnsi"/>
                <w:noProof/>
                <w:webHidden/>
                <w:color w:val="000000" w:themeColor="text1"/>
                <w:sz w:val="24"/>
                <w:szCs w:val="24"/>
              </w:rPr>
            </w:r>
            <w:r w:rsidR="00475173" w:rsidRPr="001A2766">
              <w:rPr>
                <w:rFonts w:asciiTheme="minorHAnsi" w:hAnsiTheme="minorHAnsi"/>
                <w:noProof/>
                <w:webHidden/>
                <w:color w:val="000000" w:themeColor="text1"/>
                <w:sz w:val="24"/>
                <w:szCs w:val="24"/>
              </w:rPr>
              <w:fldChar w:fldCharType="separate"/>
            </w:r>
            <w:r w:rsidR="00475173" w:rsidRPr="001A2766">
              <w:rPr>
                <w:rFonts w:asciiTheme="minorHAnsi" w:hAnsiTheme="minorHAnsi"/>
                <w:noProof/>
                <w:webHidden/>
                <w:color w:val="000000" w:themeColor="text1"/>
                <w:sz w:val="24"/>
                <w:szCs w:val="24"/>
              </w:rPr>
              <w:t>6</w:t>
            </w:r>
            <w:r w:rsidR="00475173" w:rsidRPr="001A2766">
              <w:rPr>
                <w:rFonts w:asciiTheme="minorHAnsi" w:hAnsiTheme="minorHAnsi"/>
                <w:noProof/>
                <w:webHidden/>
                <w:color w:val="000000" w:themeColor="text1"/>
                <w:sz w:val="24"/>
                <w:szCs w:val="24"/>
              </w:rPr>
              <w:fldChar w:fldCharType="end"/>
            </w:r>
          </w:hyperlink>
        </w:p>
        <w:p w14:paraId="76E6CC01" w14:textId="0D492E5C" w:rsidR="00475173" w:rsidRPr="001A2766" w:rsidRDefault="003B3008" w:rsidP="001A2766">
          <w:pPr>
            <w:pStyle w:val="TOC1"/>
            <w:tabs>
              <w:tab w:val="left" w:pos="480"/>
              <w:tab w:val="right" w:pos="9010"/>
            </w:tabs>
            <w:spacing w:line="360" w:lineRule="auto"/>
            <w:jc w:val="both"/>
            <w:rPr>
              <w:rFonts w:asciiTheme="minorHAnsi" w:eastAsiaTheme="minorEastAsia" w:hAnsiTheme="minorHAnsi" w:cstheme="minorBidi"/>
              <w:b w:val="0"/>
              <w:bCs w:val="0"/>
              <w:caps w:val="0"/>
              <w:noProof/>
              <w:color w:val="000000" w:themeColor="text1"/>
              <w:sz w:val="24"/>
              <w:szCs w:val="24"/>
            </w:rPr>
          </w:pPr>
          <w:hyperlink w:anchor="_Toc60561202" w:history="1">
            <w:r w:rsidR="00475173" w:rsidRPr="001A2766">
              <w:rPr>
                <w:rStyle w:val="Hyperlink"/>
                <w:rFonts w:asciiTheme="minorHAnsi" w:hAnsiTheme="minorHAnsi"/>
                <w:noProof/>
                <w:color w:val="000000" w:themeColor="text1"/>
                <w:sz w:val="24"/>
                <w:szCs w:val="24"/>
              </w:rPr>
              <w:t>i)</w:t>
            </w:r>
            <w:r w:rsidR="00475173" w:rsidRPr="001A2766">
              <w:rPr>
                <w:rFonts w:asciiTheme="minorHAnsi" w:eastAsiaTheme="minorEastAsia" w:hAnsiTheme="minorHAnsi" w:cstheme="minorBidi"/>
                <w:b w:val="0"/>
                <w:bCs w:val="0"/>
                <w:caps w:val="0"/>
                <w:noProof/>
                <w:color w:val="000000" w:themeColor="text1"/>
                <w:sz w:val="24"/>
                <w:szCs w:val="24"/>
              </w:rPr>
              <w:tab/>
            </w:r>
            <w:r w:rsidR="00475173" w:rsidRPr="001A2766">
              <w:rPr>
                <w:rStyle w:val="Hyperlink"/>
                <w:rFonts w:asciiTheme="minorHAnsi" w:hAnsiTheme="minorHAnsi"/>
                <w:noProof/>
                <w:color w:val="000000" w:themeColor="text1"/>
                <w:sz w:val="24"/>
                <w:szCs w:val="24"/>
              </w:rPr>
              <w:t>List of Abbreviations</w:t>
            </w:r>
            <w:r w:rsidR="00475173" w:rsidRPr="001A2766">
              <w:rPr>
                <w:rFonts w:asciiTheme="minorHAnsi" w:hAnsiTheme="minorHAnsi"/>
                <w:noProof/>
                <w:webHidden/>
                <w:color w:val="000000" w:themeColor="text1"/>
                <w:sz w:val="24"/>
                <w:szCs w:val="24"/>
              </w:rPr>
              <w:tab/>
            </w:r>
            <w:r w:rsidR="00475173" w:rsidRPr="001A2766">
              <w:rPr>
                <w:rFonts w:asciiTheme="minorHAnsi" w:hAnsiTheme="minorHAnsi"/>
                <w:noProof/>
                <w:webHidden/>
                <w:color w:val="000000" w:themeColor="text1"/>
                <w:sz w:val="24"/>
                <w:szCs w:val="24"/>
              </w:rPr>
              <w:fldChar w:fldCharType="begin"/>
            </w:r>
            <w:r w:rsidR="00475173" w:rsidRPr="001A2766">
              <w:rPr>
                <w:rFonts w:asciiTheme="minorHAnsi" w:hAnsiTheme="minorHAnsi"/>
                <w:noProof/>
                <w:webHidden/>
                <w:color w:val="000000" w:themeColor="text1"/>
                <w:sz w:val="24"/>
                <w:szCs w:val="24"/>
              </w:rPr>
              <w:instrText xml:space="preserve"> PAGEREF _Toc60561202 \h </w:instrText>
            </w:r>
            <w:r w:rsidR="00475173" w:rsidRPr="001A2766">
              <w:rPr>
                <w:rFonts w:asciiTheme="minorHAnsi" w:hAnsiTheme="minorHAnsi"/>
                <w:noProof/>
                <w:webHidden/>
                <w:color w:val="000000" w:themeColor="text1"/>
                <w:sz w:val="24"/>
                <w:szCs w:val="24"/>
              </w:rPr>
            </w:r>
            <w:r w:rsidR="00475173" w:rsidRPr="001A2766">
              <w:rPr>
                <w:rFonts w:asciiTheme="minorHAnsi" w:hAnsiTheme="minorHAnsi"/>
                <w:noProof/>
                <w:webHidden/>
                <w:color w:val="000000" w:themeColor="text1"/>
                <w:sz w:val="24"/>
                <w:szCs w:val="24"/>
              </w:rPr>
              <w:fldChar w:fldCharType="separate"/>
            </w:r>
            <w:r w:rsidR="00475173" w:rsidRPr="001A2766">
              <w:rPr>
                <w:rFonts w:asciiTheme="minorHAnsi" w:hAnsiTheme="minorHAnsi"/>
                <w:noProof/>
                <w:webHidden/>
                <w:color w:val="000000" w:themeColor="text1"/>
                <w:sz w:val="24"/>
                <w:szCs w:val="24"/>
              </w:rPr>
              <w:t>6</w:t>
            </w:r>
            <w:r w:rsidR="00475173" w:rsidRPr="001A2766">
              <w:rPr>
                <w:rFonts w:asciiTheme="minorHAnsi" w:hAnsiTheme="minorHAnsi"/>
                <w:noProof/>
                <w:webHidden/>
                <w:color w:val="000000" w:themeColor="text1"/>
                <w:sz w:val="24"/>
                <w:szCs w:val="24"/>
              </w:rPr>
              <w:fldChar w:fldCharType="end"/>
            </w:r>
          </w:hyperlink>
        </w:p>
        <w:p w14:paraId="0F2D4BB6" w14:textId="795E3D19" w:rsidR="00475173" w:rsidRPr="001A2766" w:rsidRDefault="003B3008" w:rsidP="001A2766">
          <w:pPr>
            <w:pStyle w:val="TOC1"/>
            <w:tabs>
              <w:tab w:val="left" w:pos="480"/>
              <w:tab w:val="right" w:pos="9010"/>
            </w:tabs>
            <w:spacing w:line="360" w:lineRule="auto"/>
            <w:jc w:val="both"/>
            <w:rPr>
              <w:rFonts w:asciiTheme="minorHAnsi" w:eastAsiaTheme="minorEastAsia" w:hAnsiTheme="minorHAnsi" w:cstheme="minorBidi"/>
              <w:b w:val="0"/>
              <w:bCs w:val="0"/>
              <w:caps w:val="0"/>
              <w:noProof/>
              <w:color w:val="000000" w:themeColor="text1"/>
              <w:sz w:val="24"/>
              <w:szCs w:val="24"/>
            </w:rPr>
          </w:pPr>
          <w:hyperlink w:anchor="_Toc60561203" w:history="1">
            <w:r w:rsidR="00475173" w:rsidRPr="001A2766">
              <w:rPr>
                <w:rStyle w:val="Hyperlink"/>
                <w:rFonts w:asciiTheme="minorHAnsi" w:hAnsiTheme="minorHAnsi"/>
                <w:noProof/>
                <w:color w:val="000000" w:themeColor="text1"/>
                <w:sz w:val="24"/>
                <w:szCs w:val="24"/>
              </w:rPr>
              <w:t>1.</w:t>
            </w:r>
            <w:r w:rsidR="00475173" w:rsidRPr="001A2766">
              <w:rPr>
                <w:rFonts w:asciiTheme="minorHAnsi" w:eastAsiaTheme="minorEastAsia" w:hAnsiTheme="minorHAnsi" w:cstheme="minorBidi"/>
                <w:b w:val="0"/>
                <w:bCs w:val="0"/>
                <w:caps w:val="0"/>
                <w:noProof/>
                <w:color w:val="000000" w:themeColor="text1"/>
                <w:sz w:val="24"/>
                <w:szCs w:val="24"/>
              </w:rPr>
              <w:tab/>
            </w:r>
            <w:r w:rsidR="00475173" w:rsidRPr="001A2766">
              <w:rPr>
                <w:rStyle w:val="Hyperlink"/>
                <w:rFonts w:asciiTheme="minorHAnsi" w:hAnsiTheme="minorHAnsi"/>
                <w:noProof/>
                <w:color w:val="000000" w:themeColor="text1"/>
                <w:sz w:val="24"/>
                <w:szCs w:val="24"/>
              </w:rPr>
              <w:t>Introduction</w:t>
            </w:r>
            <w:r w:rsidR="00475173" w:rsidRPr="001A2766">
              <w:rPr>
                <w:rFonts w:asciiTheme="minorHAnsi" w:hAnsiTheme="minorHAnsi"/>
                <w:noProof/>
                <w:webHidden/>
                <w:color w:val="000000" w:themeColor="text1"/>
                <w:sz w:val="24"/>
                <w:szCs w:val="24"/>
              </w:rPr>
              <w:tab/>
            </w:r>
            <w:r w:rsidR="00475173" w:rsidRPr="001A2766">
              <w:rPr>
                <w:rFonts w:asciiTheme="minorHAnsi" w:hAnsiTheme="minorHAnsi"/>
                <w:noProof/>
                <w:webHidden/>
                <w:color w:val="000000" w:themeColor="text1"/>
                <w:sz w:val="24"/>
                <w:szCs w:val="24"/>
              </w:rPr>
              <w:fldChar w:fldCharType="begin"/>
            </w:r>
            <w:r w:rsidR="00475173" w:rsidRPr="001A2766">
              <w:rPr>
                <w:rFonts w:asciiTheme="minorHAnsi" w:hAnsiTheme="minorHAnsi"/>
                <w:noProof/>
                <w:webHidden/>
                <w:color w:val="000000" w:themeColor="text1"/>
                <w:sz w:val="24"/>
                <w:szCs w:val="24"/>
              </w:rPr>
              <w:instrText xml:space="preserve"> PAGEREF _Toc60561203 \h </w:instrText>
            </w:r>
            <w:r w:rsidR="00475173" w:rsidRPr="001A2766">
              <w:rPr>
                <w:rFonts w:asciiTheme="minorHAnsi" w:hAnsiTheme="minorHAnsi"/>
                <w:noProof/>
                <w:webHidden/>
                <w:color w:val="000000" w:themeColor="text1"/>
                <w:sz w:val="24"/>
                <w:szCs w:val="24"/>
              </w:rPr>
            </w:r>
            <w:r w:rsidR="00475173" w:rsidRPr="001A2766">
              <w:rPr>
                <w:rFonts w:asciiTheme="minorHAnsi" w:hAnsiTheme="minorHAnsi"/>
                <w:noProof/>
                <w:webHidden/>
                <w:color w:val="000000" w:themeColor="text1"/>
                <w:sz w:val="24"/>
                <w:szCs w:val="24"/>
              </w:rPr>
              <w:fldChar w:fldCharType="separate"/>
            </w:r>
            <w:r w:rsidR="00475173" w:rsidRPr="001A2766">
              <w:rPr>
                <w:rFonts w:asciiTheme="minorHAnsi" w:hAnsiTheme="minorHAnsi"/>
                <w:noProof/>
                <w:webHidden/>
                <w:color w:val="000000" w:themeColor="text1"/>
                <w:sz w:val="24"/>
                <w:szCs w:val="24"/>
              </w:rPr>
              <w:t>6</w:t>
            </w:r>
            <w:r w:rsidR="00475173" w:rsidRPr="001A2766">
              <w:rPr>
                <w:rFonts w:asciiTheme="minorHAnsi" w:hAnsiTheme="minorHAnsi"/>
                <w:noProof/>
                <w:webHidden/>
                <w:color w:val="000000" w:themeColor="text1"/>
                <w:sz w:val="24"/>
                <w:szCs w:val="24"/>
              </w:rPr>
              <w:fldChar w:fldCharType="end"/>
            </w:r>
          </w:hyperlink>
        </w:p>
        <w:p w14:paraId="57BE36A5" w14:textId="4F743602" w:rsidR="00475173" w:rsidRPr="001A2766" w:rsidRDefault="003B3008" w:rsidP="001A2766">
          <w:pPr>
            <w:pStyle w:val="TOC2"/>
            <w:tabs>
              <w:tab w:val="left" w:pos="960"/>
              <w:tab w:val="right" w:pos="9010"/>
            </w:tabs>
            <w:spacing w:line="360" w:lineRule="auto"/>
            <w:jc w:val="both"/>
            <w:rPr>
              <w:rFonts w:asciiTheme="minorHAnsi" w:eastAsiaTheme="minorEastAsia" w:hAnsiTheme="minorHAnsi" w:cstheme="minorBidi"/>
              <w:smallCaps w:val="0"/>
              <w:noProof/>
              <w:color w:val="000000" w:themeColor="text1"/>
              <w:sz w:val="24"/>
              <w:szCs w:val="24"/>
            </w:rPr>
          </w:pPr>
          <w:hyperlink w:anchor="_Toc60561204" w:history="1">
            <w:r w:rsidR="00475173" w:rsidRPr="001A2766">
              <w:rPr>
                <w:rStyle w:val="Hyperlink"/>
                <w:rFonts w:asciiTheme="minorHAnsi" w:hAnsiTheme="minorHAnsi"/>
                <w:noProof/>
                <w:color w:val="000000" w:themeColor="text1"/>
                <w:sz w:val="24"/>
                <w:szCs w:val="24"/>
              </w:rPr>
              <w:t>1.1</w:t>
            </w:r>
            <w:r w:rsidR="00475173" w:rsidRPr="001A2766">
              <w:rPr>
                <w:rFonts w:asciiTheme="minorHAnsi" w:eastAsiaTheme="minorEastAsia" w:hAnsiTheme="minorHAnsi" w:cstheme="minorBidi"/>
                <w:smallCaps w:val="0"/>
                <w:noProof/>
                <w:color w:val="000000" w:themeColor="text1"/>
                <w:sz w:val="24"/>
                <w:szCs w:val="24"/>
              </w:rPr>
              <w:tab/>
            </w:r>
            <w:r w:rsidR="00475173" w:rsidRPr="001A2766">
              <w:rPr>
                <w:rStyle w:val="Hyperlink"/>
                <w:rFonts w:asciiTheme="minorHAnsi" w:hAnsiTheme="minorHAnsi"/>
                <w:noProof/>
                <w:color w:val="000000" w:themeColor="text1"/>
                <w:sz w:val="24"/>
                <w:szCs w:val="24"/>
              </w:rPr>
              <w:t>Introduction to Cytochromes P450</w:t>
            </w:r>
            <w:r w:rsidR="00475173" w:rsidRPr="001A2766">
              <w:rPr>
                <w:rFonts w:asciiTheme="minorHAnsi" w:hAnsiTheme="minorHAnsi"/>
                <w:noProof/>
                <w:webHidden/>
                <w:color w:val="000000" w:themeColor="text1"/>
                <w:sz w:val="24"/>
                <w:szCs w:val="24"/>
              </w:rPr>
              <w:tab/>
            </w:r>
            <w:r w:rsidR="00475173" w:rsidRPr="001A2766">
              <w:rPr>
                <w:rFonts w:asciiTheme="minorHAnsi" w:hAnsiTheme="minorHAnsi"/>
                <w:noProof/>
                <w:webHidden/>
                <w:color w:val="000000" w:themeColor="text1"/>
                <w:sz w:val="24"/>
                <w:szCs w:val="24"/>
              </w:rPr>
              <w:fldChar w:fldCharType="begin"/>
            </w:r>
            <w:r w:rsidR="00475173" w:rsidRPr="001A2766">
              <w:rPr>
                <w:rFonts w:asciiTheme="minorHAnsi" w:hAnsiTheme="minorHAnsi"/>
                <w:noProof/>
                <w:webHidden/>
                <w:color w:val="000000" w:themeColor="text1"/>
                <w:sz w:val="24"/>
                <w:szCs w:val="24"/>
              </w:rPr>
              <w:instrText xml:space="preserve"> PAGEREF _Toc60561204 \h </w:instrText>
            </w:r>
            <w:r w:rsidR="00475173" w:rsidRPr="001A2766">
              <w:rPr>
                <w:rFonts w:asciiTheme="minorHAnsi" w:hAnsiTheme="minorHAnsi"/>
                <w:noProof/>
                <w:webHidden/>
                <w:color w:val="000000" w:themeColor="text1"/>
                <w:sz w:val="24"/>
                <w:szCs w:val="24"/>
              </w:rPr>
            </w:r>
            <w:r w:rsidR="00475173" w:rsidRPr="001A2766">
              <w:rPr>
                <w:rFonts w:asciiTheme="minorHAnsi" w:hAnsiTheme="minorHAnsi"/>
                <w:noProof/>
                <w:webHidden/>
                <w:color w:val="000000" w:themeColor="text1"/>
                <w:sz w:val="24"/>
                <w:szCs w:val="24"/>
              </w:rPr>
              <w:fldChar w:fldCharType="separate"/>
            </w:r>
            <w:r w:rsidR="00475173" w:rsidRPr="001A2766">
              <w:rPr>
                <w:rFonts w:asciiTheme="minorHAnsi" w:hAnsiTheme="minorHAnsi"/>
                <w:noProof/>
                <w:webHidden/>
                <w:color w:val="000000" w:themeColor="text1"/>
                <w:sz w:val="24"/>
                <w:szCs w:val="24"/>
              </w:rPr>
              <w:t>6</w:t>
            </w:r>
            <w:r w:rsidR="00475173" w:rsidRPr="001A2766">
              <w:rPr>
                <w:rFonts w:asciiTheme="minorHAnsi" w:hAnsiTheme="minorHAnsi"/>
                <w:noProof/>
                <w:webHidden/>
                <w:color w:val="000000" w:themeColor="text1"/>
                <w:sz w:val="24"/>
                <w:szCs w:val="24"/>
              </w:rPr>
              <w:fldChar w:fldCharType="end"/>
            </w:r>
          </w:hyperlink>
        </w:p>
        <w:p w14:paraId="37433441" w14:textId="4FA71916" w:rsidR="00475173" w:rsidRPr="001A2766" w:rsidRDefault="003B3008" w:rsidP="001A2766">
          <w:pPr>
            <w:pStyle w:val="TOC2"/>
            <w:tabs>
              <w:tab w:val="right" w:pos="9010"/>
            </w:tabs>
            <w:spacing w:line="360" w:lineRule="auto"/>
            <w:jc w:val="both"/>
            <w:rPr>
              <w:rFonts w:asciiTheme="minorHAnsi" w:eastAsiaTheme="minorEastAsia" w:hAnsiTheme="minorHAnsi" w:cstheme="minorBidi"/>
              <w:smallCaps w:val="0"/>
              <w:noProof/>
              <w:color w:val="000000" w:themeColor="text1"/>
              <w:sz w:val="24"/>
              <w:szCs w:val="24"/>
            </w:rPr>
          </w:pPr>
          <w:hyperlink w:anchor="_Toc60561205" w:history="1">
            <w:r w:rsidR="00475173" w:rsidRPr="001A2766">
              <w:rPr>
                <w:rStyle w:val="Hyperlink"/>
                <w:rFonts w:asciiTheme="minorHAnsi" w:hAnsiTheme="minorHAnsi"/>
                <w:noProof/>
                <w:color w:val="000000" w:themeColor="text1"/>
                <w:sz w:val="24"/>
                <w:szCs w:val="24"/>
              </w:rPr>
              <w:t>1.1.1 An Overview of Cytochromes P450 and their Roles</w:t>
            </w:r>
            <w:r w:rsidR="00475173" w:rsidRPr="001A2766">
              <w:rPr>
                <w:rFonts w:asciiTheme="minorHAnsi" w:hAnsiTheme="minorHAnsi"/>
                <w:noProof/>
                <w:webHidden/>
                <w:color w:val="000000" w:themeColor="text1"/>
                <w:sz w:val="24"/>
                <w:szCs w:val="24"/>
              </w:rPr>
              <w:tab/>
            </w:r>
            <w:r w:rsidR="00475173" w:rsidRPr="001A2766">
              <w:rPr>
                <w:rFonts w:asciiTheme="minorHAnsi" w:hAnsiTheme="minorHAnsi"/>
                <w:noProof/>
                <w:webHidden/>
                <w:color w:val="000000" w:themeColor="text1"/>
                <w:sz w:val="24"/>
                <w:szCs w:val="24"/>
              </w:rPr>
              <w:fldChar w:fldCharType="begin"/>
            </w:r>
            <w:r w:rsidR="00475173" w:rsidRPr="001A2766">
              <w:rPr>
                <w:rFonts w:asciiTheme="minorHAnsi" w:hAnsiTheme="minorHAnsi"/>
                <w:noProof/>
                <w:webHidden/>
                <w:color w:val="000000" w:themeColor="text1"/>
                <w:sz w:val="24"/>
                <w:szCs w:val="24"/>
              </w:rPr>
              <w:instrText xml:space="preserve"> PAGEREF _Toc60561205 \h </w:instrText>
            </w:r>
            <w:r w:rsidR="00475173" w:rsidRPr="001A2766">
              <w:rPr>
                <w:rFonts w:asciiTheme="minorHAnsi" w:hAnsiTheme="minorHAnsi"/>
                <w:noProof/>
                <w:webHidden/>
                <w:color w:val="000000" w:themeColor="text1"/>
                <w:sz w:val="24"/>
                <w:szCs w:val="24"/>
              </w:rPr>
            </w:r>
            <w:r w:rsidR="00475173" w:rsidRPr="001A2766">
              <w:rPr>
                <w:rFonts w:asciiTheme="minorHAnsi" w:hAnsiTheme="minorHAnsi"/>
                <w:noProof/>
                <w:webHidden/>
                <w:color w:val="000000" w:themeColor="text1"/>
                <w:sz w:val="24"/>
                <w:szCs w:val="24"/>
              </w:rPr>
              <w:fldChar w:fldCharType="separate"/>
            </w:r>
            <w:r w:rsidR="00475173" w:rsidRPr="001A2766">
              <w:rPr>
                <w:rFonts w:asciiTheme="minorHAnsi" w:hAnsiTheme="minorHAnsi"/>
                <w:noProof/>
                <w:webHidden/>
                <w:color w:val="000000" w:themeColor="text1"/>
                <w:sz w:val="24"/>
                <w:szCs w:val="24"/>
              </w:rPr>
              <w:t>6</w:t>
            </w:r>
            <w:r w:rsidR="00475173" w:rsidRPr="001A2766">
              <w:rPr>
                <w:rFonts w:asciiTheme="minorHAnsi" w:hAnsiTheme="minorHAnsi"/>
                <w:noProof/>
                <w:webHidden/>
                <w:color w:val="000000" w:themeColor="text1"/>
                <w:sz w:val="24"/>
                <w:szCs w:val="24"/>
              </w:rPr>
              <w:fldChar w:fldCharType="end"/>
            </w:r>
          </w:hyperlink>
        </w:p>
        <w:p w14:paraId="28387310" w14:textId="2555096C" w:rsidR="00475173" w:rsidRPr="001A2766" w:rsidRDefault="003B3008" w:rsidP="001A2766">
          <w:pPr>
            <w:pStyle w:val="TOC2"/>
            <w:tabs>
              <w:tab w:val="left" w:pos="960"/>
              <w:tab w:val="right" w:pos="9010"/>
            </w:tabs>
            <w:spacing w:line="360" w:lineRule="auto"/>
            <w:jc w:val="both"/>
            <w:rPr>
              <w:rFonts w:asciiTheme="minorHAnsi" w:eastAsiaTheme="minorEastAsia" w:hAnsiTheme="minorHAnsi" w:cstheme="minorBidi"/>
              <w:smallCaps w:val="0"/>
              <w:noProof/>
              <w:color w:val="000000" w:themeColor="text1"/>
              <w:sz w:val="24"/>
              <w:szCs w:val="24"/>
            </w:rPr>
          </w:pPr>
          <w:hyperlink w:anchor="_Toc60561206" w:history="1">
            <w:r w:rsidR="00475173" w:rsidRPr="001A2766">
              <w:rPr>
                <w:rStyle w:val="Hyperlink"/>
                <w:rFonts w:asciiTheme="minorHAnsi" w:hAnsiTheme="minorHAnsi"/>
                <w:noProof/>
                <w:color w:val="000000" w:themeColor="text1"/>
                <w:sz w:val="24"/>
                <w:szCs w:val="24"/>
              </w:rPr>
              <w:t>1.2</w:t>
            </w:r>
            <w:r w:rsidR="00475173" w:rsidRPr="001A2766">
              <w:rPr>
                <w:rFonts w:asciiTheme="minorHAnsi" w:eastAsiaTheme="minorEastAsia" w:hAnsiTheme="minorHAnsi" w:cstheme="minorBidi"/>
                <w:smallCaps w:val="0"/>
                <w:noProof/>
                <w:color w:val="000000" w:themeColor="text1"/>
                <w:sz w:val="24"/>
                <w:szCs w:val="24"/>
              </w:rPr>
              <w:tab/>
            </w:r>
            <w:r w:rsidR="00475173" w:rsidRPr="001A2766">
              <w:rPr>
                <w:rStyle w:val="Hyperlink"/>
                <w:rFonts w:asciiTheme="minorHAnsi" w:hAnsiTheme="minorHAnsi"/>
                <w:noProof/>
                <w:color w:val="000000" w:themeColor="text1"/>
                <w:sz w:val="24"/>
                <w:szCs w:val="24"/>
              </w:rPr>
              <w:t>A Brief History of Cytochromes P450</w:t>
            </w:r>
            <w:r w:rsidR="00475173" w:rsidRPr="001A2766">
              <w:rPr>
                <w:rFonts w:asciiTheme="minorHAnsi" w:hAnsiTheme="minorHAnsi"/>
                <w:noProof/>
                <w:webHidden/>
                <w:color w:val="000000" w:themeColor="text1"/>
                <w:sz w:val="24"/>
                <w:szCs w:val="24"/>
              </w:rPr>
              <w:tab/>
            </w:r>
            <w:r w:rsidR="00475173" w:rsidRPr="001A2766">
              <w:rPr>
                <w:rFonts w:asciiTheme="minorHAnsi" w:hAnsiTheme="minorHAnsi"/>
                <w:noProof/>
                <w:webHidden/>
                <w:color w:val="000000" w:themeColor="text1"/>
                <w:sz w:val="24"/>
                <w:szCs w:val="24"/>
              </w:rPr>
              <w:fldChar w:fldCharType="begin"/>
            </w:r>
            <w:r w:rsidR="00475173" w:rsidRPr="001A2766">
              <w:rPr>
                <w:rFonts w:asciiTheme="minorHAnsi" w:hAnsiTheme="minorHAnsi"/>
                <w:noProof/>
                <w:webHidden/>
                <w:color w:val="000000" w:themeColor="text1"/>
                <w:sz w:val="24"/>
                <w:szCs w:val="24"/>
              </w:rPr>
              <w:instrText xml:space="preserve"> PAGEREF _Toc60561206 \h </w:instrText>
            </w:r>
            <w:r w:rsidR="00475173" w:rsidRPr="001A2766">
              <w:rPr>
                <w:rFonts w:asciiTheme="minorHAnsi" w:hAnsiTheme="minorHAnsi"/>
                <w:noProof/>
                <w:webHidden/>
                <w:color w:val="000000" w:themeColor="text1"/>
                <w:sz w:val="24"/>
                <w:szCs w:val="24"/>
              </w:rPr>
            </w:r>
            <w:r w:rsidR="00475173" w:rsidRPr="001A2766">
              <w:rPr>
                <w:rFonts w:asciiTheme="minorHAnsi" w:hAnsiTheme="minorHAnsi"/>
                <w:noProof/>
                <w:webHidden/>
                <w:color w:val="000000" w:themeColor="text1"/>
                <w:sz w:val="24"/>
                <w:szCs w:val="24"/>
              </w:rPr>
              <w:fldChar w:fldCharType="separate"/>
            </w:r>
            <w:r w:rsidR="00475173" w:rsidRPr="001A2766">
              <w:rPr>
                <w:rFonts w:asciiTheme="minorHAnsi" w:hAnsiTheme="minorHAnsi"/>
                <w:noProof/>
                <w:webHidden/>
                <w:color w:val="000000" w:themeColor="text1"/>
                <w:sz w:val="24"/>
                <w:szCs w:val="24"/>
              </w:rPr>
              <w:t>8</w:t>
            </w:r>
            <w:r w:rsidR="00475173" w:rsidRPr="001A2766">
              <w:rPr>
                <w:rFonts w:asciiTheme="minorHAnsi" w:hAnsiTheme="minorHAnsi"/>
                <w:noProof/>
                <w:webHidden/>
                <w:color w:val="000000" w:themeColor="text1"/>
                <w:sz w:val="24"/>
                <w:szCs w:val="24"/>
              </w:rPr>
              <w:fldChar w:fldCharType="end"/>
            </w:r>
          </w:hyperlink>
        </w:p>
        <w:p w14:paraId="18A2F14D" w14:textId="7DF177A2" w:rsidR="00475173" w:rsidRPr="001A2766" w:rsidRDefault="003B3008" w:rsidP="001A2766">
          <w:pPr>
            <w:pStyle w:val="TOC3"/>
            <w:tabs>
              <w:tab w:val="right" w:pos="9010"/>
            </w:tabs>
            <w:spacing w:line="360" w:lineRule="auto"/>
            <w:jc w:val="both"/>
            <w:rPr>
              <w:rFonts w:asciiTheme="minorHAnsi" w:eastAsiaTheme="minorEastAsia" w:hAnsiTheme="minorHAnsi" w:cstheme="minorBidi"/>
              <w:i w:val="0"/>
              <w:iCs w:val="0"/>
              <w:noProof/>
              <w:color w:val="000000" w:themeColor="text1"/>
              <w:sz w:val="24"/>
              <w:szCs w:val="24"/>
            </w:rPr>
          </w:pPr>
          <w:hyperlink w:anchor="_Toc60561207" w:history="1">
            <w:r w:rsidR="00475173" w:rsidRPr="001A2766">
              <w:rPr>
                <w:rStyle w:val="Hyperlink"/>
                <w:rFonts w:asciiTheme="minorHAnsi" w:hAnsiTheme="minorHAnsi"/>
                <w:noProof/>
                <w:color w:val="000000" w:themeColor="text1"/>
                <w:sz w:val="24"/>
                <w:szCs w:val="24"/>
              </w:rPr>
              <w:t>1.2.1 The Discovery of Cytochromes P450</w:t>
            </w:r>
            <w:r w:rsidR="00475173" w:rsidRPr="001A2766">
              <w:rPr>
                <w:rFonts w:asciiTheme="minorHAnsi" w:hAnsiTheme="minorHAnsi"/>
                <w:noProof/>
                <w:webHidden/>
                <w:color w:val="000000" w:themeColor="text1"/>
                <w:sz w:val="24"/>
                <w:szCs w:val="24"/>
              </w:rPr>
              <w:tab/>
            </w:r>
            <w:r w:rsidR="00475173" w:rsidRPr="001A2766">
              <w:rPr>
                <w:rFonts w:asciiTheme="minorHAnsi" w:hAnsiTheme="minorHAnsi"/>
                <w:noProof/>
                <w:webHidden/>
                <w:color w:val="000000" w:themeColor="text1"/>
                <w:sz w:val="24"/>
                <w:szCs w:val="24"/>
              </w:rPr>
              <w:fldChar w:fldCharType="begin"/>
            </w:r>
            <w:r w:rsidR="00475173" w:rsidRPr="001A2766">
              <w:rPr>
                <w:rFonts w:asciiTheme="minorHAnsi" w:hAnsiTheme="minorHAnsi"/>
                <w:noProof/>
                <w:webHidden/>
                <w:color w:val="000000" w:themeColor="text1"/>
                <w:sz w:val="24"/>
                <w:szCs w:val="24"/>
              </w:rPr>
              <w:instrText xml:space="preserve"> PAGEREF _Toc60561207 \h </w:instrText>
            </w:r>
            <w:r w:rsidR="00475173" w:rsidRPr="001A2766">
              <w:rPr>
                <w:rFonts w:asciiTheme="minorHAnsi" w:hAnsiTheme="minorHAnsi"/>
                <w:noProof/>
                <w:webHidden/>
                <w:color w:val="000000" w:themeColor="text1"/>
                <w:sz w:val="24"/>
                <w:szCs w:val="24"/>
              </w:rPr>
            </w:r>
            <w:r w:rsidR="00475173" w:rsidRPr="001A2766">
              <w:rPr>
                <w:rFonts w:asciiTheme="minorHAnsi" w:hAnsiTheme="minorHAnsi"/>
                <w:noProof/>
                <w:webHidden/>
                <w:color w:val="000000" w:themeColor="text1"/>
                <w:sz w:val="24"/>
                <w:szCs w:val="24"/>
              </w:rPr>
              <w:fldChar w:fldCharType="separate"/>
            </w:r>
            <w:r w:rsidR="00475173" w:rsidRPr="001A2766">
              <w:rPr>
                <w:rFonts w:asciiTheme="minorHAnsi" w:hAnsiTheme="minorHAnsi"/>
                <w:noProof/>
                <w:webHidden/>
                <w:color w:val="000000" w:themeColor="text1"/>
                <w:sz w:val="24"/>
                <w:szCs w:val="24"/>
              </w:rPr>
              <w:t>8</w:t>
            </w:r>
            <w:r w:rsidR="00475173" w:rsidRPr="001A2766">
              <w:rPr>
                <w:rFonts w:asciiTheme="minorHAnsi" w:hAnsiTheme="minorHAnsi"/>
                <w:noProof/>
                <w:webHidden/>
                <w:color w:val="000000" w:themeColor="text1"/>
                <w:sz w:val="24"/>
                <w:szCs w:val="24"/>
              </w:rPr>
              <w:fldChar w:fldCharType="end"/>
            </w:r>
          </w:hyperlink>
        </w:p>
        <w:p w14:paraId="3E0FCB33" w14:textId="753D04B3" w:rsidR="00475173" w:rsidRPr="001A2766" w:rsidRDefault="003B3008" w:rsidP="001A2766">
          <w:pPr>
            <w:pStyle w:val="TOC3"/>
            <w:tabs>
              <w:tab w:val="right" w:pos="9010"/>
            </w:tabs>
            <w:spacing w:line="360" w:lineRule="auto"/>
            <w:jc w:val="both"/>
            <w:rPr>
              <w:rFonts w:asciiTheme="minorHAnsi" w:eastAsiaTheme="minorEastAsia" w:hAnsiTheme="minorHAnsi" w:cstheme="minorBidi"/>
              <w:i w:val="0"/>
              <w:iCs w:val="0"/>
              <w:noProof/>
              <w:color w:val="000000" w:themeColor="text1"/>
              <w:sz w:val="24"/>
              <w:szCs w:val="24"/>
            </w:rPr>
          </w:pPr>
          <w:hyperlink w:anchor="_Toc60561208" w:history="1">
            <w:r w:rsidR="00475173" w:rsidRPr="001A2766">
              <w:rPr>
                <w:rStyle w:val="Hyperlink"/>
                <w:rFonts w:asciiTheme="minorHAnsi" w:hAnsiTheme="minorHAnsi"/>
                <w:noProof/>
                <w:color w:val="000000" w:themeColor="text1"/>
                <w:sz w:val="24"/>
                <w:szCs w:val="24"/>
              </w:rPr>
              <w:t>1.1.2 Evolutionary History of the CYP superfamily</w:t>
            </w:r>
            <w:r w:rsidR="00475173" w:rsidRPr="001A2766">
              <w:rPr>
                <w:rFonts w:asciiTheme="minorHAnsi" w:hAnsiTheme="minorHAnsi"/>
                <w:noProof/>
                <w:webHidden/>
                <w:color w:val="000000" w:themeColor="text1"/>
                <w:sz w:val="24"/>
                <w:szCs w:val="24"/>
              </w:rPr>
              <w:tab/>
            </w:r>
            <w:r w:rsidR="00475173" w:rsidRPr="001A2766">
              <w:rPr>
                <w:rFonts w:asciiTheme="minorHAnsi" w:hAnsiTheme="minorHAnsi"/>
                <w:noProof/>
                <w:webHidden/>
                <w:color w:val="000000" w:themeColor="text1"/>
                <w:sz w:val="24"/>
                <w:szCs w:val="24"/>
              </w:rPr>
              <w:fldChar w:fldCharType="begin"/>
            </w:r>
            <w:r w:rsidR="00475173" w:rsidRPr="001A2766">
              <w:rPr>
                <w:rFonts w:asciiTheme="minorHAnsi" w:hAnsiTheme="minorHAnsi"/>
                <w:noProof/>
                <w:webHidden/>
                <w:color w:val="000000" w:themeColor="text1"/>
                <w:sz w:val="24"/>
                <w:szCs w:val="24"/>
              </w:rPr>
              <w:instrText xml:space="preserve"> PAGEREF _Toc60561208 \h </w:instrText>
            </w:r>
            <w:r w:rsidR="00475173" w:rsidRPr="001A2766">
              <w:rPr>
                <w:rFonts w:asciiTheme="minorHAnsi" w:hAnsiTheme="minorHAnsi"/>
                <w:noProof/>
                <w:webHidden/>
                <w:color w:val="000000" w:themeColor="text1"/>
                <w:sz w:val="24"/>
                <w:szCs w:val="24"/>
              </w:rPr>
            </w:r>
            <w:r w:rsidR="00475173" w:rsidRPr="001A2766">
              <w:rPr>
                <w:rFonts w:asciiTheme="minorHAnsi" w:hAnsiTheme="minorHAnsi"/>
                <w:noProof/>
                <w:webHidden/>
                <w:color w:val="000000" w:themeColor="text1"/>
                <w:sz w:val="24"/>
                <w:szCs w:val="24"/>
              </w:rPr>
              <w:fldChar w:fldCharType="separate"/>
            </w:r>
            <w:r w:rsidR="00475173" w:rsidRPr="001A2766">
              <w:rPr>
                <w:rFonts w:asciiTheme="minorHAnsi" w:hAnsiTheme="minorHAnsi"/>
                <w:noProof/>
                <w:webHidden/>
                <w:color w:val="000000" w:themeColor="text1"/>
                <w:sz w:val="24"/>
                <w:szCs w:val="24"/>
              </w:rPr>
              <w:t>10</w:t>
            </w:r>
            <w:r w:rsidR="00475173" w:rsidRPr="001A2766">
              <w:rPr>
                <w:rFonts w:asciiTheme="minorHAnsi" w:hAnsiTheme="minorHAnsi"/>
                <w:noProof/>
                <w:webHidden/>
                <w:color w:val="000000" w:themeColor="text1"/>
                <w:sz w:val="24"/>
                <w:szCs w:val="24"/>
              </w:rPr>
              <w:fldChar w:fldCharType="end"/>
            </w:r>
          </w:hyperlink>
        </w:p>
        <w:p w14:paraId="7EF32E27" w14:textId="4803B272" w:rsidR="00475173" w:rsidRPr="001A2766" w:rsidRDefault="003B3008" w:rsidP="001A2766">
          <w:pPr>
            <w:pStyle w:val="TOC3"/>
            <w:tabs>
              <w:tab w:val="right" w:pos="9010"/>
            </w:tabs>
            <w:spacing w:line="360" w:lineRule="auto"/>
            <w:jc w:val="both"/>
            <w:rPr>
              <w:rFonts w:asciiTheme="minorHAnsi" w:eastAsiaTheme="minorEastAsia" w:hAnsiTheme="minorHAnsi" w:cstheme="minorBidi"/>
              <w:i w:val="0"/>
              <w:iCs w:val="0"/>
              <w:noProof/>
              <w:color w:val="000000" w:themeColor="text1"/>
              <w:sz w:val="24"/>
              <w:szCs w:val="24"/>
            </w:rPr>
          </w:pPr>
          <w:hyperlink w:anchor="_Toc60561209" w:history="1">
            <w:r w:rsidR="00475173" w:rsidRPr="001A2766">
              <w:rPr>
                <w:rStyle w:val="Hyperlink"/>
                <w:rFonts w:asciiTheme="minorHAnsi" w:hAnsiTheme="minorHAnsi"/>
                <w:noProof/>
                <w:color w:val="000000" w:themeColor="text1"/>
                <w:sz w:val="24"/>
                <w:szCs w:val="24"/>
              </w:rPr>
              <w:t>1.1.3 Classification of CYP superfamily</w:t>
            </w:r>
            <w:r w:rsidR="00475173" w:rsidRPr="001A2766">
              <w:rPr>
                <w:rFonts w:asciiTheme="minorHAnsi" w:hAnsiTheme="minorHAnsi"/>
                <w:noProof/>
                <w:webHidden/>
                <w:color w:val="000000" w:themeColor="text1"/>
                <w:sz w:val="24"/>
                <w:szCs w:val="24"/>
              </w:rPr>
              <w:tab/>
            </w:r>
            <w:r w:rsidR="00475173" w:rsidRPr="001A2766">
              <w:rPr>
                <w:rFonts w:asciiTheme="minorHAnsi" w:hAnsiTheme="minorHAnsi"/>
                <w:noProof/>
                <w:webHidden/>
                <w:color w:val="000000" w:themeColor="text1"/>
                <w:sz w:val="24"/>
                <w:szCs w:val="24"/>
              </w:rPr>
              <w:fldChar w:fldCharType="begin"/>
            </w:r>
            <w:r w:rsidR="00475173" w:rsidRPr="001A2766">
              <w:rPr>
                <w:rFonts w:asciiTheme="minorHAnsi" w:hAnsiTheme="minorHAnsi"/>
                <w:noProof/>
                <w:webHidden/>
                <w:color w:val="000000" w:themeColor="text1"/>
                <w:sz w:val="24"/>
                <w:szCs w:val="24"/>
              </w:rPr>
              <w:instrText xml:space="preserve"> PAGEREF _Toc60561209 \h </w:instrText>
            </w:r>
            <w:r w:rsidR="00475173" w:rsidRPr="001A2766">
              <w:rPr>
                <w:rFonts w:asciiTheme="minorHAnsi" w:hAnsiTheme="minorHAnsi"/>
                <w:noProof/>
                <w:webHidden/>
                <w:color w:val="000000" w:themeColor="text1"/>
                <w:sz w:val="24"/>
                <w:szCs w:val="24"/>
              </w:rPr>
            </w:r>
            <w:r w:rsidR="00475173" w:rsidRPr="001A2766">
              <w:rPr>
                <w:rFonts w:asciiTheme="minorHAnsi" w:hAnsiTheme="minorHAnsi"/>
                <w:noProof/>
                <w:webHidden/>
                <w:color w:val="000000" w:themeColor="text1"/>
                <w:sz w:val="24"/>
                <w:szCs w:val="24"/>
              </w:rPr>
              <w:fldChar w:fldCharType="separate"/>
            </w:r>
            <w:r w:rsidR="00475173" w:rsidRPr="001A2766">
              <w:rPr>
                <w:rFonts w:asciiTheme="minorHAnsi" w:hAnsiTheme="minorHAnsi"/>
                <w:noProof/>
                <w:webHidden/>
                <w:color w:val="000000" w:themeColor="text1"/>
                <w:sz w:val="24"/>
                <w:szCs w:val="24"/>
              </w:rPr>
              <w:t>11</w:t>
            </w:r>
            <w:r w:rsidR="00475173" w:rsidRPr="001A2766">
              <w:rPr>
                <w:rFonts w:asciiTheme="minorHAnsi" w:hAnsiTheme="minorHAnsi"/>
                <w:noProof/>
                <w:webHidden/>
                <w:color w:val="000000" w:themeColor="text1"/>
                <w:sz w:val="24"/>
                <w:szCs w:val="24"/>
              </w:rPr>
              <w:fldChar w:fldCharType="end"/>
            </w:r>
          </w:hyperlink>
        </w:p>
        <w:p w14:paraId="523E8B13" w14:textId="2947D899" w:rsidR="00475173" w:rsidRPr="001A2766" w:rsidRDefault="003B3008" w:rsidP="001A2766">
          <w:pPr>
            <w:pStyle w:val="TOC2"/>
            <w:tabs>
              <w:tab w:val="right" w:pos="9010"/>
            </w:tabs>
            <w:spacing w:line="360" w:lineRule="auto"/>
            <w:jc w:val="both"/>
            <w:rPr>
              <w:rFonts w:asciiTheme="minorHAnsi" w:eastAsiaTheme="minorEastAsia" w:hAnsiTheme="minorHAnsi" w:cstheme="minorBidi"/>
              <w:smallCaps w:val="0"/>
              <w:noProof/>
              <w:color w:val="000000" w:themeColor="text1"/>
              <w:sz w:val="24"/>
              <w:szCs w:val="24"/>
            </w:rPr>
          </w:pPr>
          <w:hyperlink w:anchor="_Toc60561210" w:history="1">
            <w:r w:rsidR="00475173" w:rsidRPr="001A2766">
              <w:rPr>
                <w:rStyle w:val="Hyperlink"/>
                <w:rFonts w:asciiTheme="minorHAnsi" w:hAnsiTheme="minorHAnsi"/>
                <w:noProof/>
                <w:color w:val="000000" w:themeColor="text1"/>
                <w:sz w:val="24"/>
                <w:szCs w:val="24"/>
              </w:rPr>
              <w:t>Industrial Applications of Cytochrome P450s</w:t>
            </w:r>
            <w:r w:rsidR="00475173" w:rsidRPr="001A2766">
              <w:rPr>
                <w:rFonts w:asciiTheme="minorHAnsi" w:hAnsiTheme="minorHAnsi"/>
                <w:noProof/>
                <w:webHidden/>
                <w:color w:val="000000" w:themeColor="text1"/>
                <w:sz w:val="24"/>
                <w:szCs w:val="24"/>
              </w:rPr>
              <w:tab/>
            </w:r>
            <w:r w:rsidR="00475173" w:rsidRPr="001A2766">
              <w:rPr>
                <w:rFonts w:asciiTheme="minorHAnsi" w:hAnsiTheme="minorHAnsi"/>
                <w:noProof/>
                <w:webHidden/>
                <w:color w:val="000000" w:themeColor="text1"/>
                <w:sz w:val="24"/>
                <w:szCs w:val="24"/>
              </w:rPr>
              <w:fldChar w:fldCharType="begin"/>
            </w:r>
            <w:r w:rsidR="00475173" w:rsidRPr="001A2766">
              <w:rPr>
                <w:rFonts w:asciiTheme="minorHAnsi" w:hAnsiTheme="minorHAnsi"/>
                <w:noProof/>
                <w:webHidden/>
                <w:color w:val="000000" w:themeColor="text1"/>
                <w:sz w:val="24"/>
                <w:szCs w:val="24"/>
              </w:rPr>
              <w:instrText xml:space="preserve"> PAGEREF _Toc60561210 \h </w:instrText>
            </w:r>
            <w:r w:rsidR="00475173" w:rsidRPr="001A2766">
              <w:rPr>
                <w:rFonts w:asciiTheme="minorHAnsi" w:hAnsiTheme="minorHAnsi"/>
                <w:noProof/>
                <w:webHidden/>
                <w:color w:val="000000" w:themeColor="text1"/>
                <w:sz w:val="24"/>
                <w:szCs w:val="24"/>
              </w:rPr>
            </w:r>
            <w:r w:rsidR="00475173" w:rsidRPr="001A2766">
              <w:rPr>
                <w:rFonts w:asciiTheme="minorHAnsi" w:hAnsiTheme="minorHAnsi"/>
                <w:noProof/>
                <w:webHidden/>
                <w:color w:val="000000" w:themeColor="text1"/>
                <w:sz w:val="24"/>
                <w:szCs w:val="24"/>
              </w:rPr>
              <w:fldChar w:fldCharType="separate"/>
            </w:r>
            <w:r w:rsidR="00475173" w:rsidRPr="001A2766">
              <w:rPr>
                <w:rFonts w:asciiTheme="minorHAnsi" w:hAnsiTheme="minorHAnsi"/>
                <w:noProof/>
                <w:webHidden/>
                <w:color w:val="000000" w:themeColor="text1"/>
                <w:sz w:val="24"/>
                <w:szCs w:val="24"/>
              </w:rPr>
              <w:t>12</w:t>
            </w:r>
            <w:r w:rsidR="00475173" w:rsidRPr="001A2766">
              <w:rPr>
                <w:rFonts w:asciiTheme="minorHAnsi" w:hAnsiTheme="minorHAnsi"/>
                <w:noProof/>
                <w:webHidden/>
                <w:color w:val="000000" w:themeColor="text1"/>
                <w:sz w:val="24"/>
                <w:szCs w:val="24"/>
              </w:rPr>
              <w:fldChar w:fldCharType="end"/>
            </w:r>
          </w:hyperlink>
        </w:p>
        <w:p w14:paraId="446A29F3" w14:textId="3084B581" w:rsidR="00475173" w:rsidRPr="001A2766" w:rsidRDefault="003B3008" w:rsidP="001A2766">
          <w:pPr>
            <w:pStyle w:val="TOC3"/>
            <w:tabs>
              <w:tab w:val="right" w:pos="9010"/>
            </w:tabs>
            <w:spacing w:line="360" w:lineRule="auto"/>
            <w:jc w:val="both"/>
            <w:rPr>
              <w:rFonts w:asciiTheme="minorHAnsi" w:eastAsiaTheme="minorEastAsia" w:hAnsiTheme="minorHAnsi" w:cstheme="minorBidi"/>
              <w:i w:val="0"/>
              <w:iCs w:val="0"/>
              <w:noProof/>
              <w:color w:val="000000" w:themeColor="text1"/>
              <w:sz w:val="24"/>
              <w:szCs w:val="24"/>
            </w:rPr>
          </w:pPr>
          <w:hyperlink w:anchor="_Toc60561211" w:history="1">
            <w:r w:rsidR="00475173" w:rsidRPr="001A2766">
              <w:rPr>
                <w:rStyle w:val="Hyperlink"/>
                <w:rFonts w:asciiTheme="minorHAnsi" w:hAnsiTheme="minorHAnsi"/>
                <w:noProof/>
                <w:color w:val="000000" w:themeColor="text1"/>
                <w:sz w:val="24"/>
                <w:szCs w:val="24"/>
              </w:rPr>
              <w:t>OleT biofuels</w:t>
            </w:r>
            <w:r w:rsidR="00475173" w:rsidRPr="001A2766">
              <w:rPr>
                <w:rFonts w:asciiTheme="minorHAnsi" w:hAnsiTheme="minorHAnsi"/>
                <w:noProof/>
                <w:webHidden/>
                <w:color w:val="000000" w:themeColor="text1"/>
                <w:sz w:val="24"/>
                <w:szCs w:val="24"/>
              </w:rPr>
              <w:tab/>
            </w:r>
            <w:r w:rsidR="00475173" w:rsidRPr="001A2766">
              <w:rPr>
                <w:rFonts w:asciiTheme="minorHAnsi" w:hAnsiTheme="minorHAnsi"/>
                <w:noProof/>
                <w:webHidden/>
                <w:color w:val="000000" w:themeColor="text1"/>
                <w:sz w:val="24"/>
                <w:szCs w:val="24"/>
              </w:rPr>
              <w:fldChar w:fldCharType="begin"/>
            </w:r>
            <w:r w:rsidR="00475173" w:rsidRPr="001A2766">
              <w:rPr>
                <w:rFonts w:asciiTheme="minorHAnsi" w:hAnsiTheme="minorHAnsi"/>
                <w:noProof/>
                <w:webHidden/>
                <w:color w:val="000000" w:themeColor="text1"/>
                <w:sz w:val="24"/>
                <w:szCs w:val="24"/>
              </w:rPr>
              <w:instrText xml:space="preserve"> PAGEREF _Toc60561211 \h </w:instrText>
            </w:r>
            <w:r w:rsidR="00475173" w:rsidRPr="001A2766">
              <w:rPr>
                <w:rFonts w:asciiTheme="minorHAnsi" w:hAnsiTheme="minorHAnsi"/>
                <w:noProof/>
                <w:webHidden/>
                <w:color w:val="000000" w:themeColor="text1"/>
                <w:sz w:val="24"/>
                <w:szCs w:val="24"/>
              </w:rPr>
            </w:r>
            <w:r w:rsidR="00475173" w:rsidRPr="001A2766">
              <w:rPr>
                <w:rFonts w:asciiTheme="minorHAnsi" w:hAnsiTheme="minorHAnsi"/>
                <w:noProof/>
                <w:webHidden/>
                <w:color w:val="000000" w:themeColor="text1"/>
                <w:sz w:val="24"/>
                <w:szCs w:val="24"/>
              </w:rPr>
              <w:fldChar w:fldCharType="separate"/>
            </w:r>
            <w:r w:rsidR="00475173" w:rsidRPr="001A2766">
              <w:rPr>
                <w:rFonts w:asciiTheme="minorHAnsi" w:hAnsiTheme="minorHAnsi"/>
                <w:noProof/>
                <w:webHidden/>
                <w:color w:val="000000" w:themeColor="text1"/>
                <w:sz w:val="24"/>
                <w:szCs w:val="24"/>
              </w:rPr>
              <w:t>12</w:t>
            </w:r>
            <w:r w:rsidR="00475173" w:rsidRPr="001A2766">
              <w:rPr>
                <w:rFonts w:asciiTheme="minorHAnsi" w:hAnsiTheme="minorHAnsi"/>
                <w:noProof/>
                <w:webHidden/>
                <w:color w:val="000000" w:themeColor="text1"/>
                <w:sz w:val="24"/>
                <w:szCs w:val="24"/>
              </w:rPr>
              <w:fldChar w:fldCharType="end"/>
            </w:r>
          </w:hyperlink>
        </w:p>
        <w:p w14:paraId="37D82525" w14:textId="10DF94FE" w:rsidR="00475173" w:rsidRPr="001A2766" w:rsidRDefault="003B3008" w:rsidP="001A2766">
          <w:pPr>
            <w:pStyle w:val="TOC3"/>
            <w:tabs>
              <w:tab w:val="right" w:pos="9010"/>
            </w:tabs>
            <w:spacing w:line="360" w:lineRule="auto"/>
            <w:jc w:val="both"/>
            <w:rPr>
              <w:rFonts w:asciiTheme="minorHAnsi" w:eastAsiaTheme="minorEastAsia" w:hAnsiTheme="minorHAnsi" w:cstheme="minorBidi"/>
              <w:i w:val="0"/>
              <w:iCs w:val="0"/>
              <w:noProof/>
              <w:color w:val="000000" w:themeColor="text1"/>
              <w:sz w:val="24"/>
              <w:szCs w:val="24"/>
            </w:rPr>
          </w:pPr>
          <w:hyperlink w:anchor="_Toc60561212" w:history="1">
            <w:r w:rsidR="00475173" w:rsidRPr="001A2766">
              <w:rPr>
                <w:rStyle w:val="Hyperlink"/>
                <w:rFonts w:asciiTheme="minorHAnsi" w:hAnsiTheme="minorHAnsi"/>
                <w:noProof/>
                <w:color w:val="000000" w:themeColor="text1"/>
                <w:sz w:val="24"/>
                <w:szCs w:val="24"/>
              </w:rPr>
              <w:t>Asymmetric synthesis- one pot?</w:t>
            </w:r>
            <w:r w:rsidR="00475173" w:rsidRPr="001A2766">
              <w:rPr>
                <w:rFonts w:asciiTheme="minorHAnsi" w:hAnsiTheme="minorHAnsi"/>
                <w:noProof/>
                <w:webHidden/>
                <w:color w:val="000000" w:themeColor="text1"/>
                <w:sz w:val="24"/>
                <w:szCs w:val="24"/>
              </w:rPr>
              <w:tab/>
            </w:r>
            <w:r w:rsidR="00475173" w:rsidRPr="001A2766">
              <w:rPr>
                <w:rFonts w:asciiTheme="minorHAnsi" w:hAnsiTheme="minorHAnsi"/>
                <w:noProof/>
                <w:webHidden/>
                <w:color w:val="000000" w:themeColor="text1"/>
                <w:sz w:val="24"/>
                <w:szCs w:val="24"/>
              </w:rPr>
              <w:fldChar w:fldCharType="begin"/>
            </w:r>
            <w:r w:rsidR="00475173" w:rsidRPr="001A2766">
              <w:rPr>
                <w:rFonts w:asciiTheme="minorHAnsi" w:hAnsiTheme="minorHAnsi"/>
                <w:noProof/>
                <w:webHidden/>
                <w:color w:val="000000" w:themeColor="text1"/>
                <w:sz w:val="24"/>
                <w:szCs w:val="24"/>
              </w:rPr>
              <w:instrText xml:space="preserve"> PAGEREF _Toc60561212 \h </w:instrText>
            </w:r>
            <w:r w:rsidR="00475173" w:rsidRPr="001A2766">
              <w:rPr>
                <w:rFonts w:asciiTheme="minorHAnsi" w:hAnsiTheme="minorHAnsi"/>
                <w:noProof/>
                <w:webHidden/>
                <w:color w:val="000000" w:themeColor="text1"/>
                <w:sz w:val="24"/>
                <w:szCs w:val="24"/>
              </w:rPr>
            </w:r>
            <w:r w:rsidR="00475173" w:rsidRPr="001A2766">
              <w:rPr>
                <w:rFonts w:asciiTheme="minorHAnsi" w:hAnsiTheme="minorHAnsi"/>
                <w:noProof/>
                <w:webHidden/>
                <w:color w:val="000000" w:themeColor="text1"/>
                <w:sz w:val="24"/>
                <w:szCs w:val="24"/>
              </w:rPr>
              <w:fldChar w:fldCharType="separate"/>
            </w:r>
            <w:r w:rsidR="00475173" w:rsidRPr="001A2766">
              <w:rPr>
                <w:rFonts w:asciiTheme="minorHAnsi" w:hAnsiTheme="minorHAnsi"/>
                <w:noProof/>
                <w:webHidden/>
                <w:color w:val="000000" w:themeColor="text1"/>
                <w:sz w:val="24"/>
                <w:szCs w:val="24"/>
              </w:rPr>
              <w:t>12</w:t>
            </w:r>
            <w:r w:rsidR="00475173" w:rsidRPr="001A2766">
              <w:rPr>
                <w:rFonts w:asciiTheme="minorHAnsi" w:hAnsiTheme="minorHAnsi"/>
                <w:noProof/>
                <w:webHidden/>
                <w:color w:val="000000" w:themeColor="text1"/>
                <w:sz w:val="24"/>
                <w:szCs w:val="24"/>
              </w:rPr>
              <w:fldChar w:fldCharType="end"/>
            </w:r>
          </w:hyperlink>
        </w:p>
        <w:p w14:paraId="7A15DC6C" w14:textId="043EE941" w:rsidR="00475173" w:rsidRPr="001A2766" w:rsidRDefault="003B3008" w:rsidP="001A2766">
          <w:pPr>
            <w:pStyle w:val="TOC2"/>
            <w:tabs>
              <w:tab w:val="left" w:pos="720"/>
              <w:tab w:val="right" w:pos="9010"/>
            </w:tabs>
            <w:spacing w:line="360" w:lineRule="auto"/>
            <w:jc w:val="both"/>
            <w:rPr>
              <w:rFonts w:asciiTheme="minorHAnsi" w:eastAsiaTheme="minorEastAsia" w:hAnsiTheme="minorHAnsi" w:cstheme="minorBidi"/>
              <w:smallCaps w:val="0"/>
              <w:noProof/>
              <w:color w:val="000000" w:themeColor="text1"/>
              <w:sz w:val="24"/>
              <w:szCs w:val="24"/>
            </w:rPr>
          </w:pPr>
          <w:hyperlink w:anchor="_Toc60561213" w:history="1">
            <w:r w:rsidR="00475173" w:rsidRPr="001A2766">
              <w:rPr>
                <w:rStyle w:val="Hyperlink"/>
                <w:rFonts w:asciiTheme="minorHAnsi" w:hAnsiTheme="minorHAnsi"/>
                <w:noProof/>
                <w:color w:val="000000" w:themeColor="text1"/>
                <w:sz w:val="24"/>
                <w:szCs w:val="24"/>
              </w:rPr>
              <w:t>2.</w:t>
            </w:r>
            <w:r w:rsidR="00475173" w:rsidRPr="001A2766">
              <w:rPr>
                <w:rFonts w:asciiTheme="minorHAnsi" w:eastAsiaTheme="minorEastAsia" w:hAnsiTheme="minorHAnsi" w:cstheme="minorBidi"/>
                <w:smallCaps w:val="0"/>
                <w:noProof/>
                <w:color w:val="000000" w:themeColor="text1"/>
                <w:sz w:val="24"/>
                <w:szCs w:val="24"/>
              </w:rPr>
              <w:tab/>
            </w:r>
            <w:r w:rsidR="00475173" w:rsidRPr="001A2766">
              <w:rPr>
                <w:rStyle w:val="Hyperlink"/>
                <w:rFonts w:asciiTheme="minorHAnsi" w:hAnsiTheme="minorHAnsi"/>
                <w:noProof/>
                <w:color w:val="000000" w:themeColor="text1"/>
                <w:sz w:val="24"/>
                <w:szCs w:val="24"/>
              </w:rPr>
              <w:t>Structure and Function of Cytochromes P450</w:t>
            </w:r>
            <w:r w:rsidR="00475173" w:rsidRPr="001A2766">
              <w:rPr>
                <w:rFonts w:asciiTheme="minorHAnsi" w:hAnsiTheme="minorHAnsi"/>
                <w:noProof/>
                <w:webHidden/>
                <w:color w:val="000000" w:themeColor="text1"/>
                <w:sz w:val="24"/>
                <w:szCs w:val="24"/>
              </w:rPr>
              <w:tab/>
            </w:r>
            <w:r w:rsidR="00475173" w:rsidRPr="001A2766">
              <w:rPr>
                <w:rFonts w:asciiTheme="minorHAnsi" w:hAnsiTheme="minorHAnsi"/>
                <w:noProof/>
                <w:webHidden/>
                <w:color w:val="000000" w:themeColor="text1"/>
                <w:sz w:val="24"/>
                <w:szCs w:val="24"/>
              </w:rPr>
              <w:fldChar w:fldCharType="begin"/>
            </w:r>
            <w:r w:rsidR="00475173" w:rsidRPr="001A2766">
              <w:rPr>
                <w:rFonts w:asciiTheme="minorHAnsi" w:hAnsiTheme="minorHAnsi"/>
                <w:noProof/>
                <w:webHidden/>
                <w:color w:val="000000" w:themeColor="text1"/>
                <w:sz w:val="24"/>
                <w:szCs w:val="24"/>
              </w:rPr>
              <w:instrText xml:space="preserve"> PAGEREF _Toc60561213 \h </w:instrText>
            </w:r>
            <w:r w:rsidR="00475173" w:rsidRPr="001A2766">
              <w:rPr>
                <w:rFonts w:asciiTheme="minorHAnsi" w:hAnsiTheme="minorHAnsi"/>
                <w:noProof/>
                <w:webHidden/>
                <w:color w:val="000000" w:themeColor="text1"/>
                <w:sz w:val="24"/>
                <w:szCs w:val="24"/>
              </w:rPr>
            </w:r>
            <w:r w:rsidR="00475173" w:rsidRPr="001A2766">
              <w:rPr>
                <w:rFonts w:asciiTheme="minorHAnsi" w:hAnsiTheme="minorHAnsi"/>
                <w:noProof/>
                <w:webHidden/>
                <w:color w:val="000000" w:themeColor="text1"/>
                <w:sz w:val="24"/>
                <w:szCs w:val="24"/>
              </w:rPr>
              <w:fldChar w:fldCharType="separate"/>
            </w:r>
            <w:r w:rsidR="00475173" w:rsidRPr="001A2766">
              <w:rPr>
                <w:rFonts w:asciiTheme="minorHAnsi" w:hAnsiTheme="minorHAnsi"/>
                <w:noProof/>
                <w:webHidden/>
                <w:color w:val="000000" w:themeColor="text1"/>
                <w:sz w:val="24"/>
                <w:szCs w:val="24"/>
              </w:rPr>
              <w:t>12</w:t>
            </w:r>
            <w:r w:rsidR="00475173" w:rsidRPr="001A2766">
              <w:rPr>
                <w:rFonts w:asciiTheme="minorHAnsi" w:hAnsiTheme="minorHAnsi"/>
                <w:noProof/>
                <w:webHidden/>
                <w:color w:val="000000" w:themeColor="text1"/>
                <w:sz w:val="24"/>
                <w:szCs w:val="24"/>
              </w:rPr>
              <w:fldChar w:fldCharType="end"/>
            </w:r>
          </w:hyperlink>
        </w:p>
        <w:p w14:paraId="33B60F39" w14:textId="7D13C0CF" w:rsidR="00475173" w:rsidRPr="001A2766" w:rsidRDefault="003B3008" w:rsidP="001A2766">
          <w:pPr>
            <w:pStyle w:val="TOC3"/>
            <w:tabs>
              <w:tab w:val="right" w:pos="9010"/>
            </w:tabs>
            <w:spacing w:line="360" w:lineRule="auto"/>
            <w:jc w:val="both"/>
            <w:rPr>
              <w:rFonts w:asciiTheme="minorHAnsi" w:eastAsiaTheme="minorEastAsia" w:hAnsiTheme="minorHAnsi" w:cstheme="minorBidi"/>
              <w:i w:val="0"/>
              <w:iCs w:val="0"/>
              <w:noProof/>
              <w:color w:val="000000" w:themeColor="text1"/>
              <w:sz w:val="24"/>
              <w:szCs w:val="24"/>
            </w:rPr>
          </w:pPr>
          <w:hyperlink w:anchor="_Toc60561214" w:history="1">
            <w:r w:rsidR="00475173" w:rsidRPr="001A2766">
              <w:rPr>
                <w:rStyle w:val="Hyperlink"/>
                <w:rFonts w:asciiTheme="minorHAnsi" w:hAnsiTheme="minorHAnsi"/>
                <w:noProof/>
                <w:color w:val="000000" w:themeColor="text1"/>
                <w:sz w:val="24"/>
                <w:szCs w:val="24"/>
              </w:rPr>
              <w:t>2.1 Structure of CYPs</w:t>
            </w:r>
            <w:r w:rsidR="00475173" w:rsidRPr="001A2766">
              <w:rPr>
                <w:rFonts w:asciiTheme="minorHAnsi" w:hAnsiTheme="minorHAnsi"/>
                <w:noProof/>
                <w:webHidden/>
                <w:color w:val="000000" w:themeColor="text1"/>
                <w:sz w:val="24"/>
                <w:szCs w:val="24"/>
              </w:rPr>
              <w:tab/>
            </w:r>
            <w:r w:rsidR="00475173" w:rsidRPr="001A2766">
              <w:rPr>
                <w:rFonts w:asciiTheme="minorHAnsi" w:hAnsiTheme="minorHAnsi"/>
                <w:noProof/>
                <w:webHidden/>
                <w:color w:val="000000" w:themeColor="text1"/>
                <w:sz w:val="24"/>
                <w:szCs w:val="24"/>
              </w:rPr>
              <w:fldChar w:fldCharType="begin"/>
            </w:r>
            <w:r w:rsidR="00475173" w:rsidRPr="001A2766">
              <w:rPr>
                <w:rFonts w:asciiTheme="minorHAnsi" w:hAnsiTheme="minorHAnsi"/>
                <w:noProof/>
                <w:webHidden/>
                <w:color w:val="000000" w:themeColor="text1"/>
                <w:sz w:val="24"/>
                <w:szCs w:val="24"/>
              </w:rPr>
              <w:instrText xml:space="preserve"> PAGEREF _Toc60561214 \h </w:instrText>
            </w:r>
            <w:r w:rsidR="00475173" w:rsidRPr="001A2766">
              <w:rPr>
                <w:rFonts w:asciiTheme="minorHAnsi" w:hAnsiTheme="minorHAnsi"/>
                <w:noProof/>
                <w:webHidden/>
                <w:color w:val="000000" w:themeColor="text1"/>
                <w:sz w:val="24"/>
                <w:szCs w:val="24"/>
              </w:rPr>
            </w:r>
            <w:r w:rsidR="00475173" w:rsidRPr="001A2766">
              <w:rPr>
                <w:rFonts w:asciiTheme="minorHAnsi" w:hAnsiTheme="minorHAnsi"/>
                <w:noProof/>
                <w:webHidden/>
                <w:color w:val="000000" w:themeColor="text1"/>
                <w:sz w:val="24"/>
                <w:szCs w:val="24"/>
              </w:rPr>
              <w:fldChar w:fldCharType="separate"/>
            </w:r>
            <w:r w:rsidR="00475173" w:rsidRPr="001A2766">
              <w:rPr>
                <w:rFonts w:asciiTheme="minorHAnsi" w:hAnsiTheme="minorHAnsi"/>
                <w:noProof/>
                <w:webHidden/>
                <w:color w:val="000000" w:themeColor="text1"/>
                <w:sz w:val="24"/>
                <w:szCs w:val="24"/>
              </w:rPr>
              <w:t>12</w:t>
            </w:r>
            <w:r w:rsidR="00475173" w:rsidRPr="001A2766">
              <w:rPr>
                <w:rFonts w:asciiTheme="minorHAnsi" w:hAnsiTheme="minorHAnsi"/>
                <w:noProof/>
                <w:webHidden/>
                <w:color w:val="000000" w:themeColor="text1"/>
                <w:sz w:val="24"/>
                <w:szCs w:val="24"/>
              </w:rPr>
              <w:fldChar w:fldCharType="end"/>
            </w:r>
          </w:hyperlink>
        </w:p>
        <w:p w14:paraId="6A72DE70" w14:textId="63BD0FFE" w:rsidR="00475173" w:rsidRPr="001A2766" w:rsidRDefault="003B3008" w:rsidP="001A2766">
          <w:pPr>
            <w:pStyle w:val="TOC4"/>
            <w:tabs>
              <w:tab w:val="right" w:pos="9010"/>
            </w:tabs>
            <w:spacing w:line="360" w:lineRule="auto"/>
            <w:jc w:val="both"/>
            <w:rPr>
              <w:rFonts w:asciiTheme="minorHAnsi" w:eastAsiaTheme="minorEastAsia" w:hAnsiTheme="minorHAnsi" w:cstheme="minorBidi"/>
              <w:noProof/>
              <w:color w:val="000000" w:themeColor="text1"/>
              <w:sz w:val="24"/>
              <w:szCs w:val="24"/>
            </w:rPr>
          </w:pPr>
          <w:hyperlink w:anchor="_Toc60561215" w:history="1">
            <w:r w:rsidR="00475173" w:rsidRPr="001A2766">
              <w:rPr>
                <w:rStyle w:val="Hyperlink"/>
                <w:rFonts w:asciiTheme="minorHAnsi" w:hAnsiTheme="minorHAnsi"/>
                <w:noProof/>
                <w:color w:val="000000" w:themeColor="text1"/>
                <w:sz w:val="24"/>
                <w:szCs w:val="24"/>
              </w:rPr>
              <w:t>2.1.1 An Overview of P4</w:t>
            </w:r>
            <w:r w:rsidR="00475173" w:rsidRPr="001A2766">
              <w:rPr>
                <w:rStyle w:val="Hyperlink"/>
                <w:rFonts w:asciiTheme="minorHAnsi" w:hAnsiTheme="minorHAnsi"/>
                <w:noProof/>
                <w:color w:val="000000" w:themeColor="text1"/>
                <w:sz w:val="24"/>
                <w:szCs w:val="24"/>
              </w:rPr>
              <w:t>5</w:t>
            </w:r>
            <w:r w:rsidR="00475173" w:rsidRPr="001A2766">
              <w:rPr>
                <w:rStyle w:val="Hyperlink"/>
                <w:rFonts w:asciiTheme="minorHAnsi" w:hAnsiTheme="minorHAnsi"/>
                <w:noProof/>
                <w:color w:val="000000" w:themeColor="text1"/>
                <w:sz w:val="24"/>
                <w:szCs w:val="24"/>
              </w:rPr>
              <w:t>0 Redox Systems</w:t>
            </w:r>
            <w:r w:rsidR="00475173" w:rsidRPr="001A2766">
              <w:rPr>
                <w:rFonts w:asciiTheme="minorHAnsi" w:hAnsiTheme="minorHAnsi"/>
                <w:noProof/>
                <w:webHidden/>
                <w:color w:val="000000" w:themeColor="text1"/>
                <w:sz w:val="24"/>
                <w:szCs w:val="24"/>
              </w:rPr>
              <w:tab/>
            </w:r>
            <w:r w:rsidR="00475173" w:rsidRPr="001A2766">
              <w:rPr>
                <w:rFonts w:asciiTheme="minorHAnsi" w:hAnsiTheme="minorHAnsi"/>
                <w:noProof/>
                <w:webHidden/>
                <w:color w:val="000000" w:themeColor="text1"/>
                <w:sz w:val="24"/>
                <w:szCs w:val="24"/>
              </w:rPr>
              <w:fldChar w:fldCharType="begin"/>
            </w:r>
            <w:r w:rsidR="00475173" w:rsidRPr="001A2766">
              <w:rPr>
                <w:rFonts w:asciiTheme="minorHAnsi" w:hAnsiTheme="minorHAnsi"/>
                <w:noProof/>
                <w:webHidden/>
                <w:color w:val="000000" w:themeColor="text1"/>
                <w:sz w:val="24"/>
                <w:szCs w:val="24"/>
              </w:rPr>
              <w:instrText xml:space="preserve"> PAGEREF _Toc60561215 \h </w:instrText>
            </w:r>
            <w:r w:rsidR="00475173" w:rsidRPr="001A2766">
              <w:rPr>
                <w:rFonts w:asciiTheme="minorHAnsi" w:hAnsiTheme="minorHAnsi"/>
                <w:noProof/>
                <w:webHidden/>
                <w:color w:val="000000" w:themeColor="text1"/>
                <w:sz w:val="24"/>
                <w:szCs w:val="24"/>
              </w:rPr>
            </w:r>
            <w:r w:rsidR="00475173" w:rsidRPr="001A2766">
              <w:rPr>
                <w:rFonts w:asciiTheme="minorHAnsi" w:hAnsiTheme="minorHAnsi"/>
                <w:noProof/>
                <w:webHidden/>
                <w:color w:val="000000" w:themeColor="text1"/>
                <w:sz w:val="24"/>
                <w:szCs w:val="24"/>
              </w:rPr>
              <w:fldChar w:fldCharType="separate"/>
            </w:r>
            <w:r w:rsidR="00475173" w:rsidRPr="001A2766">
              <w:rPr>
                <w:rFonts w:asciiTheme="minorHAnsi" w:hAnsiTheme="minorHAnsi"/>
                <w:noProof/>
                <w:webHidden/>
                <w:color w:val="000000" w:themeColor="text1"/>
                <w:sz w:val="24"/>
                <w:szCs w:val="24"/>
              </w:rPr>
              <w:t>12</w:t>
            </w:r>
            <w:r w:rsidR="00475173" w:rsidRPr="001A2766">
              <w:rPr>
                <w:rFonts w:asciiTheme="minorHAnsi" w:hAnsiTheme="minorHAnsi"/>
                <w:noProof/>
                <w:webHidden/>
                <w:color w:val="000000" w:themeColor="text1"/>
                <w:sz w:val="24"/>
                <w:szCs w:val="24"/>
              </w:rPr>
              <w:fldChar w:fldCharType="end"/>
            </w:r>
          </w:hyperlink>
        </w:p>
        <w:p w14:paraId="53CC5BA2" w14:textId="076F3C6F" w:rsidR="00475173" w:rsidRPr="001A2766" w:rsidRDefault="003B3008" w:rsidP="001A2766">
          <w:pPr>
            <w:pStyle w:val="TOC3"/>
            <w:tabs>
              <w:tab w:val="right" w:pos="9010"/>
            </w:tabs>
            <w:spacing w:line="360" w:lineRule="auto"/>
            <w:jc w:val="both"/>
            <w:rPr>
              <w:rFonts w:asciiTheme="minorHAnsi" w:eastAsiaTheme="minorEastAsia" w:hAnsiTheme="minorHAnsi" w:cstheme="minorBidi"/>
              <w:i w:val="0"/>
              <w:iCs w:val="0"/>
              <w:noProof/>
              <w:color w:val="000000" w:themeColor="text1"/>
              <w:sz w:val="24"/>
              <w:szCs w:val="24"/>
            </w:rPr>
          </w:pPr>
          <w:hyperlink w:anchor="_Toc60561216" w:history="1">
            <w:r w:rsidR="00475173" w:rsidRPr="001A2766">
              <w:rPr>
                <w:rStyle w:val="Hyperlink"/>
                <w:rFonts w:asciiTheme="minorHAnsi" w:hAnsiTheme="minorHAnsi"/>
                <w:noProof/>
                <w:color w:val="000000" w:themeColor="text1"/>
                <w:sz w:val="24"/>
                <w:szCs w:val="24"/>
              </w:rPr>
              <w:t>2.2 A Closer look at the Heme Domain</w:t>
            </w:r>
            <w:r w:rsidR="00475173" w:rsidRPr="001A2766">
              <w:rPr>
                <w:rFonts w:asciiTheme="minorHAnsi" w:hAnsiTheme="minorHAnsi"/>
                <w:noProof/>
                <w:webHidden/>
                <w:color w:val="000000" w:themeColor="text1"/>
                <w:sz w:val="24"/>
                <w:szCs w:val="24"/>
              </w:rPr>
              <w:tab/>
            </w:r>
            <w:r w:rsidR="00475173" w:rsidRPr="001A2766">
              <w:rPr>
                <w:rFonts w:asciiTheme="minorHAnsi" w:hAnsiTheme="minorHAnsi"/>
                <w:noProof/>
                <w:webHidden/>
                <w:color w:val="000000" w:themeColor="text1"/>
                <w:sz w:val="24"/>
                <w:szCs w:val="24"/>
              </w:rPr>
              <w:fldChar w:fldCharType="begin"/>
            </w:r>
            <w:r w:rsidR="00475173" w:rsidRPr="001A2766">
              <w:rPr>
                <w:rFonts w:asciiTheme="minorHAnsi" w:hAnsiTheme="minorHAnsi"/>
                <w:noProof/>
                <w:webHidden/>
                <w:color w:val="000000" w:themeColor="text1"/>
                <w:sz w:val="24"/>
                <w:szCs w:val="24"/>
              </w:rPr>
              <w:instrText xml:space="preserve"> PAGEREF _Toc60561216 \h </w:instrText>
            </w:r>
            <w:r w:rsidR="00475173" w:rsidRPr="001A2766">
              <w:rPr>
                <w:rFonts w:asciiTheme="minorHAnsi" w:hAnsiTheme="minorHAnsi"/>
                <w:noProof/>
                <w:webHidden/>
                <w:color w:val="000000" w:themeColor="text1"/>
                <w:sz w:val="24"/>
                <w:szCs w:val="24"/>
              </w:rPr>
            </w:r>
            <w:r w:rsidR="00475173" w:rsidRPr="001A2766">
              <w:rPr>
                <w:rFonts w:asciiTheme="minorHAnsi" w:hAnsiTheme="minorHAnsi"/>
                <w:noProof/>
                <w:webHidden/>
                <w:color w:val="000000" w:themeColor="text1"/>
                <w:sz w:val="24"/>
                <w:szCs w:val="24"/>
              </w:rPr>
              <w:fldChar w:fldCharType="separate"/>
            </w:r>
            <w:r w:rsidR="00475173" w:rsidRPr="001A2766">
              <w:rPr>
                <w:rFonts w:asciiTheme="minorHAnsi" w:hAnsiTheme="minorHAnsi"/>
                <w:noProof/>
                <w:webHidden/>
                <w:color w:val="000000" w:themeColor="text1"/>
                <w:sz w:val="24"/>
                <w:szCs w:val="24"/>
              </w:rPr>
              <w:t>15</w:t>
            </w:r>
            <w:r w:rsidR="00475173" w:rsidRPr="001A2766">
              <w:rPr>
                <w:rFonts w:asciiTheme="minorHAnsi" w:hAnsiTheme="minorHAnsi"/>
                <w:noProof/>
                <w:webHidden/>
                <w:color w:val="000000" w:themeColor="text1"/>
                <w:sz w:val="24"/>
                <w:szCs w:val="24"/>
              </w:rPr>
              <w:fldChar w:fldCharType="end"/>
            </w:r>
          </w:hyperlink>
        </w:p>
        <w:p w14:paraId="61E433BC" w14:textId="1444A819" w:rsidR="00475173" w:rsidRPr="001A2766" w:rsidRDefault="003B3008" w:rsidP="001A2766">
          <w:pPr>
            <w:pStyle w:val="TOC2"/>
            <w:tabs>
              <w:tab w:val="left" w:pos="720"/>
              <w:tab w:val="right" w:pos="9010"/>
            </w:tabs>
            <w:spacing w:line="360" w:lineRule="auto"/>
            <w:jc w:val="both"/>
            <w:rPr>
              <w:rFonts w:asciiTheme="minorHAnsi" w:eastAsiaTheme="minorEastAsia" w:hAnsiTheme="minorHAnsi" w:cstheme="minorBidi"/>
              <w:smallCaps w:val="0"/>
              <w:noProof/>
              <w:color w:val="000000" w:themeColor="text1"/>
              <w:sz w:val="24"/>
              <w:szCs w:val="24"/>
            </w:rPr>
          </w:pPr>
          <w:hyperlink w:anchor="_Toc60561217" w:history="1">
            <w:r w:rsidR="00475173" w:rsidRPr="001A2766">
              <w:rPr>
                <w:rStyle w:val="Hyperlink"/>
                <w:rFonts w:asciiTheme="minorHAnsi" w:hAnsiTheme="minorHAnsi"/>
                <w:noProof/>
                <w:color w:val="000000" w:themeColor="text1"/>
                <w:sz w:val="24"/>
                <w:szCs w:val="24"/>
              </w:rPr>
              <w:t>3.</w:t>
            </w:r>
            <w:r w:rsidR="00475173" w:rsidRPr="001A2766">
              <w:rPr>
                <w:rFonts w:asciiTheme="minorHAnsi" w:eastAsiaTheme="minorEastAsia" w:hAnsiTheme="minorHAnsi" w:cstheme="minorBidi"/>
                <w:smallCaps w:val="0"/>
                <w:noProof/>
                <w:color w:val="000000" w:themeColor="text1"/>
                <w:sz w:val="24"/>
                <w:szCs w:val="24"/>
              </w:rPr>
              <w:tab/>
            </w:r>
            <w:r w:rsidR="00475173" w:rsidRPr="001A2766">
              <w:rPr>
                <w:rStyle w:val="Hyperlink"/>
                <w:rFonts w:asciiTheme="minorHAnsi" w:hAnsiTheme="minorHAnsi"/>
                <w:noProof/>
                <w:color w:val="000000" w:themeColor="text1"/>
                <w:sz w:val="24"/>
                <w:szCs w:val="24"/>
              </w:rPr>
              <w:t>Catalytic Activity of P450s</w:t>
            </w:r>
            <w:r w:rsidR="00475173" w:rsidRPr="001A2766">
              <w:rPr>
                <w:rFonts w:asciiTheme="minorHAnsi" w:hAnsiTheme="minorHAnsi"/>
                <w:noProof/>
                <w:webHidden/>
                <w:color w:val="000000" w:themeColor="text1"/>
                <w:sz w:val="24"/>
                <w:szCs w:val="24"/>
              </w:rPr>
              <w:tab/>
            </w:r>
            <w:r w:rsidR="00475173" w:rsidRPr="001A2766">
              <w:rPr>
                <w:rFonts w:asciiTheme="minorHAnsi" w:hAnsiTheme="minorHAnsi"/>
                <w:noProof/>
                <w:webHidden/>
                <w:color w:val="000000" w:themeColor="text1"/>
                <w:sz w:val="24"/>
                <w:szCs w:val="24"/>
              </w:rPr>
              <w:fldChar w:fldCharType="begin"/>
            </w:r>
            <w:r w:rsidR="00475173" w:rsidRPr="001A2766">
              <w:rPr>
                <w:rFonts w:asciiTheme="minorHAnsi" w:hAnsiTheme="minorHAnsi"/>
                <w:noProof/>
                <w:webHidden/>
                <w:color w:val="000000" w:themeColor="text1"/>
                <w:sz w:val="24"/>
                <w:szCs w:val="24"/>
              </w:rPr>
              <w:instrText xml:space="preserve"> PAGEREF _Toc60561217 \h </w:instrText>
            </w:r>
            <w:r w:rsidR="00475173" w:rsidRPr="001A2766">
              <w:rPr>
                <w:rFonts w:asciiTheme="minorHAnsi" w:hAnsiTheme="minorHAnsi"/>
                <w:noProof/>
                <w:webHidden/>
                <w:color w:val="000000" w:themeColor="text1"/>
                <w:sz w:val="24"/>
                <w:szCs w:val="24"/>
              </w:rPr>
            </w:r>
            <w:r w:rsidR="00475173" w:rsidRPr="001A2766">
              <w:rPr>
                <w:rFonts w:asciiTheme="minorHAnsi" w:hAnsiTheme="minorHAnsi"/>
                <w:noProof/>
                <w:webHidden/>
                <w:color w:val="000000" w:themeColor="text1"/>
                <w:sz w:val="24"/>
                <w:szCs w:val="24"/>
              </w:rPr>
              <w:fldChar w:fldCharType="separate"/>
            </w:r>
            <w:r w:rsidR="00475173" w:rsidRPr="001A2766">
              <w:rPr>
                <w:rFonts w:asciiTheme="minorHAnsi" w:hAnsiTheme="minorHAnsi"/>
                <w:noProof/>
                <w:webHidden/>
                <w:color w:val="000000" w:themeColor="text1"/>
                <w:sz w:val="24"/>
                <w:szCs w:val="24"/>
              </w:rPr>
              <w:t>18</w:t>
            </w:r>
            <w:r w:rsidR="00475173" w:rsidRPr="001A2766">
              <w:rPr>
                <w:rFonts w:asciiTheme="minorHAnsi" w:hAnsiTheme="minorHAnsi"/>
                <w:noProof/>
                <w:webHidden/>
                <w:color w:val="000000" w:themeColor="text1"/>
                <w:sz w:val="24"/>
                <w:szCs w:val="24"/>
              </w:rPr>
              <w:fldChar w:fldCharType="end"/>
            </w:r>
          </w:hyperlink>
        </w:p>
        <w:p w14:paraId="0AA1A3FE" w14:textId="750471C5" w:rsidR="00475173" w:rsidRPr="001A2766" w:rsidRDefault="003B3008" w:rsidP="001A2766">
          <w:pPr>
            <w:pStyle w:val="TOC3"/>
            <w:tabs>
              <w:tab w:val="right" w:pos="9010"/>
            </w:tabs>
            <w:spacing w:line="360" w:lineRule="auto"/>
            <w:jc w:val="both"/>
            <w:rPr>
              <w:rFonts w:asciiTheme="minorHAnsi" w:eastAsiaTheme="minorEastAsia" w:hAnsiTheme="minorHAnsi" w:cstheme="minorBidi"/>
              <w:i w:val="0"/>
              <w:iCs w:val="0"/>
              <w:noProof/>
              <w:color w:val="000000" w:themeColor="text1"/>
              <w:sz w:val="24"/>
              <w:szCs w:val="24"/>
            </w:rPr>
          </w:pPr>
          <w:hyperlink w:anchor="_Toc60561218" w:history="1">
            <w:r w:rsidR="00475173" w:rsidRPr="001A2766">
              <w:rPr>
                <w:rStyle w:val="Hyperlink"/>
                <w:rFonts w:asciiTheme="minorHAnsi" w:hAnsiTheme="minorHAnsi"/>
                <w:noProof/>
                <w:color w:val="000000" w:themeColor="text1"/>
                <w:sz w:val="24"/>
                <w:szCs w:val="24"/>
              </w:rPr>
              <w:t>3.1 P450 heme iron spin- state</w:t>
            </w:r>
            <w:r w:rsidR="00475173" w:rsidRPr="001A2766">
              <w:rPr>
                <w:rFonts w:asciiTheme="minorHAnsi" w:hAnsiTheme="minorHAnsi"/>
                <w:noProof/>
                <w:webHidden/>
                <w:color w:val="000000" w:themeColor="text1"/>
                <w:sz w:val="24"/>
                <w:szCs w:val="24"/>
              </w:rPr>
              <w:tab/>
            </w:r>
            <w:r w:rsidR="00475173" w:rsidRPr="001A2766">
              <w:rPr>
                <w:rFonts w:asciiTheme="minorHAnsi" w:hAnsiTheme="minorHAnsi"/>
                <w:noProof/>
                <w:webHidden/>
                <w:color w:val="000000" w:themeColor="text1"/>
                <w:sz w:val="24"/>
                <w:szCs w:val="24"/>
              </w:rPr>
              <w:fldChar w:fldCharType="begin"/>
            </w:r>
            <w:r w:rsidR="00475173" w:rsidRPr="001A2766">
              <w:rPr>
                <w:rFonts w:asciiTheme="minorHAnsi" w:hAnsiTheme="minorHAnsi"/>
                <w:noProof/>
                <w:webHidden/>
                <w:color w:val="000000" w:themeColor="text1"/>
                <w:sz w:val="24"/>
                <w:szCs w:val="24"/>
              </w:rPr>
              <w:instrText xml:space="preserve"> PAGEREF _Toc60561218 \h </w:instrText>
            </w:r>
            <w:r w:rsidR="00475173" w:rsidRPr="001A2766">
              <w:rPr>
                <w:rFonts w:asciiTheme="minorHAnsi" w:hAnsiTheme="minorHAnsi"/>
                <w:noProof/>
                <w:webHidden/>
                <w:color w:val="000000" w:themeColor="text1"/>
                <w:sz w:val="24"/>
                <w:szCs w:val="24"/>
              </w:rPr>
            </w:r>
            <w:r w:rsidR="00475173" w:rsidRPr="001A2766">
              <w:rPr>
                <w:rFonts w:asciiTheme="minorHAnsi" w:hAnsiTheme="minorHAnsi"/>
                <w:noProof/>
                <w:webHidden/>
                <w:color w:val="000000" w:themeColor="text1"/>
                <w:sz w:val="24"/>
                <w:szCs w:val="24"/>
              </w:rPr>
              <w:fldChar w:fldCharType="separate"/>
            </w:r>
            <w:r w:rsidR="00475173" w:rsidRPr="001A2766">
              <w:rPr>
                <w:rFonts w:asciiTheme="minorHAnsi" w:hAnsiTheme="minorHAnsi"/>
                <w:noProof/>
                <w:webHidden/>
                <w:color w:val="000000" w:themeColor="text1"/>
                <w:sz w:val="24"/>
                <w:szCs w:val="24"/>
              </w:rPr>
              <w:t>23</w:t>
            </w:r>
            <w:r w:rsidR="00475173" w:rsidRPr="001A2766">
              <w:rPr>
                <w:rFonts w:asciiTheme="minorHAnsi" w:hAnsiTheme="minorHAnsi"/>
                <w:noProof/>
                <w:webHidden/>
                <w:color w:val="000000" w:themeColor="text1"/>
                <w:sz w:val="24"/>
                <w:szCs w:val="24"/>
              </w:rPr>
              <w:fldChar w:fldCharType="end"/>
            </w:r>
          </w:hyperlink>
        </w:p>
        <w:p w14:paraId="761D01F0" w14:textId="783536D9" w:rsidR="00475173" w:rsidRPr="001A2766" w:rsidRDefault="003B3008" w:rsidP="001A2766">
          <w:pPr>
            <w:pStyle w:val="TOC3"/>
            <w:tabs>
              <w:tab w:val="left" w:pos="1200"/>
              <w:tab w:val="right" w:pos="9010"/>
            </w:tabs>
            <w:spacing w:line="360" w:lineRule="auto"/>
            <w:jc w:val="both"/>
            <w:rPr>
              <w:rFonts w:asciiTheme="minorHAnsi" w:eastAsiaTheme="minorEastAsia" w:hAnsiTheme="minorHAnsi" w:cstheme="minorBidi"/>
              <w:i w:val="0"/>
              <w:iCs w:val="0"/>
              <w:noProof/>
              <w:color w:val="000000" w:themeColor="text1"/>
              <w:sz w:val="24"/>
              <w:szCs w:val="24"/>
            </w:rPr>
          </w:pPr>
          <w:hyperlink w:anchor="_Toc60561219" w:history="1">
            <w:r w:rsidR="00475173" w:rsidRPr="001A2766">
              <w:rPr>
                <w:rStyle w:val="Hyperlink"/>
                <w:rFonts w:asciiTheme="minorHAnsi" w:hAnsiTheme="minorHAnsi"/>
                <w:noProof/>
                <w:color w:val="000000" w:themeColor="text1"/>
                <w:sz w:val="24"/>
                <w:szCs w:val="24"/>
              </w:rPr>
              <w:t>3.2</w:t>
            </w:r>
            <w:r w:rsidR="00475173" w:rsidRPr="001A2766">
              <w:rPr>
                <w:rFonts w:asciiTheme="minorHAnsi" w:eastAsiaTheme="minorEastAsia" w:hAnsiTheme="minorHAnsi" w:cstheme="minorBidi"/>
                <w:i w:val="0"/>
                <w:iCs w:val="0"/>
                <w:noProof/>
                <w:color w:val="000000" w:themeColor="text1"/>
                <w:sz w:val="24"/>
                <w:szCs w:val="24"/>
              </w:rPr>
              <w:tab/>
            </w:r>
            <w:r w:rsidR="00475173" w:rsidRPr="001A2766">
              <w:rPr>
                <w:rStyle w:val="Hyperlink"/>
                <w:rFonts w:asciiTheme="minorHAnsi" w:hAnsiTheme="minorHAnsi"/>
                <w:noProof/>
                <w:color w:val="000000" w:themeColor="text1"/>
                <w:sz w:val="24"/>
                <w:szCs w:val="24"/>
              </w:rPr>
              <w:t>The Shunt pathways</w:t>
            </w:r>
            <w:r w:rsidR="00475173" w:rsidRPr="001A2766">
              <w:rPr>
                <w:rFonts w:asciiTheme="minorHAnsi" w:hAnsiTheme="minorHAnsi"/>
                <w:noProof/>
                <w:webHidden/>
                <w:color w:val="000000" w:themeColor="text1"/>
                <w:sz w:val="24"/>
                <w:szCs w:val="24"/>
              </w:rPr>
              <w:tab/>
            </w:r>
            <w:r w:rsidR="00475173" w:rsidRPr="001A2766">
              <w:rPr>
                <w:rFonts w:asciiTheme="minorHAnsi" w:hAnsiTheme="minorHAnsi"/>
                <w:noProof/>
                <w:webHidden/>
                <w:color w:val="000000" w:themeColor="text1"/>
                <w:sz w:val="24"/>
                <w:szCs w:val="24"/>
              </w:rPr>
              <w:fldChar w:fldCharType="begin"/>
            </w:r>
            <w:r w:rsidR="00475173" w:rsidRPr="001A2766">
              <w:rPr>
                <w:rFonts w:asciiTheme="minorHAnsi" w:hAnsiTheme="minorHAnsi"/>
                <w:noProof/>
                <w:webHidden/>
                <w:color w:val="000000" w:themeColor="text1"/>
                <w:sz w:val="24"/>
                <w:szCs w:val="24"/>
              </w:rPr>
              <w:instrText xml:space="preserve"> PAGEREF _Toc60561219 \h </w:instrText>
            </w:r>
            <w:r w:rsidR="00475173" w:rsidRPr="001A2766">
              <w:rPr>
                <w:rFonts w:asciiTheme="minorHAnsi" w:hAnsiTheme="minorHAnsi"/>
                <w:noProof/>
                <w:webHidden/>
                <w:color w:val="000000" w:themeColor="text1"/>
                <w:sz w:val="24"/>
                <w:szCs w:val="24"/>
              </w:rPr>
            </w:r>
            <w:r w:rsidR="00475173" w:rsidRPr="001A2766">
              <w:rPr>
                <w:rFonts w:asciiTheme="minorHAnsi" w:hAnsiTheme="minorHAnsi"/>
                <w:noProof/>
                <w:webHidden/>
                <w:color w:val="000000" w:themeColor="text1"/>
                <w:sz w:val="24"/>
                <w:szCs w:val="24"/>
              </w:rPr>
              <w:fldChar w:fldCharType="separate"/>
            </w:r>
            <w:r w:rsidR="00475173" w:rsidRPr="001A2766">
              <w:rPr>
                <w:rFonts w:asciiTheme="minorHAnsi" w:hAnsiTheme="minorHAnsi"/>
                <w:noProof/>
                <w:webHidden/>
                <w:color w:val="000000" w:themeColor="text1"/>
                <w:sz w:val="24"/>
                <w:szCs w:val="24"/>
              </w:rPr>
              <w:t>24</w:t>
            </w:r>
            <w:r w:rsidR="00475173" w:rsidRPr="001A2766">
              <w:rPr>
                <w:rFonts w:asciiTheme="minorHAnsi" w:hAnsiTheme="minorHAnsi"/>
                <w:noProof/>
                <w:webHidden/>
                <w:color w:val="000000" w:themeColor="text1"/>
                <w:sz w:val="24"/>
                <w:szCs w:val="24"/>
              </w:rPr>
              <w:fldChar w:fldCharType="end"/>
            </w:r>
          </w:hyperlink>
        </w:p>
        <w:p w14:paraId="51E05D01" w14:textId="2027BF54" w:rsidR="00475173" w:rsidRPr="001A2766" w:rsidRDefault="003B3008" w:rsidP="001A2766">
          <w:pPr>
            <w:pStyle w:val="TOC1"/>
            <w:tabs>
              <w:tab w:val="right" w:pos="9010"/>
            </w:tabs>
            <w:spacing w:line="360" w:lineRule="auto"/>
            <w:jc w:val="both"/>
            <w:rPr>
              <w:rFonts w:asciiTheme="minorHAnsi" w:eastAsiaTheme="minorEastAsia" w:hAnsiTheme="minorHAnsi" w:cstheme="minorBidi"/>
              <w:b w:val="0"/>
              <w:bCs w:val="0"/>
              <w:caps w:val="0"/>
              <w:noProof/>
              <w:color w:val="000000" w:themeColor="text1"/>
              <w:sz w:val="24"/>
              <w:szCs w:val="24"/>
            </w:rPr>
          </w:pPr>
          <w:hyperlink w:anchor="_Toc60561220" w:history="1">
            <w:r w:rsidR="00475173" w:rsidRPr="001A2766">
              <w:rPr>
                <w:rStyle w:val="Hyperlink"/>
                <w:rFonts w:asciiTheme="minorHAnsi" w:hAnsiTheme="minorHAnsi"/>
                <w:noProof/>
                <w:color w:val="000000" w:themeColor="text1"/>
                <w:sz w:val="24"/>
                <w:szCs w:val="24"/>
              </w:rPr>
              <w:t>Human P450s, xenobiotic metabolism and FDA approval</w:t>
            </w:r>
            <w:r w:rsidR="00475173" w:rsidRPr="001A2766">
              <w:rPr>
                <w:rFonts w:asciiTheme="minorHAnsi" w:hAnsiTheme="minorHAnsi"/>
                <w:noProof/>
                <w:webHidden/>
                <w:color w:val="000000" w:themeColor="text1"/>
                <w:sz w:val="24"/>
                <w:szCs w:val="24"/>
              </w:rPr>
              <w:tab/>
            </w:r>
            <w:r w:rsidR="00475173" w:rsidRPr="001A2766">
              <w:rPr>
                <w:rFonts w:asciiTheme="minorHAnsi" w:hAnsiTheme="minorHAnsi"/>
                <w:noProof/>
                <w:webHidden/>
                <w:color w:val="000000" w:themeColor="text1"/>
                <w:sz w:val="24"/>
                <w:szCs w:val="24"/>
              </w:rPr>
              <w:fldChar w:fldCharType="begin"/>
            </w:r>
            <w:r w:rsidR="00475173" w:rsidRPr="001A2766">
              <w:rPr>
                <w:rFonts w:asciiTheme="minorHAnsi" w:hAnsiTheme="minorHAnsi"/>
                <w:noProof/>
                <w:webHidden/>
                <w:color w:val="000000" w:themeColor="text1"/>
                <w:sz w:val="24"/>
                <w:szCs w:val="24"/>
              </w:rPr>
              <w:instrText xml:space="preserve"> PAGEREF _Toc60561220 \h </w:instrText>
            </w:r>
            <w:r w:rsidR="00475173" w:rsidRPr="001A2766">
              <w:rPr>
                <w:rFonts w:asciiTheme="minorHAnsi" w:hAnsiTheme="minorHAnsi"/>
                <w:noProof/>
                <w:webHidden/>
                <w:color w:val="000000" w:themeColor="text1"/>
                <w:sz w:val="24"/>
                <w:szCs w:val="24"/>
              </w:rPr>
            </w:r>
            <w:r w:rsidR="00475173" w:rsidRPr="001A2766">
              <w:rPr>
                <w:rFonts w:asciiTheme="minorHAnsi" w:hAnsiTheme="minorHAnsi"/>
                <w:noProof/>
                <w:webHidden/>
                <w:color w:val="000000" w:themeColor="text1"/>
                <w:sz w:val="24"/>
                <w:szCs w:val="24"/>
              </w:rPr>
              <w:fldChar w:fldCharType="separate"/>
            </w:r>
            <w:r w:rsidR="00475173" w:rsidRPr="001A2766">
              <w:rPr>
                <w:rFonts w:asciiTheme="minorHAnsi" w:hAnsiTheme="minorHAnsi"/>
                <w:noProof/>
                <w:webHidden/>
                <w:color w:val="000000" w:themeColor="text1"/>
                <w:sz w:val="24"/>
                <w:szCs w:val="24"/>
              </w:rPr>
              <w:t>25</w:t>
            </w:r>
            <w:r w:rsidR="00475173" w:rsidRPr="001A2766">
              <w:rPr>
                <w:rFonts w:asciiTheme="minorHAnsi" w:hAnsiTheme="minorHAnsi"/>
                <w:noProof/>
                <w:webHidden/>
                <w:color w:val="000000" w:themeColor="text1"/>
                <w:sz w:val="24"/>
                <w:szCs w:val="24"/>
              </w:rPr>
              <w:fldChar w:fldCharType="end"/>
            </w:r>
          </w:hyperlink>
        </w:p>
        <w:p w14:paraId="275CE347" w14:textId="2AB02300" w:rsidR="00475173" w:rsidRPr="001A2766" w:rsidRDefault="003B3008" w:rsidP="001A2766">
          <w:pPr>
            <w:pStyle w:val="TOC3"/>
            <w:tabs>
              <w:tab w:val="right" w:pos="9010"/>
            </w:tabs>
            <w:spacing w:line="360" w:lineRule="auto"/>
            <w:jc w:val="both"/>
            <w:rPr>
              <w:rFonts w:asciiTheme="minorHAnsi" w:eastAsiaTheme="minorEastAsia" w:hAnsiTheme="minorHAnsi" w:cstheme="minorBidi"/>
              <w:i w:val="0"/>
              <w:iCs w:val="0"/>
              <w:noProof/>
              <w:color w:val="000000" w:themeColor="text1"/>
              <w:sz w:val="24"/>
              <w:szCs w:val="24"/>
            </w:rPr>
          </w:pPr>
          <w:hyperlink w:anchor="_Toc60561221" w:history="1">
            <w:r w:rsidR="00475173" w:rsidRPr="001A2766">
              <w:rPr>
                <w:rStyle w:val="Hyperlink"/>
                <w:rFonts w:asciiTheme="minorHAnsi" w:hAnsiTheme="minorHAnsi"/>
                <w:noProof/>
                <w:color w:val="000000" w:themeColor="text1"/>
                <w:sz w:val="24"/>
                <w:szCs w:val="24"/>
              </w:rPr>
              <w:t>Human P450s</w:t>
            </w:r>
            <w:r w:rsidR="00475173" w:rsidRPr="001A2766">
              <w:rPr>
                <w:rFonts w:asciiTheme="minorHAnsi" w:hAnsiTheme="minorHAnsi"/>
                <w:noProof/>
                <w:webHidden/>
                <w:color w:val="000000" w:themeColor="text1"/>
                <w:sz w:val="24"/>
                <w:szCs w:val="24"/>
              </w:rPr>
              <w:tab/>
            </w:r>
            <w:r w:rsidR="00475173" w:rsidRPr="001A2766">
              <w:rPr>
                <w:rFonts w:asciiTheme="minorHAnsi" w:hAnsiTheme="minorHAnsi"/>
                <w:noProof/>
                <w:webHidden/>
                <w:color w:val="000000" w:themeColor="text1"/>
                <w:sz w:val="24"/>
                <w:szCs w:val="24"/>
              </w:rPr>
              <w:fldChar w:fldCharType="begin"/>
            </w:r>
            <w:r w:rsidR="00475173" w:rsidRPr="001A2766">
              <w:rPr>
                <w:rFonts w:asciiTheme="minorHAnsi" w:hAnsiTheme="minorHAnsi"/>
                <w:noProof/>
                <w:webHidden/>
                <w:color w:val="000000" w:themeColor="text1"/>
                <w:sz w:val="24"/>
                <w:szCs w:val="24"/>
              </w:rPr>
              <w:instrText xml:space="preserve"> PAGEREF _Toc60561221 \h </w:instrText>
            </w:r>
            <w:r w:rsidR="00475173" w:rsidRPr="001A2766">
              <w:rPr>
                <w:rFonts w:asciiTheme="minorHAnsi" w:hAnsiTheme="minorHAnsi"/>
                <w:noProof/>
                <w:webHidden/>
                <w:color w:val="000000" w:themeColor="text1"/>
                <w:sz w:val="24"/>
                <w:szCs w:val="24"/>
              </w:rPr>
            </w:r>
            <w:r w:rsidR="00475173" w:rsidRPr="001A2766">
              <w:rPr>
                <w:rFonts w:asciiTheme="minorHAnsi" w:hAnsiTheme="minorHAnsi"/>
                <w:noProof/>
                <w:webHidden/>
                <w:color w:val="000000" w:themeColor="text1"/>
                <w:sz w:val="24"/>
                <w:szCs w:val="24"/>
              </w:rPr>
              <w:fldChar w:fldCharType="separate"/>
            </w:r>
            <w:r w:rsidR="00475173" w:rsidRPr="001A2766">
              <w:rPr>
                <w:rFonts w:asciiTheme="minorHAnsi" w:hAnsiTheme="minorHAnsi"/>
                <w:noProof/>
                <w:webHidden/>
                <w:color w:val="000000" w:themeColor="text1"/>
                <w:sz w:val="24"/>
                <w:szCs w:val="24"/>
              </w:rPr>
              <w:t>25</w:t>
            </w:r>
            <w:r w:rsidR="00475173" w:rsidRPr="001A2766">
              <w:rPr>
                <w:rFonts w:asciiTheme="minorHAnsi" w:hAnsiTheme="minorHAnsi"/>
                <w:noProof/>
                <w:webHidden/>
                <w:color w:val="000000" w:themeColor="text1"/>
                <w:sz w:val="24"/>
                <w:szCs w:val="24"/>
              </w:rPr>
              <w:fldChar w:fldCharType="end"/>
            </w:r>
          </w:hyperlink>
        </w:p>
        <w:p w14:paraId="3187F48F" w14:textId="29C56BBE" w:rsidR="00475173" w:rsidRPr="001A2766" w:rsidRDefault="003B3008" w:rsidP="001A2766">
          <w:pPr>
            <w:pStyle w:val="TOC4"/>
            <w:tabs>
              <w:tab w:val="right" w:pos="9010"/>
            </w:tabs>
            <w:spacing w:line="360" w:lineRule="auto"/>
            <w:jc w:val="both"/>
            <w:rPr>
              <w:rFonts w:asciiTheme="minorHAnsi" w:eastAsiaTheme="minorEastAsia" w:hAnsiTheme="minorHAnsi" w:cstheme="minorBidi"/>
              <w:noProof/>
              <w:color w:val="000000" w:themeColor="text1"/>
              <w:sz w:val="24"/>
              <w:szCs w:val="24"/>
            </w:rPr>
          </w:pPr>
          <w:hyperlink w:anchor="_Toc60561222" w:history="1">
            <w:r w:rsidR="00475173" w:rsidRPr="001A2766">
              <w:rPr>
                <w:rStyle w:val="Hyperlink"/>
                <w:rFonts w:asciiTheme="minorHAnsi" w:hAnsiTheme="minorHAnsi"/>
                <w:noProof/>
                <w:color w:val="000000" w:themeColor="text1"/>
                <w:sz w:val="24"/>
                <w:szCs w:val="24"/>
              </w:rPr>
              <w:t>CYP1A/2A</w:t>
            </w:r>
            <w:r w:rsidR="00475173" w:rsidRPr="001A2766">
              <w:rPr>
                <w:rFonts w:asciiTheme="minorHAnsi" w:hAnsiTheme="minorHAnsi"/>
                <w:noProof/>
                <w:webHidden/>
                <w:color w:val="000000" w:themeColor="text1"/>
                <w:sz w:val="24"/>
                <w:szCs w:val="24"/>
              </w:rPr>
              <w:tab/>
            </w:r>
            <w:r w:rsidR="00475173" w:rsidRPr="001A2766">
              <w:rPr>
                <w:rFonts w:asciiTheme="minorHAnsi" w:hAnsiTheme="minorHAnsi"/>
                <w:noProof/>
                <w:webHidden/>
                <w:color w:val="000000" w:themeColor="text1"/>
                <w:sz w:val="24"/>
                <w:szCs w:val="24"/>
              </w:rPr>
              <w:fldChar w:fldCharType="begin"/>
            </w:r>
            <w:r w:rsidR="00475173" w:rsidRPr="001A2766">
              <w:rPr>
                <w:rFonts w:asciiTheme="minorHAnsi" w:hAnsiTheme="minorHAnsi"/>
                <w:noProof/>
                <w:webHidden/>
                <w:color w:val="000000" w:themeColor="text1"/>
                <w:sz w:val="24"/>
                <w:szCs w:val="24"/>
              </w:rPr>
              <w:instrText xml:space="preserve"> PAGEREF _Toc60561222 \h </w:instrText>
            </w:r>
            <w:r w:rsidR="00475173" w:rsidRPr="001A2766">
              <w:rPr>
                <w:rFonts w:asciiTheme="minorHAnsi" w:hAnsiTheme="minorHAnsi"/>
                <w:noProof/>
                <w:webHidden/>
                <w:color w:val="000000" w:themeColor="text1"/>
                <w:sz w:val="24"/>
                <w:szCs w:val="24"/>
              </w:rPr>
            </w:r>
            <w:r w:rsidR="00475173" w:rsidRPr="001A2766">
              <w:rPr>
                <w:rFonts w:asciiTheme="minorHAnsi" w:hAnsiTheme="minorHAnsi"/>
                <w:noProof/>
                <w:webHidden/>
                <w:color w:val="000000" w:themeColor="text1"/>
                <w:sz w:val="24"/>
                <w:szCs w:val="24"/>
              </w:rPr>
              <w:fldChar w:fldCharType="separate"/>
            </w:r>
            <w:r w:rsidR="00475173" w:rsidRPr="001A2766">
              <w:rPr>
                <w:rFonts w:asciiTheme="minorHAnsi" w:hAnsiTheme="minorHAnsi"/>
                <w:noProof/>
                <w:webHidden/>
                <w:color w:val="000000" w:themeColor="text1"/>
                <w:sz w:val="24"/>
                <w:szCs w:val="24"/>
              </w:rPr>
              <w:t>25</w:t>
            </w:r>
            <w:r w:rsidR="00475173" w:rsidRPr="001A2766">
              <w:rPr>
                <w:rFonts w:asciiTheme="minorHAnsi" w:hAnsiTheme="minorHAnsi"/>
                <w:noProof/>
                <w:webHidden/>
                <w:color w:val="000000" w:themeColor="text1"/>
                <w:sz w:val="24"/>
                <w:szCs w:val="24"/>
              </w:rPr>
              <w:fldChar w:fldCharType="end"/>
            </w:r>
          </w:hyperlink>
        </w:p>
        <w:p w14:paraId="47BDDCA7" w14:textId="67E83D06" w:rsidR="00475173" w:rsidRPr="001A2766" w:rsidRDefault="003B3008" w:rsidP="001A2766">
          <w:pPr>
            <w:pStyle w:val="TOC4"/>
            <w:tabs>
              <w:tab w:val="right" w:pos="9010"/>
            </w:tabs>
            <w:spacing w:line="360" w:lineRule="auto"/>
            <w:jc w:val="both"/>
            <w:rPr>
              <w:rFonts w:asciiTheme="minorHAnsi" w:eastAsiaTheme="minorEastAsia" w:hAnsiTheme="minorHAnsi" w:cstheme="minorBidi"/>
              <w:noProof/>
              <w:color w:val="000000" w:themeColor="text1"/>
              <w:sz w:val="24"/>
              <w:szCs w:val="24"/>
            </w:rPr>
          </w:pPr>
          <w:hyperlink w:anchor="_Toc60561223" w:history="1">
            <w:r w:rsidR="00475173" w:rsidRPr="001A2766">
              <w:rPr>
                <w:rStyle w:val="Hyperlink"/>
                <w:rFonts w:asciiTheme="minorHAnsi" w:hAnsiTheme="minorHAnsi"/>
                <w:noProof/>
                <w:color w:val="000000" w:themeColor="text1"/>
                <w:sz w:val="24"/>
                <w:szCs w:val="24"/>
              </w:rPr>
              <w:t>CYP2</w:t>
            </w:r>
            <w:r w:rsidR="00475173" w:rsidRPr="001A2766">
              <w:rPr>
                <w:rFonts w:asciiTheme="minorHAnsi" w:hAnsiTheme="minorHAnsi"/>
                <w:noProof/>
                <w:webHidden/>
                <w:color w:val="000000" w:themeColor="text1"/>
                <w:sz w:val="24"/>
                <w:szCs w:val="24"/>
              </w:rPr>
              <w:tab/>
            </w:r>
            <w:r w:rsidR="00475173" w:rsidRPr="001A2766">
              <w:rPr>
                <w:rFonts w:asciiTheme="minorHAnsi" w:hAnsiTheme="minorHAnsi"/>
                <w:noProof/>
                <w:webHidden/>
                <w:color w:val="000000" w:themeColor="text1"/>
                <w:sz w:val="24"/>
                <w:szCs w:val="24"/>
              </w:rPr>
              <w:fldChar w:fldCharType="begin"/>
            </w:r>
            <w:r w:rsidR="00475173" w:rsidRPr="001A2766">
              <w:rPr>
                <w:rFonts w:asciiTheme="minorHAnsi" w:hAnsiTheme="minorHAnsi"/>
                <w:noProof/>
                <w:webHidden/>
                <w:color w:val="000000" w:themeColor="text1"/>
                <w:sz w:val="24"/>
                <w:szCs w:val="24"/>
              </w:rPr>
              <w:instrText xml:space="preserve"> PAGEREF _Toc60561223 \h </w:instrText>
            </w:r>
            <w:r w:rsidR="00475173" w:rsidRPr="001A2766">
              <w:rPr>
                <w:rFonts w:asciiTheme="minorHAnsi" w:hAnsiTheme="minorHAnsi"/>
                <w:noProof/>
                <w:webHidden/>
                <w:color w:val="000000" w:themeColor="text1"/>
                <w:sz w:val="24"/>
                <w:szCs w:val="24"/>
              </w:rPr>
            </w:r>
            <w:r w:rsidR="00475173" w:rsidRPr="001A2766">
              <w:rPr>
                <w:rFonts w:asciiTheme="minorHAnsi" w:hAnsiTheme="minorHAnsi"/>
                <w:noProof/>
                <w:webHidden/>
                <w:color w:val="000000" w:themeColor="text1"/>
                <w:sz w:val="24"/>
                <w:szCs w:val="24"/>
              </w:rPr>
              <w:fldChar w:fldCharType="separate"/>
            </w:r>
            <w:r w:rsidR="00475173" w:rsidRPr="001A2766">
              <w:rPr>
                <w:rFonts w:asciiTheme="minorHAnsi" w:hAnsiTheme="minorHAnsi"/>
                <w:noProof/>
                <w:webHidden/>
                <w:color w:val="000000" w:themeColor="text1"/>
                <w:sz w:val="24"/>
                <w:szCs w:val="24"/>
              </w:rPr>
              <w:t>26</w:t>
            </w:r>
            <w:r w:rsidR="00475173" w:rsidRPr="001A2766">
              <w:rPr>
                <w:rFonts w:asciiTheme="minorHAnsi" w:hAnsiTheme="minorHAnsi"/>
                <w:noProof/>
                <w:webHidden/>
                <w:color w:val="000000" w:themeColor="text1"/>
                <w:sz w:val="24"/>
                <w:szCs w:val="24"/>
              </w:rPr>
              <w:fldChar w:fldCharType="end"/>
            </w:r>
          </w:hyperlink>
        </w:p>
        <w:p w14:paraId="59C6D02D" w14:textId="4ACAB42A" w:rsidR="00475173" w:rsidRPr="001A2766" w:rsidRDefault="003B3008" w:rsidP="001A2766">
          <w:pPr>
            <w:pStyle w:val="TOC4"/>
            <w:tabs>
              <w:tab w:val="right" w:pos="9010"/>
            </w:tabs>
            <w:spacing w:line="360" w:lineRule="auto"/>
            <w:jc w:val="both"/>
            <w:rPr>
              <w:rFonts w:asciiTheme="minorHAnsi" w:eastAsiaTheme="minorEastAsia" w:hAnsiTheme="minorHAnsi" w:cstheme="minorBidi"/>
              <w:noProof/>
              <w:color w:val="000000" w:themeColor="text1"/>
              <w:sz w:val="24"/>
              <w:szCs w:val="24"/>
            </w:rPr>
          </w:pPr>
          <w:hyperlink w:anchor="_Toc60561224" w:history="1">
            <w:r w:rsidR="00475173" w:rsidRPr="001A2766">
              <w:rPr>
                <w:rStyle w:val="Hyperlink"/>
                <w:rFonts w:asciiTheme="minorHAnsi" w:hAnsiTheme="minorHAnsi"/>
                <w:noProof/>
                <w:color w:val="000000" w:themeColor="text1"/>
                <w:sz w:val="24"/>
                <w:szCs w:val="24"/>
              </w:rPr>
              <w:t>CYP3A</w:t>
            </w:r>
            <w:r w:rsidR="00475173" w:rsidRPr="001A2766">
              <w:rPr>
                <w:rFonts w:asciiTheme="minorHAnsi" w:hAnsiTheme="minorHAnsi"/>
                <w:noProof/>
                <w:webHidden/>
                <w:color w:val="000000" w:themeColor="text1"/>
                <w:sz w:val="24"/>
                <w:szCs w:val="24"/>
              </w:rPr>
              <w:tab/>
            </w:r>
            <w:r w:rsidR="00475173" w:rsidRPr="001A2766">
              <w:rPr>
                <w:rFonts w:asciiTheme="minorHAnsi" w:hAnsiTheme="minorHAnsi"/>
                <w:noProof/>
                <w:webHidden/>
                <w:color w:val="000000" w:themeColor="text1"/>
                <w:sz w:val="24"/>
                <w:szCs w:val="24"/>
              </w:rPr>
              <w:fldChar w:fldCharType="begin"/>
            </w:r>
            <w:r w:rsidR="00475173" w:rsidRPr="001A2766">
              <w:rPr>
                <w:rFonts w:asciiTheme="minorHAnsi" w:hAnsiTheme="minorHAnsi"/>
                <w:noProof/>
                <w:webHidden/>
                <w:color w:val="000000" w:themeColor="text1"/>
                <w:sz w:val="24"/>
                <w:szCs w:val="24"/>
              </w:rPr>
              <w:instrText xml:space="preserve"> PAGEREF _Toc60561224 \h </w:instrText>
            </w:r>
            <w:r w:rsidR="00475173" w:rsidRPr="001A2766">
              <w:rPr>
                <w:rFonts w:asciiTheme="minorHAnsi" w:hAnsiTheme="minorHAnsi"/>
                <w:noProof/>
                <w:webHidden/>
                <w:color w:val="000000" w:themeColor="text1"/>
                <w:sz w:val="24"/>
                <w:szCs w:val="24"/>
              </w:rPr>
            </w:r>
            <w:r w:rsidR="00475173" w:rsidRPr="001A2766">
              <w:rPr>
                <w:rFonts w:asciiTheme="minorHAnsi" w:hAnsiTheme="minorHAnsi"/>
                <w:noProof/>
                <w:webHidden/>
                <w:color w:val="000000" w:themeColor="text1"/>
                <w:sz w:val="24"/>
                <w:szCs w:val="24"/>
              </w:rPr>
              <w:fldChar w:fldCharType="separate"/>
            </w:r>
            <w:r w:rsidR="00475173" w:rsidRPr="001A2766">
              <w:rPr>
                <w:rFonts w:asciiTheme="minorHAnsi" w:hAnsiTheme="minorHAnsi"/>
                <w:noProof/>
                <w:webHidden/>
                <w:color w:val="000000" w:themeColor="text1"/>
                <w:sz w:val="24"/>
                <w:szCs w:val="24"/>
              </w:rPr>
              <w:t>26</w:t>
            </w:r>
            <w:r w:rsidR="00475173" w:rsidRPr="001A2766">
              <w:rPr>
                <w:rFonts w:asciiTheme="minorHAnsi" w:hAnsiTheme="minorHAnsi"/>
                <w:noProof/>
                <w:webHidden/>
                <w:color w:val="000000" w:themeColor="text1"/>
                <w:sz w:val="24"/>
                <w:szCs w:val="24"/>
              </w:rPr>
              <w:fldChar w:fldCharType="end"/>
            </w:r>
          </w:hyperlink>
        </w:p>
        <w:p w14:paraId="3B2D4290" w14:textId="2E55D13F" w:rsidR="00475173" w:rsidRPr="001A2766" w:rsidRDefault="003B3008" w:rsidP="001A2766">
          <w:pPr>
            <w:pStyle w:val="TOC1"/>
            <w:tabs>
              <w:tab w:val="right" w:pos="9010"/>
            </w:tabs>
            <w:spacing w:line="360" w:lineRule="auto"/>
            <w:jc w:val="both"/>
            <w:rPr>
              <w:rFonts w:asciiTheme="minorHAnsi" w:eastAsiaTheme="minorEastAsia" w:hAnsiTheme="minorHAnsi" w:cstheme="minorBidi"/>
              <w:b w:val="0"/>
              <w:bCs w:val="0"/>
              <w:caps w:val="0"/>
              <w:noProof/>
              <w:color w:val="000000" w:themeColor="text1"/>
              <w:sz w:val="24"/>
              <w:szCs w:val="24"/>
            </w:rPr>
          </w:pPr>
          <w:hyperlink w:anchor="_Toc60561225" w:history="1">
            <w:r w:rsidR="00475173" w:rsidRPr="001A2766">
              <w:rPr>
                <w:rStyle w:val="Hyperlink"/>
                <w:rFonts w:asciiTheme="minorHAnsi" w:hAnsiTheme="minorHAnsi"/>
                <w:noProof/>
                <w:color w:val="000000" w:themeColor="text1"/>
                <w:sz w:val="24"/>
                <w:szCs w:val="24"/>
              </w:rPr>
              <w:t>An Introduction to Cytoch</w:t>
            </w:r>
            <w:r w:rsidR="00475173" w:rsidRPr="001A2766">
              <w:rPr>
                <w:rStyle w:val="Hyperlink"/>
                <w:rFonts w:asciiTheme="minorHAnsi" w:hAnsiTheme="minorHAnsi"/>
                <w:noProof/>
                <w:color w:val="000000" w:themeColor="text1"/>
                <w:sz w:val="24"/>
                <w:szCs w:val="24"/>
              </w:rPr>
              <w:t>r</w:t>
            </w:r>
            <w:r w:rsidR="00475173" w:rsidRPr="001A2766">
              <w:rPr>
                <w:rStyle w:val="Hyperlink"/>
                <w:rFonts w:asciiTheme="minorHAnsi" w:hAnsiTheme="minorHAnsi"/>
                <w:noProof/>
                <w:color w:val="000000" w:themeColor="text1"/>
                <w:sz w:val="24"/>
                <w:szCs w:val="24"/>
              </w:rPr>
              <w:t>ome P450 BM3 (CYP102A1)</w:t>
            </w:r>
            <w:r w:rsidR="00475173" w:rsidRPr="001A2766">
              <w:rPr>
                <w:rFonts w:asciiTheme="minorHAnsi" w:hAnsiTheme="minorHAnsi"/>
                <w:noProof/>
                <w:webHidden/>
                <w:color w:val="000000" w:themeColor="text1"/>
                <w:sz w:val="24"/>
                <w:szCs w:val="24"/>
              </w:rPr>
              <w:tab/>
            </w:r>
            <w:r w:rsidR="00475173" w:rsidRPr="001A2766">
              <w:rPr>
                <w:rFonts w:asciiTheme="minorHAnsi" w:hAnsiTheme="minorHAnsi"/>
                <w:noProof/>
                <w:webHidden/>
                <w:color w:val="000000" w:themeColor="text1"/>
                <w:sz w:val="24"/>
                <w:szCs w:val="24"/>
              </w:rPr>
              <w:fldChar w:fldCharType="begin"/>
            </w:r>
            <w:r w:rsidR="00475173" w:rsidRPr="001A2766">
              <w:rPr>
                <w:rFonts w:asciiTheme="minorHAnsi" w:hAnsiTheme="minorHAnsi"/>
                <w:noProof/>
                <w:webHidden/>
                <w:color w:val="000000" w:themeColor="text1"/>
                <w:sz w:val="24"/>
                <w:szCs w:val="24"/>
              </w:rPr>
              <w:instrText xml:space="preserve"> PAGEREF _Toc60561225 \h </w:instrText>
            </w:r>
            <w:r w:rsidR="00475173" w:rsidRPr="001A2766">
              <w:rPr>
                <w:rFonts w:asciiTheme="minorHAnsi" w:hAnsiTheme="minorHAnsi"/>
                <w:noProof/>
                <w:webHidden/>
                <w:color w:val="000000" w:themeColor="text1"/>
                <w:sz w:val="24"/>
                <w:szCs w:val="24"/>
              </w:rPr>
            </w:r>
            <w:r w:rsidR="00475173" w:rsidRPr="001A2766">
              <w:rPr>
                <w:rFonts w:asciiTheme="minorHAnsi" w:hAnsiTheme="minorHAnsi"/>
                <w:noProof/>
                <w:webHidden/>
                <w:color w:val="000000" w:themeColor="text1"/>
                <w:sz w:val="24"/>
                <w:szCs w:val="24"/>
              </w:rPr>
              <w:fldChar w:fldCharType="separate"/>
            </w:r>
            <w:r w:rsidR="00475173" w:rsidRPr="001A2766">
              <w:rPr>
                <w:rFonts w:asciiTheme="minorHAnsi" w:hAnsiTheme="minorHAnsi"/>
                <w:noProof/>
                <w:webHidden/>
                <w:color w:val="000000" w:themeColor="text1"/>
                <w:sz w:val="24"/>
                <w:szCs w:val="24"/>
              </w:rPr>
              <w:t>27</w:t>
            </w:r>
            <w:r w:rsidR="00475173" w:rsidRPr="001A2766">
              <w:rPr>
                <w:rFonts w:asciiTheme="minorHAnsi" w:hAnsiTheme="minorHAnsi"/>
                <w:noProof/>
                <w:webHidden/>
                <w:color w:val="000000" w:themeColor="text1"/>
                <w:sz w:val="24"/>
                <w:szCs w:val="24"/>
              </w:rPr>
              <w:fldChar w:fldCharType="end"/>
            </w:r>
          </w:hyperlink>
        </w:p>
        <w:p w14:paraId="525F5D96" w14:textId="25920D19" w:rsidR="00475173" w:rsidRPr="001A2766" w:rsidRDefault="003B3008" w:rsidP="001A2766">
          <w:pPr>
            <w:pStyle w:val="TOC3"/>
            <w:tabs>
              <w:tab w:val="right" w:pos="9010"/>
            </w:tabs>
            <w:spacing w:line="360" w:lineRule="auto"/>
            <w:jc w:val="both"/>
            <w:rPr>
              <w:rFonts w:asciiTheme="minorHAnsi" w:eastAsiaTheme="minorEastAsia" w:hAnsiTheme="minorHAnsi" w:cstheme="minorBidi"/>
              <w:i w:val="0"/>
              <w:iCs w:val="0"/>
              <w:noProof/>
              <w:color w:val="000000" w:themeColor="text1"/>
              <w:sz w:val="24"/>
              <w:szCs w:val="24"/>
            </w:rPr>
          </w:pPr>
          <w:hyperlink w:anchor="_Toc60561226" w:history="1">
            <w:r w:rsidR="00475173" w:rsidRPr="001A2766">
              <w:rPr>
                <w:rStyle w:val="Hyperlink"/>
                <w:rFonts w:asciiTheme="minorHAnsi" w:hAnsiTheme="minorHAnsi"/>
                <w:noProof/>
                <w:color w:val="000000" w:themeColor="text1"/>
                <w:sz w:val="24"/>
                <w:szCs w:val="24"/>
              </w:rPr>
              <w:t>An overview of CYP102A1</w:t>
            </w:r>
            <w:r w:rsidR="00475173" w:rsidRPr="001A2766">
              <w:rPr>
                <w:rFonts w:asciiTheme="minorHAnsi" w:hAnsiTheme="minorHAnsi"/>
                <w:noProof/>
                <w:webHidden/>
                <w:color w:val="000000" w:themeColor="text1"/>
                <w:sz w:val="24"/>
                <w:szCs w:val="24"/>
              </w:rPr>
              <w:tab/>
            </w:r>
            <w:r w:rsidR="00475173" w:rsidRPr="001A2766">
              <w:rPr>
                <w:rFonts w:asciiTheme="minorHAnsi" w:hAnsiTheme="minorHAnsi"/>
                <w:noProof/>
                <w:webHidden/>
                <w:color w:val="000000" w:themeColor="text1"/>
                <w:sz w:val="24"/>
                <w:szCs w:val="24"/>
              </w:rPr>
              <w:fldChar w:fldCharType="begin"/>
            </w:r>
            <w:r w:rsidR="00475173" w:rsidRPr="001A2766">
              <w:rPr>
                <w:rFonts w:asciiTheme="minorHAnsi" w:hAnsiTheme="minorHAnsi"/>
                <w:noProof/>
                <w:webHidden/>
                <w:color w:val="000000" w:themeColor="text1"/>
                <w:sz w:val="24"/>
                <w:szCs w:val="24"/>
              </w:rPr>
              <w:instrText xml:space="preserve"> PAGEREF _Toc60561226 \h </w:instrText>
            </w:r>
            <w:r w:rsidR="00475173" w:rsidRPr="001A2766">
              <w:rPr>
                <w:rFonts w:asciiTheme="minorHAnsi" w:hAnsiTheme="minorHAnsi"/>
                <w:noProof/>
                <w:webHidden/>
                <w:color w:val="000000" w:themeColor="text1"/>
                <w:sz w:val="24"/>
                <w:szCs w:val="24"/>
              </w:rPr>
            </w:r>
            <w:r w:rsidR="00475173" w:rsidRPr="001A2766">
              <w:rPr>
                <w:rFonts w:asciiTheme="minorHAnsi" w:hAnsiTheme="minorHAnsi"/>
                <w:noProof/>
                <w:webHidden/>
                <w:color w:val="000000" w:themeColor="text1"/>
                <w:sz w:val="24"/>
                <w:szCs w:val="24"/>
              </w:rPr>
              <w:fldChar w:fldCharType="separate"/>
            </w:r>
            <w:r w:rsidR="00475173" w:rsidRPr="001A2766">
              <w:rPr>
                <w:rFonts w:asciiTheme="minorHAnsi" w:hAnsiTheme="minorHAnsi"/>
                <w:noProof/>
                <w:webHidden/>
                <w:color w:val="000000" w:themeColor="text1"/>
                <w:sz w:val="24"/>
                <w:szCs w:val="24"/>
              </w:rPr>
              <w:t>27</w:t>
            </w:r>
            <w:r w:rsidR="00475173" w:rsidRPr="001A2766">
              <w:rPr>
                <w:rFonts w:asciiTheme="minorHAnsi" w:hAnsiTheme="minorHAnsi"/>
                <w:noProof/>
                <w:webHidden/>
                <w:color w:val="000000" w:themeColor="text1"/>
                <w:sz w:val="24"/>
                <w:szCs w:val="24"/>
              </w:rPr>
              <w:fldChar w:fldCharType="end"/>
            </w:r>
          </w:hyperlink>
        </w:p>
        <w:p w14:paraId="2F962413" w14:textId="2C4BDBD0" w:rsidR="00475173" w:rsidRPr="001A2766" w:rsidRDefault="003B3008" w:rsidP="001A2766">
          <w:pPr>
            <w:pStyle w:val="TOC3"/>
            <w:tabs>
              <w:tab w:val="right" w:pos="9010"/>
            </w:tabs>
            <w:spacing w:line="360" w:lineRule="auto"/>
            <w:jc w:val="both"/>
            <w:rPr>
              <w:rFonts w:asciiTheme="minorHAnsi" w:eastAsiaTheme="minorEastAsia" w:hAnsiTheme="minorHAnsi" w:cstheme="minorBidi"/>
              <w:i w:val="0"/>
              <w:iCs w:val="0"/>
              <w:noProof/>
              <w:color w:val="000000" w:themeColor="text1"/>
              <w:sz w:val="24"/>
              <w:szCs w:val="24"/>
            </w:rPr>
          </w:pPr>
          <w:hyperlink w:anchor="_Toc60561227" w:history="1">
            <w:r w:rsidR="00475173" w:rsidRPr="001A2766">
              <w:rPr>
                <w:rStyle w:val="Hyperlink"/>
                <w:rFonts w:asciiTheme="minorHAnsi" w:hAnsiTheme="minorHAnsi"/>
                <w:noProof/>
                <w:color w:val="000000" w:themeColor="text1"/>
                <w:sz w:val="24"/>
                <w:szCs w:val="24"/>
              </w:rPr>
              <w:t>Structure and Catalytic Mechanism of P450</w:t>
            </w:r>
            <w:r w:rsidR="00475173" w:rsidRPr="001A2766">
              <w:rPr>
                <w:rStyle w:val="Hyperlink"/>
                <w:rFonts w:asciiTheme="minorHAnsi" w:hAnsiTheme="minorHAnsi"/>
                <w:noProof/>
                <w:color w:val="000000" w:themeColor="text1"/>
                <w:sz w:val="24"/>
                <w:szCs w:val="24"/>
                <w:vertAlign w:val="subscript"/>
              </w:rPr>
              <w:t>BM3</w:t>
            </w:r>
            <w:r w:rsidR="00475173" w:rsidRPr="001A2766">
              <w:rPr>
                <w:rStyle w:val="Hyperlink"/>
                <w:rFonts w:asciiTheme="minorHAnsi" w:hAnsiTheme="minorHAnsi"/>
                <w:noProof/>
                <w:color w:val="000000" w:themeColor="text1"/>
                <w:sz w:val="24"/>
                <w:szCs w:val="24"/>
              </w:rPr>
              <w:t xml:space="preserve"> </w:t>
            </w:r>
            <w:r w:rsidR="00475173" w:rsidRPr="001A2766">
              <w:rPr>
                <w:rStyle w:val="Hyperlink"/>
                <w:rFonts w:asciiTheme="minorHAnsi" w:hAnsiTheme="minorHAnsi"/>
                <w:noProof/>
                <w:color w:val="000000" w:themeColor="text1"/>
                <w:sz w:val="24"/>
                <w:szCs w:val="24"/>
                <w:vertAlign w:val="superscript"/>
              </w:rPr>
              <w:t>46</w:t>
            </w:r>
            <w:r w:rsidR="00475173" w:rsidRPr="001A2766">
              <w:rPr>
                <w:rFonts w:asciiTheme="minorHAnsi" w:hAnsiTheme="minorHAnsi"/>
                <w:noProof/>
                <w:webHidden/>
                <w:color w:val="000000" w:themeColor="text1"/>
                <w:sz w:val="24"/>
                <w:szCs w:val="24"/>
              </w:rPr>
              <w:tab/>
            </w:r>
            <w:r w:rsidR="00475173" w:rsidRPr="001A2766">
              <w:rPr>
                <w:rFonts w:asciiTheme="minorHAnsi" w:hAnsiTheme="minorHAnsi"/>
                <w:noProof/>
                <w:webHidden/>
                <w:color w:val="000000" w:themeColor="text1"/>
                <w:sz w:val="24"/>
                <w:szCs w:val="24"/>
              </w:rPr>
              <w:fldChar w:fldCharType="begin"/>
            </w:r>
            <w:r w:rsidR="00475173" w:rsidRPr="001A2766">
              <w:rPr>
                <w:rFonts w:asciiTheme="minorHAnsi" w:hAnsiTheme="minorHAnsi"/>
                <w:noProof/>
                <w:webHidden/>
                <w:color w:val="000000" w:themeColor="text1"/>
                <w:sz w:val="24"/>
                <w:szCs w:val="24"/>
              </w:rPr>
              <w:instrText xml:space="preserve"> PAGEREF _Toc60561227 \h </w:instrText>
            </w:r>
            <w:r w:rsidR="00475173" w:rsidRPr="001A2766">
              <w:rPr>
                <w:rFonts w:asciiTheme="minorHAnsi" w:hAnsiTheme="minorHAnsi"/>
                <w:noProof/>
                <w:webHidden/>
                <w:color w:val="000000" w:themeColor="text1"/>
                <w:sz w:val="24"/>
                <w:szCs w:val="24"/>
              </w:rPr>
            </w:r>
            <w:r w:rsidR="00475173" w:rsidRPr="001A2766">
              <w:rPr>
                <w:rFonts w:asciiTheme="minorHAnsi" w:hAnsiTheme="minorHAnsi"/>
                <w:noProof/>
                <w:webHidden/>
                <w:color w:val="000000" w:themeColor="text1"/>
                <w:sz w:val="24"/>
                <w:szCs w:val="24"/>
              </w:rPr>
              <w:fldChar w:fldCharType="separate"/>
            </w:r>
            <w:r w:rsidR="00475173" w:rsidRPr="001A2766">
              <w:rPr>
                <w:rFonts w:asciiTheme="minorHAnsi" w:hAnsiTheme="minorHAnsi"/>
                <w:noProof/>
                <w:webHidden/>
                <w:color w:val="000000" w:themeColor="text1"/>
                <w:sz w:val="24"/>
                <w:szCs w:val="24"/>
              </w:rPr>
              <w:t>28</w:t>
            </w:r>
            <w:r w:rsidR="00475173" w:rsidRPr="001A2766">
              <w:rPr>
                <w:rFonts w:asciiTheme="minorHAnsi" w:hAnsiTheme="minorHAnsi"/>
                <w:noProof/>
                <w:webHidden/>
                <w:color w:val="000000" w:themeColor="text1"/>
                <w:sz w:val="24"/>
                <w:szCs w:val="24"/>
              </w:rPr>
              <w:fldChar w:fldCharType="end"/>
            </w:r>
          </w:hyperlink>
        </w:p>
        <w:p w14:paraId="2DF2CBEA" w14:textId="325E85A4" w:rsidR="00475173" w:rsidRPr="001A2766" w:rsidRDefault="003B3008" w:rsidP="001A2766">
          <w:pPr>
            <w:pStyle w:val="TOC3"/>
            <w:tabs>
              <w:tab w:val="right" w:pos="9010"/>
            </w:tabs>
            <w:spacing w:line="360" w:lineRule="auto"/>
            <w:jc w:val="both"/>
            <w:rPr>
              <w:rFonts w:asciiTheme="minorHAnsi" w:eastAsiaTheme="minorEastAsia" w:hAnsiTheme="minorHAnsi" w:cstheme="minorBidi"/>
              <w:i w:val="0"/>
              <w:iCs w:val="0"/>
              <w:noProof/>
              <w:color w:val="000000" w:themeColor="text1"/>
              <w:sz w:val="24"/>
              <w:szCs w:val="24"/>
            </w:rPr>
          </w:pPr>
          <w:hyperlink w:anchor="_Toc60561228" w:history="1">
            <w:r w:rsidR="00475173" w:rsidRPr="001A2766">
              <w:rPr>
                <w:rStyle w:val="Hyperlink"/>
                <w:rFonts w:asciiTheme="minorHAnsi" w:hAnsiTheme="minorHAnsi"/>
                <w:noProof/>
                <w:color w:val="000000" w:themeColor="text1"/>
                <w:sz w:val="24"/>
                <w:szCs w:val="24"/>
              </w:rPr>
              <w:t>The Heme domain and key residues</w:t>
            </w:r>
            <w:r w:rsidR="00475173" w:rsidRPr="001A2766">
              <w:rPr>
                <w:rFonts w:asciiTheme="minorHAnsi" w:hAnsiTheme="minorHAnsi"/>
                <w:noProof/>
                <w:webHidden/>
                <w:color w:val="000000" w:themeColor="text1"/>
                <w:sz w:val="24"/>
                <w:szCs w:val="24"/>
              </w:rPr>
              <w:tab/>
            </w:r>
            <w:r w:rsidR="00475173" w:rsidRPr="001A2766">
              <w:rPr>
                <w:rFonts w:asciiTheme="minorHAnsi" w:hAnsiTheme="minorHAnsi"/>
                <w:noProof/>
                <w:webHidden/>
                <w:color w:val="000000" w:themeColor="text1"/>
                <w:sz w:val="24"/>
                <w:szCs w:val="24"/>
              </w:rPr>
              <w:fldChar w:fldCharType="begin"/>
            </w:r>
            <w:r w:rsidR="00475173" w:rsidRPr="001A2766">
              <w:rPr>
                <w:rFonts w:asciiTheme="minorHAnsi" w:hAnsiTheme="minorHAnsi"/>
                <w:noProof/>
                <w:webHidden/>
                <w:color w:val="000000" w:themeColor="text1"/>
                <w:sz w:val="24"/>
                <w:szCs w:val="24"/>
              </w:rPr>
              <w:instrText xml:space="preserve"> PAGEREF _Toc60561228 \h </w:instrText>
            </w:r>
            <w:r w:rsidR="00475173" w:rsidRPr="001A2766">
              <w:rPr>
                <w:rFonts w:asciiTheme="minorHAnsi" w:hAnsiTheme="minorHAnsi"/>
                <w:noProof/>
                <w:webHidden/>
                <w:color w:val="000000" w:themeColor="text1"/>
                <w:sz w:val="24"/>
                <w:szCs w:val="24"/>
              </w:rPr>
            </w:r>
            <w:r w:rsidR="00475173" w:rsidRPr="001A2766">
              <w:rPr>
                <w:rFonts w:asciiTheme="minorHAnsi" w:hAnsiTheme="minorHAnsi"/>
                <w:noProof/>
                <w:webHidden/>
                <w:color w:val="000000" w:themeColor="text1"/>
                <w:sz w:val="24"/>
                <w:szCs w:val="24"/>
              </w:rPr>
              <w:fldChar w:fldCharType="separate"/>
            </w:r>
            <w:r w:rsidR="00475173" w:rsidRPr="001A2766">
              <w:rPr>
                <w:rFonts w:asciiTheme="minorHAnsi" w:hAnsiTheme="minorHAnsi"/>
                <w:noProof/>
                <w:webHidden/>
                <w:color w:val="000000" w:themeColor="text1"/>
                <w:sz w:val="24"/>
                <w:szCs w:val="24"/>
              </w:rPr>
              <w:t>29</w:t>
            </w:r>
            <w:r w:rsidR="00475173" w:rsidRPr="001A2766">
              <w:rPr>
                <w:rFonts w:asciiTheme="minorHAnsi" w:hAnsiTheme="minorHAnsi"/>
                <w:noProof/>
                <w:webHidden/>
                <w:color w:val="000000" w:themeColor="text1"/>
                <w:sz w:val="24"/>
                <w:szCs w:val="24"/>
              </w:rPr>
              <w:fldChar w:fldCharType="end"/>
            </w:r>
          </w:hyperlink>
        </w:p>
        <w:p w14:paraId="56858FC5" w14:textId="38D6E5A6" w:rsidR="00475173" w:rsidRPr="001A2766" w:rsidRDefault="003B3008" w:rsidP="001A2766">
          <w:pPr>
            <w:pStyle w:val="TOC3"/>
            <w:tabs>
              <w:tab w:val="right" w:pos="9010"/>
            </w:tabs>
            <w:spacing w:line="360" w:lineRule="auto"/>
            <w:jc w:val="both"/>
            <w:rPr>
              <w:rFonts w:asciiTheme="minorHAnsi" w:eastAsiaTheme="minorEastAsia" w:hAnsiTheme="minorHAnsi" w:cstheme="minorBidi"/>
              <w:i w:val="0"/>
              <w:iCs w:val="0"/>
              <w:noProof/>
              <w:color w:val="000000" w:themeColor="text1"/>
              <w:sz w:val="24"/>
              <w:szCs w:val="24"/>
            </w:rPr>
          </w:pPr>
          <w:hyperlink w:anchor="_Toc60561229" w:history="1">
            <w:r w:rsidR="00475173" w:rsidRPr="001A2766">
              <w:rPr>
                <w:rStyle w:val="Hyperlink"/>
                <w:rFonts w:asciiTheme="minorHAnsi" w:hAnsiTheme="minorHAnsi"/>
                <w:noProof/>
                <w:color w:val="000000" w:themeColor="text1"/>
                <w:sz w:val="24"/>
                <w:szCs w:val="24"/>
              </w:rPr>
              <w:t>The FMN domain</w:t>
            </w:r>
            <w:r w:rsidR="00475173" w:rsidRPr="001A2766">
              <w:rPr>
                <w:rFonts w:asciiTheme="minorHAnsi" w:hAnsiTheme="minorHAnsi"/>
                <w:noProof/>
                <w:webHidden/>
                <w:color w:val="000000" w:themeColor="text1"/>
                <w:sz w:val="24"/>
                <w:szCs w:val="24"/>
              </w:rPr>
              <w:tab/>
            </w:r>
            <w:r w:rsidR="00475173" w:rsidRPr="001A2766">
              <w:rPr>
                <w:rFonts w:asciiTheme="minorHAnsi" w:hAnsiTheme="minorHAnsi"/>
                <w:noProof/>
                <w:webHidden/>
                <w:color w:val="000000" w:themeColor="text1"/>
                <w:sz w:val="24"/>
                <w:szCs w:val="24"/>
              </w:rPr>
              <w:fldChar w:fldCharType="begin"/>
            </w:r>
            <w:r w:rsidR="00475173" w:rsidRPr="001A2766">
              <w:rPr>
                <w:rFonts w:asciiTheme="minorHAnsi" w:hAnsiTheme="minorHAnsi"/>
                <w:noProof/>
                <w:webHidden/>
                <w:color w:val="000000" w:themeColor="text1"/>
                <w:sz w:val="24"/>
                <w:szCs w:val="24"/>
              </w:rPr>
              <w:instrText xml:space="preserve"> PAGEREF _Toc60561229 \h </w:instrText>
            </w:r>
            <w:r w:rsidR="00475173" w:rsidRPr="001A2766">
              <w:rPr>
                <w:rFonts w:asciiTheme="minorHAnsi" w:hAnsiTheme="minorHAnsi"/>
                <w:noProof/>
                <w:webHidden/>
                <w:color w:val="000000" w:themeColor="text1"/>
                <w:sz w:val="24"/>
                <w:szCs w:val="24"/>
              </w:rPr>
            </w:r>
            <w:r w:rsidR="00475173" w:rsidRPr="001A2766">
              <w:rPr>
                <w:rFonts w:asciiTheme="minorHAnsi" w:hAnsiTheme="minorHAnsi"/>
                <w:noProof/>
                <w:webHidden/>
                <w:color w:val="000000" w:themeColor="text1"/>
                <w:sz w:val="24"/>
                <w:szCs w:val="24"/>
              </w:rPr>
              <w:fldChar w:fldCharType="separate"/>
            </w:r>
            <w:r w:rsidR="00475173" w:rsidRPr="001A2766">
              <w:rPr>
                <w:rFonts w:asciiTheme="minorHAnsi" w:hAnsiTheme="minorHAnsi"/>
                <w:noProof/>
                <w:webHidden/>
                <w:color w:val="000000" w:themeColor="text1"/>
                <w:sz w:val="24"/>
                <w:szCs w:val="24"/>
              </w:rPr>
              <w:t>33</w:t>
            </w:r>
            <w:r w:rsidR="00475173" w:rsidRPr="001A2766">
              <w:rPr>
                <w:rFonts w:asciiTheme="minorHAnsi" w:hAnsiTheme="minorHAnsi"/>
                <w:noProof/>
                <w:webHidden/>
                <w:color w:val="000000" w:themeColor="text1"/>
                <w:sz w:val="24"/>
                <w:szCs w:val="24"/>
              </w:rPr>
              <w:fldChar w:fldCharType="end"/>
            </w:r>
          </w:hyperlink>
        </w:p>
        <w:p w14:paraId="5CE96882" w14:textId="65B2A81F" w:rsidR="00475173" w:rsidRPr="001A2766" w:rsidRDefault="003B3008" w:rsidP="001A2766">
          <w:pPr>
            <w:pStyle w:val="TOC3"/>
            <w:tabs>
              <w:tab w:val="right" w:pos="9010"/>
            </w:tabs>
            <w:spacing w:line="360" w:lineRule="auto"/>
            <w:jc w:val="both"/>
            <w:rPr>
              <w:rFonts w:asciiTheme="minorHAnsi" w:eastAsiaTheme="minorEastAsia" w:hAnsiTheme="minorHAnsi" w:cstheme="minorBidi"/>
              <w:i w:val="0"/>
              <w:iCs w:val="0"/>
              <w:noProof/>
              <w:color w:val="000000" w:themeColor="text1"/>
              <w:sz w:val="24"/>
              <w:szCs w:val="24"/>
            </w:rPr>
          </w:pPr>
          <w:hyperlink w:anchor="_Toc60561230" w:history="1">
            <w:r w:rsidR="00475173" w:rsidRPr="001A2766">
              <w:rPr>
                <w:rStyle w:val="Hyperlink"/>
                <w:rFonts w:asciiTheme="minorHAnsi" w:hAnsiTheme="minorHAnsi"/>
                <w:noProof/>
                <w:color w:val="000000" w:themeColor="text1"/>
                <w:sz w:val="24"/>
                <w:szCs w:val="24"/>
              </w:rPr>
              <w:t>The FAD domain</w:t>
            </w:r>
            <w:r w:rsidR="00475173" w:rsidRPr="001A2766">
              <w:rPr>
                <w:rFonts w:asciiTheme="minorHAnsi" w:hAnsiTheme="minorHAnsi"/>
                <w:noProof/>
                <w:webHidden/>
                <w:color w:val="000000" w:themeColor="text1"/>
                <w:sz w:val="24"/>
                <w:szCs w:val="24"/>
              </w:rPr>
              <w:tab/>
            </w:r>
            <w:r w:rsidR="00475173" w:rsidRPr="001A2766">
              <w:rPr>
                <w:rFonts w:asciiTheme="minorHAnsi" w:hAnsiTheme="minorHAnsi"/>
                <w:noProof/>
                <w:webHidden/>
                <w:color w:val="000000" w:themeColor="text1"/>
                <w:sz w:val="24"/>
                <w:szCs w:val="24"/>
              </w:rPr>
              <w:fldChar w:fldCharType="begin"/>
            </w:r>
            <w:r w:rsidR="00475173" w:rsidRPr="001A2766">
              <w:rPr>
                <w:rFonts w:asciiTheme="minorHAnsi" w:hAnsiTheme="minorHAnsi"/>
                <w:noProof/>
                <w:webHidden/>
                <w:color w:val="000000" w:themeColor="text1"/>
                <w:sz w:val="24"/>
                <w:szCs w:val="24"/>
              </w:rPr>
              <w:instrText xml:space="preserve"> PAGEREF _Toc60561230 \h </w:instrText>
            </w:r>
            <w:r w:rsidR="00475173" w:rsidRPr="001A2766">
              <w:rPr>
                <w:rFonts w:asciiTheme="minorHAnsi" w:hAnsiTheme="minorHAnsi"/>
                <w:noProof/>
                <w:webHidden/>
                <w:color w:val="000000" w:themeColor="text1"/>
                <w:sz w:val="24"/>
                <w:szCs w:val="24"/>
              </w:rPr>
            </w:r>
            <w:r w:rsidR="00475173" w:rsidRPr="001A2766">
              <w:rPr>
                <w:rFonts w:asciiTheme="minorHAnsi" w:hAnsiTheme="minorHAnsi"/>
                <w:noProof/>
                <w:webHidden/>
                <w:color w:val="000000" w:themeColor="text1"/>
                <w:sz w:val="24"/>
                <w:szCs w:val="24"/>
              </w:rPr>
              <w:fldChar w:fldCharType="separate"/>
            </w:r>
            <w:r w:rsidR="00475173" w:rsidRPr="001A2766">
              <w:rPr>
                <w:rFonts w:asciiTheme="minorHAnsi" w:hAnsiTheme="minorHAnsi"/>
                <w:noProof/>
                <w:webHidden/>
                <w:color w:val="000000" w:themeColor="text1"/>
                <w:sz w:val="24"/>
                <w:szCs w:val="24"/>
              </w:rPr>
              <w:t>34</w:t>
            </w:r>
            <w:r w:rsidR="00475173" w:rsidRPr="001A2766">
              <w:rPr>
                <w:rFonts w:asciiTheme="minorHAnsi" w:hAnsiTheme="minorHAnsi"/>
                <w:noProof/>
                <w:webHidden/>
                <w:color w:val="000000" w:themeColor="text1"/>
                <w:sz w:val="24"/>
                <w:szCs w:val="24"/>
              </w:rPr>
              <w:fldChar w:fldCharType="end"/>
            </w:r>
          </w:hyperlink>
        </w:p>
        <w:p w14:paraId="015B2B4E" w14:textId="2C26D857" w:rsidR="00475173" w:rsidRPr="001A2766" w:rsidRDefault="003B3008" w:rsidP="001A2766">
          <w:pPr>
            <w:pStyle w:val="TOC3"/>
            <w:tabs>
              <w:tab w:val="right" w:pos="9010"/>
            </w:tabs>
            <w:spacing w:line="360" w:lineRule="auto"/>
            <w:jc w:val="both"/>
            <w:rPr>
              <w:rFonts w:asciiTheme="minorHAnsi" w:eastAsiaTheme="minorEastAsia" w:hAnsiTheme="minorHAnsi" w:cstheme="minorBidi"/>
              <w:i w:val="0"/>
              <w:iCs w:val="0"/>
              <w:noProof/>
              <w:color w:val="000000" w:themeColor="text1"/>
              <w:sz w:val="24"/>
              <w:szCs w:val="24"/>
            </w:rPr>
          </w:pPr>
          <w:hyperlink w:anchor="_Toc60561231" w:history="1">
            <w:r w:rsidR="00475173" w:rsidRPr="001A2766">
              <w:rPr>
                <w:rStyle w:val="Hyperlink"/>
                <w:rFonts w:asciiTheme="minorHAnsi" w:hAnsiTheme="minorHAnsi"/>
                <w:noProof/>
                <w:color w:val="000000" w:themeColor="text1"/>
                <w:sz w:val="24"/>
                <w:szCs w:val="24"/>
              </w:rPr>
              <w:t>Electron transfer in P450 BM3</w:t>
            </w:r>
            <w:r w:rsidR="00475173" w:rsidRPr="001A2766">
              <w:rPr>
                <w:rFonts w:asciiTheme="minorHAnsi" w:hAnsiTheme="minorHAnsi"/>
                <w:noProof/>
                <w:webHidden/>
                <w:color w:val="000000" w:themeColor="text1"/>
                <w:sz w:val="24"/>
                <w:szCs w:val="24"/>
              </w:rPr>
              <w:tab/>
            </w:r>
            <w:r w:rsidR="00475173" w:rsidRPr="001A2766">
              <w:rPr>
                <w:rFonts w:asciiTheme="minorHAnsi" w:hAnsiTheme="minorHAnsi"/>
                <w:noProof/>
                <w:webHidden/>
                <w:color w:val="000000" w:themeColor="text1"/>
                <w:sz w:val="24"/>
                <w:szCs w:val="24"/>
              </w:rPr>
              <w:fldChar w:fldCharType="begin"/>
            </w:r>
            <w:r w:rsidR="00475173" w:rsidRPr="001A2766">
              <w:rPr>
                <w:rFonts w:asciiTheme="minorHAnsi" w:hAnsiTheme="minorHAnsi"/>
                <w:noProof/>
                <w:webHidden/>
                <w:color w:val="000000" w:themeColor="text1"/>
                <w:sz w:val="24"/>
                <w:szCs w:val="24"/>
              </w:rPr>
              <w:instrText xml:space="preserve"> PAGEREF _Toc60561231 \h </w:instrText>
            </w:r>
            <w:r w:rsidR="00475173" w:rsidRPr="001A2766">
              <w:rPr>
                <w:rFonts w:asciiTheme="minorHAnsi" w:hAnsiTheme="minorHAnsi"/>
                <w:noProof/>
                <w:webHidden/>
                <w:color w:val="000000" w:themeColor="text1"/>
                <w:sz w:val="24"/>
                <w:szCs w:val="24"/>
              </w:rPr>
            </w:r>
            <w:r w:rsidR="00475173" w:rsidRPr="001A2766">
              <w:rPr>
                <w:rFonts w:asciiTheme="minorHAnsi" w:hAnsiTheme="minorHAnsi"/>
                <w:noProof/>
                <w:webHidden/>
                <w:color w:val="000000" w:themeColor="text1"/>
                <w:sz w:val="24"/>
                <w:szCs w:val="24"/>
              </w:rPr>
              <w:fldChar w:fldCharType="separate"/>
            </w:r>
            <w:r w:rsidR="00475173" w:rsidRPr="001A2766">
              <w:rPr>
                <w:rFonts w:asciiTheme="minorHAnsi" w:hAnsiTheme="minorHAnsi"/>
                <w:noProof/>
                <w:webHidden/>
                <w:color w:val="000000" w:themeColor="text1"/>
                <w:sz w:val="24"/>
                <w:szCs w:val="24"/>
              </w:rPr>
              <w:t>36</w:t>
            </w:r>
            <w:r w:rsidR="00475173" w:rsidRPr="001A2766">
              <w:rPr>
                <w:rFonts w:asciiTheme="minorHAnsi" w:hAnsiTheme="minorHAnsi"/>
                <w:noProof/>
                <w:webHidden/>
                <w:color w:val="000000" w:themeColor="text1"/>
                <w:sz w:val="24"/>
                <w:szCs w:val="24"/>
              </w:rPr>
              <w:fldChar w:fldCharType="end"/>
            </w:r>
          </w:hyperlink>
        </w:p>
        <w:p w14:paraId="21990E47" w14:textId="319A3CFB" w:rsidR="00475173" w:rsidRPr="001A2766" w:rsidRDefault="003B3008" w:rsidP="001A2766">
          <w:pPr>
            <w:pStyle w:val="TOC1"/>
            <w:tabs>
              <w:tab w:val="right" w:pos="9010"/>
            </w:tabs>
            <w:spacing w:line="360" w:lineRule="auto"/>
            <w:jc w:val="both"/>
            <w:rPr>
              <w:rFonts w:asciiTheme="minorHAnsi" w:eastAsiaTheme="minorEastAsia" w:hAnsiTheme="minorHAnsi" w:cstheme="minorBidi"/>
              <w:b w:val="0"/>
              <w:bCs w:val="0"/>
              <w:caps w:val="0"/>
              <w:noProof/>
              <w:color w:val="000000" w:themeColor="text1"/>
              <w:sz w:val="24"/>
              <w:szCs w:val="24"/>
            </w:rPr>
          </w:pPr>
          <w:hyperlink w:anchor="_Toc60561232" w:history="1">
            <w:r w:rsidR="00475173" w:rsidRPr="001A2766">
              <w:rPr>
                <w:rStyle w:val="Hyperlink"/>
                <w:rFonts w:asciiTheme="minorHAnsi" w:hAnsiTheme="minorHAnsi"/>
                <w:noProof/>
                <w:color w:val="000000" w:themeColor="text1"/>
                <w:sz w:val="24"/>
                <w:szCs w:val="24"/>
              </w:rPr>
              <w:t>1.3 Drug metabolism, ADME and the Glitazone Drug class</w:t>
            </w:r>
            <w:r w:rsidR="00475173" w:rsidRPr="001A2766">
              <w:rPr>
                <w:rFonts w:asciiTheme="minorHAnsi" w:hAnsiTheme="minorHAnsi"/>
                <w:noProof/>
                <w:webHidden/>
                <w:color w:val="000000" w:themeColor="text1"/>
                <w:sz w:val="24"/>
                <w:szCs w:val="24"/>
              </w:rPr>
              <w:tab/>
            </w:r>
            <w:r w:rsidR="00475173" w:rsidRPr="001A2766">
              <w:rPr>
                <w:rFonts w:asciiTheme="minorHAnsi" w:hAnsiTheme="minorHAnsi"/>
                <w:noProof/>
                <w:webHidden/>
                <w:color w:val="000000" w:themeColor="text1"/>
                <w:sz w:val="24"/>
                <w:szCs w:val="24"/>
              </w:rPr>
              <w:fldChar w:fldCharType="begin"/>
            </w:r>
            <w:r w:rsidR="00475173" w:rsidRPr="001A2766">
              <w:rPr>
                <w:rFonts w:asciiTheme="minorHAnsi" w:hAnsiTheme="minorHAnsi"/>
                <w:noProof/>
                <w:webHidden/>
                <w:color w:val="000000" w:themeColor="text1"/>
                <w:sz w:val="24"/>
                <w:szCs w:val="24"/>
              </w:rPr>
              <w:instrText xml:space="preserve"> PAGEREF _Toc60561232 \h </w:instrText>
            </w:r>
            <w:r w:rsidR="00475173" w:rsidRPr="001A2766">
              <w:rPr>
                <w:rFonts w:asciiTheme="minorHAnsi" w:hAnsiTheme="minorHAnsi"/>
                <w:noProof/>
                <w:webHidden/>
                <w:color w:val="000000" w:themeColor="text1"/>
                <w:sz w:val="24"/>
                <w:szCs w:val="24"/>
              </w:rPr>
            </w:r>
            <w:r w:rsidR="00475173" w:rsidRPr="001A2766">
              <w:rPr>
                <w:rFonts w:asciiTheme="minorHAnsi" w:hAnsiTheme="minorHAnsi"/>
                <w:noProof/>
                <w:webHidden/>
                <w:color w:val="000000" w:themeColor="text1"/>
                <w:sz w:val="24"/>
                <w:szCs w:val="24"/>
              </w:rPr>
              <w:fldChar w:fldCharType="separate"/>
            </w:r>
            <w:r w:rsidR="00475173" w:rsidRPr="001A2766">
              <w:rPr>
                <w:rFonts w:asciiTheme="minorHAnsi" w:hAnsiTheme="minorHAnsi"/>
                <w:noProof/>
                <w:webHidden/>
                <w:color w:val="000000" w:themeColor="text1"/>
                <w:sz w:val="24"/>
                <w:szCs w:val="24"/>
              </w:rPr>
              <w:t>37</w:t>
            </w:r>
            <w:r w:rsidR="00475173" w:rsidRPr="001A2766">
              <w:rPr>
                <w:rFonts w:asciiTheme="minorHAnsi" w:hAnsiTheme="minorHAnsi"/>
                <w:noProof/>
                <w:webHidden/>
                <w:color w:val="000000" w:themeColor="text1"/>
                <w:sz w:val="24"/>
                <w:szCs w:val="24"/>
              </w:rPr>
              <w:fldChar w:fldCharType="end"/>
            </w:r>
          </w:hyperlink>
        </w:p>
        <w:p w14:paraId="07C58374" w14:textId="3534BC64" w:rsidR="00475173" w:rsidRPr="001A2766" w:rsidRDefault="003B3008" w:rsidP="001A2766">
          <w:pPr>
            <w:pStyle w:val="TOC3"/>
            <w:tabs>
              <w:tab w:val="right" w:pos="9010"/>
            </w:tabs>
            <w:spacing w:line="360" w:lineRule="auto"/>
            <w:jc w:val="both"/>
            <w:rPr>
              <w:rFonts w:asciiTheme="minorHAnsi" w:eastAsiaTheme="minorEastAsia" w:hAnsiTheme="minorHAnsi" w:cstheme="minorBidi"/>
              <w:i w:val="0"/>
              <w:iCs w:val="0"/>
              <w:noProof/>
              <w:color w:val="000000" w:themeColor="text1"/>
              <w:sz w:val="24"/>
              <w:szCs w:val="24"/>
            </w:rPr>
          </w:pPr>
          <w:hyperlink w:anchor="_Toc60561233" w:history="1">
            <w:r w:rsidR="00475173" w:rsidRPr="001A2766">
              <w:rPr>
                <w:rStyle w:val="Hyperlink"/>
                <w:rFonts w:asciiTheme="minorHAnsi" w:hAnsiTheme="minorHAnsi"/>
                <w:noProof/>
                <w:color w:val="000000" w:themeColor="text1"/>
                <w:sz w:val="24"/>
                <w:szCs w:val="24"/>
              </w:rPr>
              <w:t>ADME</w:t>
            </w:r>
            <w:r w:rsidR="00475173" w:rsidRPr="001A2766">
              <w:rPr>
                <w:rFonts w:asciiTheme="minorHAnsi" w:hAnsiTheme="minorHAnsi"/>
                <w:noProof/>
                <w:webHidden/>
                <w:color w:val="000000" w:themeColor="text1"/>
                <w:sz w:val="24"/>
                <w:szCs w:val="24"/>
              </w:rPr>
              <w:tab/>
            </w:r>
            <w:r w:rsidR="00475173" w:rsidRPr="001A2766">
              <w:rPr>
                <w:rFonts w:asciiTheme="minorHAnsi" w:hAnsiTheme="minorHAnsi"/>
                <w:noProof/>
                <w:webHidden/>
                <w:color w:val="000000" w:themeColor="text1"/>
                <w:sz w:val="24"/>
                <w:szCs w:val="24"/>
              </w:rPr>
              <w:fldChar w:fldCharType="begin"/>
            </w:r>
            <w:r w:rsidR="00475173" w:rsidRPr="001A2766">
              <w:rPr>
                <w:rFonts w:asciiTheme="minorHAnsi" w:hAnsiTheme="minorHAnsi"/>
                <w:noProof/>
                <w:webHidden/>
                <w:color w:val="000000" w:themeColor="text1"/>
                <w:sz w:val="24"/>
                <w:szCs w:val="24"/>
              </w:rPr>
              <w:instrText xml:space="preserve"> PAGEREF _Toc60561233 \h </w:instrText>
            </w:r>
            <w:r w:rsidR="00475173" w:rsidRPr="001A2766">
              <w:rPr>
                <w:rFonts w:asciiTheme="minorHAnsi" w:hAnsiTheme="minorHAnsi"/>
                <w:noProof/>
                <w:webHidden/>
                <w:color w:val="000000" w:themeColor="text1"/>
                <w:sz w:val="24"/>
                <w:szCs w:val="24"/>
              </w:rPr>
            </w:r>
            <w:r w:rsidR="00475173" w:rsidRPr="001A2766">
              <w:rPr>
                <w:rFonts w:asciiTheme="minorHAnsi" w:hAnsiTheme="minorHAnsi"/>
                <w:noProof/>
                <w:webHidden/>
                <w:color w:val="000000" w:themeColor="text1"/>
                <w:sz w:val="24"/>
                <w:szCs w:val="24"/>
              </w:rPr>
              <w:fldChar w:fldCharType="separate"/>
            </w:r>
            <w:r w:rsidR="00475173" w:rsidRPr="001A2766">
              <w:rPr>
                <w:rFonts w:asciiTheme="minorHAnsi" w:hAnsiTheme="minorHAnsi"/>
                <w:noProof/>
                <w:webHidden/>
                <w:color w:val="000000" w:themeColor="text1"/>
                <w:sz w:val="24"/>
                <w:szCs w:val="24"/>
              </w:rPr>
              <w:t>37</w:t>
            </w:r>
            <w:r w:rsidR="00475173" w:rsidRPr="001A2766">
              <w:rPr>
                <w:rFonts w:asciiTheme="minorHAnsi" w:hAnsiTheme="minorHAnsi"/>
                <w:noProof/>
                <w:webHidden/>
                <w:color w:val="000000" w:themeColor="text1"/>
                <w:sz w:val="24"/>
                <w:szCs w:val="24"/>
              </w:rPr>
              <w:fldChar w:fldCharType="end"/>
            </w:r>
          </w:hyperlink>
        </w:p>
        <w:p w14:paraId="3F50A6F6" w14:textId="72734721" w:rsidR="00475173" w:rsidRPr="001A2766" w:rsidRDefault="003B3008" w:rsidP="001A2766">
          <w:pPr>
            <w:pStyle w:val="TOC4"/>
            <w:tabs>
              <w:tab w:val="right" w:pos="9010"/>
            </w:tabs>
            <w:spacing w:line="360" w:lineRule="auto"/>
            <w:jc w:val="both"/>
            <w:rPr>
              <w:rFonts w:asciiTheme="minorHAnsi" w:eastAsiaTheme="minorEastAsia" w:hAnsiTheme="minorHAnsi" w:cstheme="minorBidi"/>
              <w:noProof/>
              <w:color w:val="000000" w:themeColor="text1"/>
              <w:sz w:val="24"/>
              <w:szCs w:val="24"/>
            </w:rPr>
          </w:pPr>
          <w:hyperlink w:anchor="_Toc60561234" w:history="1">
            <w:r w:rsidR="00475173" w:rsidRPr="001A2766">
              <w:rPr>
                <w:rStyle w:val="Hyperlink"/>
                <w:rFonts w:asciiTheme="minorHAnsi" w:hAnsiTheme="minorHAnsi"/>
                <w:noProof/>
                <w:color w:val="000000" w:themeColor="text1"/>
                <w:sz w:val="24"/>
                <w:szCs w:val="24"/>
              </w:rPr>
              <w:t>Drug Metabolism</w:t>
            </w:r>
            <w:r w:rsidR="00475173" w:rsidRPr="001A2766">
              <w:rPr>
                <w:rFonts w:asciiTheme="minorHAnsi" w:hAnsiTheme="minorHAnsi"/>
                <w:noProof/>
                <w:webHidden/>
                <w:color w:val="000000" w:themeColor="text1"/>
                <w:sz w:val="24"/>
                <w:szCs w:val="24"/>
              </w:rPr>
              <w:tab/>
            </w:r>
            <w:r w:rsidR="00475173" w:rsidRPr="001A2766">
              <w:rPr>
                <w:rFonts w:asciiTheme="minorHAnsi" w:hAnsiTheme="minorHAnsi"/>
                <w:noProof/>
                <w:webHidden/>
                <w:color w:val="000000" w:themeColor="text1"/>
                <w:sz w:val="24"/>
                <w:szCs w:val="24"/>
              </w:rPr>
              <w:fldChar w:fldCharType="begin"/>
            </w:r>
            <w:r w:rsidR="00475173" w:rsidRPr="001A2766">
              <w:rPr>
                <w:rFonts w:asciiTheme="minorHAnsi" w:hAnsiTheme="minorHAnsi"/>
                <w:noProof/>
                <w:webHidden/>
                <w:color w:val="000000" w:themeColor="text1"/>
                <w:sz w:val="24"/>
                <w:szCs w:val="24"/>
              </w:rPr>
              <w:instrText xml:space="preserve"> PAGEREF _Toc60561234 \h </w:instrText>
            </w:r>
            <w:r w:rsidR="00475173" w:rsidRPr="001A2766">
              <w:rPr>
                <w:rFonts w:asciiTheme="minorHAnsi" w:hAnsiTheme="minorHAnsi"/>
                <w:noProof/>
                <w:webHidden/>
                <w:color w:val="000000" w:themeColor="text1"/>
                <w:sz w:val="24"/>
                <w:szCs w:val="24"/>
              </w:rPr>
            </w:r>
            <w:r w:rsidR="00475173" w:rsidRPr="001A2766">
              <w:rPr>
                <w:rFonts w:asciiTheme="minorHAnsi" w:hAnsiTheme="minorHAnsi"/>
                <w:noProof/>
                <w:webHidden/>
                <w:color w:val="000000" w:themeColor="text1"/>
                <w:sz w:val="24"/>
                <w:szCs w:val="24"/>
              </w:rPr>
              <w:fldChar w:fldCharType="separate"/>
            </w:r>
            <w:r w:rsidR="00475173" w:rsidRPr="001A2766">
              <w:rPr>
                <w:rFonts w:asciiTheme="minorHAnsi" w:hAnsiTheme="minorHAnsi"/>
                <w:noProof/>
                <w:webHidden/>
                <w:color w:val="000000" w:themeColor="text1"/>
                <w:sz w:val="24"/>
                <w:szCs w:val="24"/>
              </w:rPr>
              <w:t>38</w:t>
            </w:r>
            <w:r w:rsidR="00475173" w:rsidRPr="001A2766">
              <w:rPr>
                <w:rFonts w:asciiTheme="minorHAnsi" w:hAnsiTheme="minorHAnsi"/>
                <w:noProof/>
                <w:webHidden/>
                <w:color w:val="000000" w:themeColor="text1"/>
                <w:sz w:val="24"/>
                <w:szCs w:val="24"/>
              </w:rPr>
              <w:fldChar w:fldCharType="end"/>
            </w:r>
          </w:hyperlink>
        </w:p>
        <w:p w14:paraId="1421F4D6" w14:textId="1B1A98BF" w:rsidR="00475173" w:rsidRPr="001A2766" w:rsidRDefault="003B3008" w:rsidP="001A2766">
          <w:pPr>
            <w:pStyle w:val="TOC3"/>
            <w:tabs>
              <w:tab w:val="right" w:pos="9010"/>
            </w:tabs>
            <w:spacing w:line="360" w:lineRule="auto"/>
            <w:jc w:val="both"/>
            <w:rPr>
              <w:rFonts w:asciiTheme="minorHAnsi" w:eastAsiaTheme="minorEastAsia" w:hAnsiTheme="minorHAnsi" w:cstheme="minorBidi"/>
              <w:i w:val="0"/>
              <w:iCs w:val="0"/>
              <w:noProof/>
              <w:color w:val="000000" w:themeColor="text1"/>
              <w:sz w:val="24"/>
              <w:szCs w:val="24"/>
            </w:rPr>
          </w:pPr>
          <w:hyperlink w:anchor="_Toc60561235" w:history="1">
            <w:r w:rsidR="00475173" w:rsidRPr="001A2766">
              <w:rPr>
                <w:rStyle w:val="Hyperlink"/>
                <w:rFonts w:asciiTheme="minorHAnsi" w:hAnsiTheme="minorHAnsi"/>
                <w:noProof/>
                <w:color w:val="000000" w:themeColor="text1"/>
                <w:sz w:val="24"/>
                <w:szCs w:val="24"/>
              </w:rPr>
              <w:t>Governing the pharmaceutical industries</w:t>
            </w:r>
            <w:r w:rsidR="00475173" w:rsidRPr="001A2766">
              <w:rPr>
                <w:rFonts w:asciiTheme="minorHAnsi" w:hAnsiTheme="minorHAnsi"/>
                <w:noProof/>
                <w:webHidden/>
                <w:color w:val="000000" w:themeColor="text1"/>
                <w:sz w:val="24"/>
                <w:szCs w:val="24"/>
              </w:rPr>
              <w:tab/>
            </w:r>
            <w:r w:rsidR="00475173" w:rsidRPr="001A2766">
              <w:rPr>
                <w:rFonts w:asciiTheme="minorHAnsi" w:hAnsiTheme="minorHAnsi"/>
                <w:noProof/>
                <w:webHidden/>
                <w:color w:val="000000" w:themeColor="text1"/>
                <w:sz w:val="24"/>
                <w:szCs w:val="24"/>
              </w:rPr>
              <w:fldChar w:fldCharType="begin"/>
            </w:r>
            <w:r w:rsidR="00475173" w:rsidRPr="001A2766">
              <w:rPr>
                <w:rFonts w:asciiTheme="minorHAnsi" w:hAnsiTheme="minorHAnsi"/>
                <w:noProof/>
                <w:webHidden/>
                <w:color w:val="000000" w:themeColor="text1"/>
                <w:sz w:val="24"/>
                <w:szCs w:val="24"/>
              </w:rPr>
              <w:instrText xml:space="preserve"> PAGEREF _Toc60561235 \h </w:instrText>
            </w:r>
            <w:r w:rsidR="00475173" w:rsidRPr="001A2766">
              <w:rPr>
                <w:rFonts w:asciiTheme="minorHAnsi" w:hAnsiTheme="minorHAnsi"/>
                <w:noProof/>
                <w:webHidden/>
                <w:color w:val="000000" w:themeColor="text1"/>
                <w:sz w:val="24"/>
                <w:szCs w:val="24"/>
              </w:rPr>
            </w:r>
            <w:r w:rsidR="00475173" w:rsidRPr="001A2766">
              <w:rPr>
                <w:rFonts w:asciiTheme="minorHAnsi" w:hAnsiTheme="minorHAnsi"/>
                <w:noProof/>
                <w:webHidden/>
                <w:color w:val="000000" w:themeColor="text1"/>
                <w:sz w:val="24"/>
                <w:szCs w:val="24"/>
              </w:rPr>
              <w:fldChar w:fldCharType="separate"/>
            </w:r>
            <w:r w:rsidR="00475173" w:rsidRPr="001A2766">
              <w:rPr>
                <w:rFonts w:asciiTheme="minorHAnsi" w:hAnsiTheme="minorHAnsi"/>
                <w:noProof/>
                <w:webHidden/>
                <w:color w:val="000000" w:themeColor="text1"/>
                <w:sz w:val="24"/>
                <w:szCs w:val="24"/>
              </w:rPr>
              <w:t>39</w:t>
            </w:r>
            <w:r w:rsidR="00475173" w:rsidRPr="001A2766">
              <w:rPr>
                <w:rFonts w:asciiTheme="minorHAnsi" w:hAnsiTheme="minorHAnsi"/>
                <w:noProof/>
                <w:webHidden/>
                <w:color w:val="000000" w:themeColor="text1"/>
                <w:sz w:val="24"/>
                <w:szCs w:val="24"/>
              </w:rPr>
              <w:fldChar w:fldCharType="end"/>
            </w:r>
          </w:hyperlink>
        </w:p>
        <w:p w14:paraId="75BA8038" w14:textId="51F894A8" w:rsidR="00475173" w:rsidRPr="001A2766" w:rsidRDefault="003B3008" w:rsidP="001A2766">
          <w:pPr>
            <w:pStyle w:val="TOC3"/>
            <w:tabs>
              <w:tab w:val="right" w:pos="9010"/>
            </w:tabs>
            <w:spacing w:line="360" w:lineRule="auto"/>
            <w:jc w:val="both"/>
            <w:rPr>
              <w:rFonts w:asciiTheme="minorHAnsi" w:eastAsiaTheme="minorEastAsia" w:hAnsiTheme="minorHAnsi" w:cstheme="minorBidi"/>
              <w:i w:val="0"/>
              <w:iCs w:val="0"/>
              <w:noProof/>
              <w:color w:val="000000" w:themeColor="text1"/>
              <w:sz w:val="24"/>
              <w:szCs w:val="24"/>
            </w:rPr>
          </w:pPr>
          <w:hyperlink w:anchor="_Toc60561236" w:history="1">
            <w:r w:rsidR="00475173" w:rsidRPr="001A2766">
              <w:rPr>
                <w:rStyle w:val="Hyperlink"/>
                <w:rFonts w:asciiTheme="minorHAnsi" w:hAnsiTheme="minorHAnsi"/>
                <w:noProof/>
                <w:color w:val="000000" w:themeColor="text1"/>
                <w:sz w:val="24"/>
                <w:szCs w:val="24"/>
              </w:rPr>
              <w:t>The demand for P450 research in the pharmaceutical industries</w:t>
            </w:r>
            <w:r w:rsidR="00475173" w:rsidRPr="001A2766">
              <w:rPr>
                <w:rFonts w:asciiTheme="minorHAnsi" w:hAnsiTheme="minorHAnsi"/>
                <w:noProof/>
                <w:webHidden/>
                <w:color w:val="000000" w:themeColor="text1"/>
                <w:sz w:val="24"/>
                <w:szCs w:val="24"/>
              </w:rPr>
              <w:tab/>
            </w:r>
            <w:r w:rsidR="00475173" w:rsidRPr="001A2766">
              <w:rPr>
                <w:rFonts w:asciiTheme="minorHAnsi" w:hAnsiTheme="minorHAnsi"/>
                <w:noProof/>
                <w:webHidden/>
                <w:color w:val="000000" w:themeColor="text1"/>
                <w:sz w:val="24"/>
                <w:szCs w:val="24"/>
              </w:rPr>
              <w:fldChar w:fldCharType="begin"/>
            </w:r>
            <w:r w:rsidR="00475173" w:rsidRPr="001A2766">
              <w:rPr>
                <w:rFonts w:asciiTheme="minorHAnsi" w:hAnsiTheme="minorHAnsi"/>
                <w:noProof/>
                <w:webHidden/>
                <w:color w:val="000000" w:themeColor="text1"/>
                <w:sz w:val="24"/>
                <w:szCs w:val="24"/>
              </w:rPr>
              <w:instrText xml:space="preserve"> PAGEREF _Toc60561236 \h </w:instrText>
            </w:r>
            <w:r w:rsidR="00475173" w:rsidRPr="001A2766">
              <w:rPr>
                <w:rFonts w:asciiTheme="minorHAnsi" w:hAnsiTheme="minorHAnsi"/>
                <w:noProof/>
                <w:webHidden/>
                <w:color w:val="000000" w:themeColor="text1"/>
                <w:sz w:val="24"/>
                <w:szCs w:val="24"/>
              </w:rPr>
            </w:r>
            <w:r w:rsidR="00475173" w:rsidRPr="001A2766">
              <w:rPr>
                <w:rFonts w:asciiTheme="minorHAnsi" w:hAnsiTheme="minorHAnsi"/>
                <w:noProof/>
                <w:webHidden/>
                <w:color w:val="000000" w:themeColor="text1"/>
                <w:sz w:val="24"/>
                <w:szCs w:val="24"/>
              </w:rPr>
              <w:fldChar w:fldCharType="separate"/>
            </w:r>
            <w:r w:rsidR="00475173" w:rsidRPr="001A2766">
              <w:rPr>
                <w:rFonts w:asciiTheme="minorHAnsi" w:hAnsiTheme="minorHAnsi"/>
                <w:noProof/>
                <w:webHidden/>
                <w:color w:val="000000" w:themeColor="text1"/>
                <w:sz w:val="24"/>
                <w:szCs w:val="24"/>
              </w:rPr>
              <w:t>39</w:t>
            </w:r>
            <w:r w:rsidR="00475173" w:rsidRPr="001A2766">
              <w:rPr>
                <w:rFonts w:asciiTheme="minorHAnsi" w:hAnsiTheme="minorHAnsi"/>
                <w:noProof/>
                <w:webHidden/>
                <w:color w:val="000000" w:themeColor="text1"/>
                <w:sz w:val="24"/>
                <w:szCs w:val="24"/>
              </w:rPr>
              <w:fldChar w:fldCharType="end"/>
            </w:r>
          </w:hyperlink>
        </w:p>
        <w:p w14:paraId="0ED5D351" w14:textId="541AB54F" w:rsidR="00475173" w:rsidRPr="001A2766" w:rsidRDefault="003B3008" w:rsidP="001A2766">
          <w:pPr>
            <w:pStyle w:val="TOC4"/>
            <w:tabs>
              <w:tab w:val="right" w:pos="9010"/>
            </w:tabs>
            <w:spacing w:line="360" w:lineRule="auto"/>
            <w:jc w:val="both"/>
            <w:rPr>
              <w:rFonts w:asciiTheme="minorHAnsi" w:eastAsiaTheme="minorEastAsia" w:hAnsiTheme="minorHAnsi" w:cstheme="minorBidi"/>
              <w:noProof/>
              <w:color w:val="000000" w:themeColor="text1"/>
              <w:sz w:val="24"/>
              <w:szCs w:val="24"/>
            </w:rPr>
          </w:pPr>
          <w:hyperlink w:anchor="_Toc60561237" w:history="1">
            <w:r w:rsidR="00475173" w:rsidRPr="001A2766">
              <w:rPr>
                <w:rStyle w:val="Hyperlink"/>
                <w:rFonts w:asciiTheme="minorHAnsi" w:hAnsiTheme="minorHAnsi"/>
                <w:noProof/>
                <w:color w:val="000000" w:themeColor="text1"/>
                <w:sz w:val="24"/>
                <w:szCs w:val="24"/>
              </w:rPr>
              <w:t>Mimicking Drug Metabolism in Vitro</w:t>
            </w:r>
            <w:r w:rsidR="00475173" w:rsidRPr="001A2766">
              <w:rPr>
                <w:rFonts w:asciiTheme="minorHAnsi" w:hAnsiTheme="minorHAnsi"/>
                <w:noProof/>
                <w:webHidden/>
                <w:color w:val="000000" w:themeColor="text1"/>
                <w:sz w:val="24"/>
                <w:szCs w:val="24"/>
              </w:rPr>
              <w:tab/>
            </w:r>
            <w:r w:rsidR="00475173" w:rsidRPr="001A2766">
              <w:rPr>
                <w:rFonts w:asciiTheme="minorHAnsi" w:hAnsiTheme="minorHAnsi"/>
                <w:noProof/>
                <w:webHidden/>
                <w:color w:val="000000" w:themeColor="text1"/>
                <w:sz w:val="24"/>
                <w:szCs w:val="24"/>
              </w:rPr>
              <w:fldChar w:fldCharType="begin"/>
            </w:r>
            <w:r w:rsidR="00475173" w:rsidRPr="001A2766">
              <w:rPr>
                <w:rFonts w:asciiTheme="minorHAnsi" w:hAnsiTheme="minorHAnsi"/>
                <w:noProof/>
                <w:webHidden/>
                <w:color w:val="000000" w:themeColor="text1"/>
                <w:sz w:val="24"/>
                <w:szCs w:val="24"/>
              </w:rPr>
              <w:instrText xml:space="preserve"> PAGEREF _Toc60561237 \h </w:instrText>
            </w:r>
            <w:r w:rsidR="00475173" w:rsidRPr="001A2766">
              <w:rPr>
                <w:rFonts w:asciiTheme="minorHAnsi" w:hAnsiTheme="minorHAnsi"/>
                <w:noProof/>
                <w:webHidden/>
                <w:color w:val="000000" w:themeColor="text1"/>
                <w:sz w:val="24"/>
                <w:szCs w:val="24"/>
              </w:rPr>
            </w:r>
            <w:r w:rsidR="00475173" w:rsidRPr="001A2766">
              <w:rPr>
                <w:rFonts w:asciiTheme="minorHAnsi" w:hAnsiTheme="minorHAnsi"/>
                <w:noProof/>
                <w:webHidden/>
                <w:color w:val="000000" w:themeColor="text1"/>
                <w:sz w:val="24"/>
                <w:szCs w:val="24"/>
              </w:rPr>
              <w:fldChar w:fldCharType="separate"/>
            </w:r>
            <w:r w:rsidR="00475173" w:rsidRPr="001A2766">
              <w:rPr>
                <w:rFonts w:asciiTheme="minorHAnsi" w:hAnsiTheme="minorHAnsi"/>
                <w:noProof/>
                <w:webHidden/>
                <w:color w:val="000000" w:themeColor="text1"/>
                <w:sz w:val="24"/>
                <w:szCs w:val="24"/>
              </w:rPr>
              <w:t>39</w:t>
            </w:r>
            <w:r w:rsidR="00475173" w:rsidRPr="001A2766">
              <w:rPr>
                <w:rFonts w:asciiTheme="minorHAnsi" w:hAnsiTheme="minorHAnsi"/>
                <w:noProof/>
                <w:webHidden/>
                <w:color w:val="000000" w:themeColor="text1"/>
                <w:sz w:val="24"/>
                <w:szCs w:val="24"/>
              </w:rPr>
              <w:fldChar w:fldCharType="end"/>
            </w:r>
          </w:hyperlink>
        </w:p>
        <w:p w14:paraId="3C187E5A" w14:textId="53B61CEB" w:rsidR="00475173" w:rsidRPr="001A2766" w:rsidRDefault="003B3008" w:rsidP="001A2766">
          <w:pPr>
            <w:pStyle w:val="TOC2"/>
            <w:tabs>
              <w:tab w:val="right" w:pos="9010"/>
            </w:tabs>
            <w:spacing w:line="360" w:lineRule="auto"/>
            <w:jc w:val="both"/>
            <w:rPr>
              <w:rFonts w:asciiTheme="minorHAnsi" w:eastAsiaTheme="minorEastAsia" w:hAnsiTheme="minorHAnsi" w:cstheme="minorBidi"/>
              <w:smallCaps w:val="0"/>
              <w:noProof/>
              <w:color w:val="000000" w:themeColor="text1"/>
              <w:sz w:val="24"/>
              <w:szCs w:val="24"/>
            </w:rPr>
          </w:pPr>
          <w:hyperlink w:anchor="_Toc60561238" w:history="1">
            <w:r w:rsidR="00475173" w:rsidRPr="001A2766">
              <w:rPr>
                <w:rStyle w:val="Hyperlink"/>
                <w:rFonts w:asciiTheme="minorHAnsi" w:hAnsiTheme="minorHAnsi"/>
                <w:noProof/>
                <w:color w:val="000000" w:themeColor="text1"/>
                <w:sz w:val="24"/>
                <w:szCs w:val="24"/>
              </w:rPr>
              <w:t>Pharmaceutical Applications of Drug Metabolites</w:t>
            </w:r>
            <w:r w:rsidR="00475173" w:rsidRPr="001A2766">
              <w:rPr>
                <w:rFonts w:asciiTheme="minorHAnsi" w:hAnsiTheme="minorHAnsi"/>
                <w:noProof/>
                <w:webHidden/>
                <w:color w:val="000000" w:themeColor="text1"/>
                <w:sz w:val="24"/>
                <w:szCs w:val="24"/>
              </w:rPr>
              <w:tab/>
            </w:r>
            <w:r w:rsidR="00475173" w:rsidRPr="001A2766">
              <w:rPr>
                <w:rFonts w:asciiTheme="minorHAnsi" w:hAnsiTheme="minorHAnsi"/>
                <w:noProof/>
                <w:webHidden/>
                <w:color w:val="000000" w:themeColor="text1"/>
                <w:sz w:val="24"/>
                <w:szCs w:val="24"/>
              </w:rPr>
              <w:fldChar w:fldCharType="begin"/>
            </w:r>
            <w:r w:rsidR="00475173" w:rsidRPr="001A2766">
              <w:rPr>
                <w:rFonts w:asciiTheme="minorHAnsi" w:hAnsiTheme="minorHAnsi"/>
                <w:noProof/>
                <w:webHidden/>
                <w:color w:val="000000" w:themeColor="text1"/>
                <w:sz w:val="24"/>
                <w:szCs w:val="24"/>
              </w:rPr>
              <w:instrText xml:space="preserve"> PAGEREF _Toc60561238 \h </w:instrText>
            </w:r>
            <w:r w:rsidR="00475173" w:rsidRPr="001A2766">
              <w:rPr>
                <w:rFonts w:asciiTheme="minorHAnsi" w:hAnsiTheme="minorHAnsi"/>
                <w:noProof/>
                <w:webHidden/>
                <w:color w:val="000000" w:themeColor="text1"/>
                <w:sz w:val="24"/>
                <w:szCs w:val="24"/>
              </w:rPr>
            </w:r>
            <w:r w:rsidR="00475173" w:rsidRPr="001A2766">
              <w:rPr>
                <w:rFonts w:asciiTheme="minorHAnsi" w:hAnsiTheme="minorHAnsi"/>
                <w:noProof/>
                <w:webHidden/>
                <w:color w:val="000000" w:themeColor="text1"/>
                <w:sz w:val="24"/>
                <w:szCs w:val="24"/>
              </w:rPr>
              <w:fldChar w:fldCharType="separate"/>
            </w:r>
            <w:r w:rsidR="00475173" w:rsidRPr="001A2766">
              <w:rPr>
                <w:rFonts w:asciiTheme="minorHAnsi" w:hAnsiTheme="minorHAnsi"/>
                <w:noProof/>
                <w:webHidden/>
                <w:color w:val="000000" w:themeColor="text1"/>
                <w:sz w:val="24"/>
                <w:szCs w:val="24"/>
              </w:rPr>
              <w:t>40</w:t>
            </w:r>
            <w:r w:rsidR="00475173" w:rsidRPr="001A2766">
              <w:rPr>
                <w:rFonts w:asciiTheme="minorHAnsi" w:hAnsiTheme="minorHAnsi"/>
                <w:noProof/>
                <w:webHidden/>
                <w:color w:val="000000" w:themeColor="text1"/>
                <w:sz w:val="24"/>
                <w:szCs w:val="24"/>
              </w:rPr>
              <w:fldChar w:fldCharType="end"/>
            </w:r>
          </w:hyperlink>
        </w:p>
        <w:p w14:paraId="12B417D1" w14:textId="06B10A42" w:rsidR="00475173" w:rsidRPr="001A2766" w:rsidRDefault="003B3008" w:rsidP="001A2766">
          <w:pPr>
            <w:pStyle w:val="TOC2"/>
            <w:tabs>
              <w:tab w:val="right" w:pos="9010"/>
            </w:tabs>
            <w:spacing w:line="360" w:lineRule="auto"/>
            <w:jc w:val="both"/>
            <w:rPr>
              <w:rFonts w:asciiTheme="minorHAnsi" w:eastAsiaTheme="minorEastAsia" w:hAnsiTheme="minorHAnsi" w:cstheme="minorBidi"/>
              <w:smallCaps w:val="0"/>
              <w:noProof/>
              <w:color w:val="000000" w:themeColor="text1"/>
              <w:sz w:val="24"/>
              <w:szCs w:val="24"/>
            </w:rPr>
          </w:pPr>
          <w:hyperlink w:anchor="_Toc60561239" w:history="1">
            <w:r w:rsidR="00475173" w:rsidRPr="001A2766">
              <w:rPr>
                <w:rStyle w:val="Hyperlink"/>
                <w:rFonts w:asciiTheme="minorHAnsi" w:hAnsiTheme="minorHAnsi"/>
                <w:noProof/>
                <w:color w:val="000000" w:themeColor="text1"/>
                <w:sz w:val="24"/>
                <w:szCs w:val="24"/>
              </w:rPr>
              <w:t>The Glitazone Drug Class</w:t>
            </w:r>
            <w:r w:rsidR="00475173" w:rsidRPr="001A2766">
              <w:rPr>
                <w:rFonts w:asciiTheme="minorHAnsi" w:hAnsiTheme="minorHAnsi"/>
                <w:noProof/>
                <w:webHidden/>
                <w:color w:val="000000" w:themeColor="text1"/>
                <w:sz w:val="24"/>
                <w:szCs w:val="24"/>
              </w:rPr>
              <w:tab/>
            </w:r>
            <w:r w:rsidR="00475173" w:rsidRPr="001A2766">
              <w:rPr>
                <w:rFonts w:asciiTheme="minorHAnsi" w:hAnsiTheme="minorHAnsi"/>
                <w:noProof/>
                <w:webHidden/>
                <w:color w:val="000000" w:themeColor="text1"/>
                <w:sz w:val="24"/>
                <w:szCs w:val="24"/>
              </w:rPr>
              <w:fldChar w:fldCharType="begin"/>
            </w:r>
            <w:r w:rsidR="00475173" w:rsidRPr="001A2766">
              <w:rPr>
                <w:rFonts w:asciiTheme="minorHAnsi" w:hAnsiTheme="minorHAnsi"/>
                <w:noProof/>
                <w:webHidden/>
                <w:color w:val="000000" w:themeColor="text1"/>
                <w:sz w:val="24"/>
                <w:szCs w:val="24"/>
              </w:rPr>
              <w:instrText xml:space="preserve"> PAGEREF _Toc60561239 \h </w:instrText>
            </w:r>
            <w:r w:rsidR="00475173" w:rsidRPr="001A2766">
              <w:rPr>
                <w:rFonts w:asciiTheme="minorHAnsi" w:hAnsiTheme="minorHAnsi"/>
                <w:noProof/>
                <w:webHidden/>
                <w:color w:val="000000" w:themeColor="text1"/>
                <w:sz w:val="24"/>
                <w:szCs w:val="24"/>
              </w:rPr>
            </w:r>
            <w:r w:rsidR="00475173" w:rsidRPr="001A2766">
              <w:rPr>
                <w:rFonts w:asciiTheme="minorHAnsi" w:hAnsiTheme="minorHAnsi"/>
                <w:noProof/>
                <w:webHidden/>
                <w:color w:val="000000" w:themeColor="text1"/>
                <w:sz w:val="24"/>
                <w:szCs w:val="24"/>
              </w:rPr>
              <w:fldChar w:fldCharType="separate"/>
            </w:r>
            <w:r w:rsidR="00475173" w:rsidRPr="001A2766">
              <w:rPr>
                <w:rFonts w:asciiTheme="minorHAnsi" w:hAnsiTheme="minorHAnsi"/>
                <w:noProof/>
                <w:webHidden/>
                <w:color w:val="000000" w:themeColor="text1"/>
                <w:sz w:val="24"/>
                <w:szCs w:val="24"/>
              </w:rPr>
              <w:t>41</w:t>
            </w:r>
            <w:r w:rsidR="00475173" w:rsidRPr="001A2766">
              <w:rPr>
                <w:rFonts w:asciiTheme="minorHAnsi" w:hAnsiTheme="minorHAnsi"/>
                <w:noProof/>
                <w:webHidden/>
                <w:color w:val="000000" w:themeColor="text1"/>
                <w:sz w:val="24"/>
                <w:szCs w:val="24"/>
              </w:rPr>
              <w:fldChar w:fldCharType="end"/>
            </w:r>
          </w:hyperlink>
        </w:p>
        <w:p w14:paraId="22026D97" w14:textId="507491E1" w:rsidR="00475173" w:rsidRPr="001A2766" w:rsidRDefault="003B3008" w:rsidP="001A2766">
          <w:pPr>
            <w:pStyle w:val="TOC1"/>
            <w:tabs>
              <w:tab w:val="left" w:pos="480"/>
              <w:tab w:val="right" w:pos="9010"/>
            </w:tabs>
            <w:spacing w:line="360" w:lineRule="auto"/>
            <w:jc w:val="both"/>
            <w:rPr>
              <w:rFonts w:asciiTheme="minorHAnsi" w:eastAsiaTheme="minorEastAsia" w:hAnsiTheme="minorHAnsi" w:cstheme="minorBidi"/>
              <w:b w:val="0"/>
              <w:bCs w:val="0"/>
              <w:caps w:val="0"/>
              <w:noProof/>
              <w:color w:val="000000" w:themeColor="text1"/>
              <w:sz w:val="24"/>
              <w:szCs w:val="24"/>
            </w:rPr>
          </w:pPr>
          <w:hyperlink w:anchor="_Toc60561240" w:history="1">
            <w:r w:rsidR="00475173" w:rsidRPr="001A2766">
              <w:rPr>
                <w:rStyle w:val="Hyperlink"/>
                <w:rFonts w:asciiTheme="minorHAnsi" w:hAnsiTheme="minorHAnsi"/>
                <w:noProof/>
                <w:color w:val="000000" w:themeColor="text1"/>
                <w:sz w:val="24"/>
                <w:szCs w:val="24"/>
              </w:rPr>
              <w:t>4.</w:t>
            </w:r>
            <w:r w:rsidR="00475173" w:rsidRPr="001A2766">
              <w:rPr>
                <w:rFonts w:asciiTheme="minorHAnsi" w:eastAsiaTheme="minorEastAsia" w:hAnsiTheme="minorHAnsi" w:cstheme="minorBidi"/>
                <w:b w:val="0"/>
                <w:bCs w:val="0"/>
                <w:caps w:val="0"/>
                <w:noProof/>
                <w:color w:val="000000" w:themeColor="text1"/>
                <w:sz w:val="24"/>
                <w:szCs w:val="24"/>
              </w:rPr>
              <w:tab/>
            </w:r>
            <w:r w:rsidR="00475173" w:rsidRPr="001A2766">
              <w:rPr>
                <w:rStyle w:val="Hyperlink"/>
                <w:rFonts w:asciiTheme="minorHAnsi" w:hAnsiTheme="minorHAnsi"/>
                <w:noProof/>
                <w:color w:val="000000" w:themeColor="text1"/>
                <w:sz w:val="24"/>
                <w:szCs w:val="24"/>
              </w:rPr>
              <w:t>Biotechnological application of CYPs/ BM3 (Arnold paper)</w:t>
            </w:r>
            <w:r w:rsidR="00475173" w:rsidRPr="001A2766">
              <w:rPr>
                <w:rStyle w:val="Hyperlink"/>
                <w:rFonts w:asciiTheme="minorHAnsi" w:hAnsiTheme="minorHAnsi"/>
                <w:noProof/>
                <w:color w:val="000000" w:themeColor="text1"/>
                <w:sz w:val="24"/>
                <w:szCs w:val="24"/>
                <w:vertAlign w:val="superscript"/>
              </w:rPr>
              <w:t>65</w:t>
            </w:r>
            <w:r w:rsidR="00475173" w:rsidRPr="001A2766">
              <w:rPr>
                <w:rFonts w:asciiTheme="minorHAnsi" w:hAnsiTheme="minorHAnsi"/>
                <w:noProof/>
                <w:webHidden/>
                <w:color w:val="000000" w:themeColor="text1"/>
                <w:sz w:val="24"/>
                <w:szCs w:val="24"/>
              </w:rPr>
              <w:tab/>
            </w:r>
            <w:r w:rsidR="00475173" w:rsidRPr="001A2766">
              <w:rPr>
                <w:rFonts w:asciiTheme="minorHAnsi" w:hAnsiTheme="minorHAnsi"/>
                <w:noProof/>
                <w:webHidden/>
                <w:color w:val="000000" w:themeColor="text1"/>
                <w:sz w:val="24"/>
                <w:szCs w:val="24"/>
              </w:rPr>
              <w:fldChar w:fldCharType="begin"/>
            </w:r>
            <w:r w:rsidR="00475173" w:rsidRPr="001A2766">
              <w:rPr>
                <w:rFonts w:asciiTheme="minorHAnsi" w:hAnsiTheme="minorHAnsi"/>
                <w:noProof/>
                <w:webHidden/>
                <w:color w:val="000000" w:themeColor="text1"/>
                <w:sz w:val="24"/>
                <w:szCs w:val="24"/>
              </w:rPr>
              <w:instrText xml:space="preserve"> PAGEREF _Toc60561240 \h </w:instrText>
            </w:r>
            <w:r w:rsidR="00475173" w:rsidRPr="001A2766">
              <w:rPr>
                <w:rFonts w:asciiTheme="minorHAnsi" w:hAnsiTheme="minorHAnsi"/>
                <w:noProof/>
                <w:webHidden/>
                <w:color w:val="000000" w:themeColor="text1"/>
                <w:sz w:val="24"/>
                <w:szCs w:val="24"/>
              </w:rPr>
            </w:r>
            <w:r w:rsidR="00475173" w:rsidRPr="001A2766">
              <w:rPr>
                <w:rFonts w:asciiTheme="minorHAnsi" w:hAnsiTheme="minorHAnsi"/>
                <w:noProof/>
                <w:webHidden/>
                <w:color w:val="000000" w:themeColor="text1"/>
                <w:sz w:val="24"/>
                <w:szCs w:val="24"/>
              </w:rPr>
              <w:fldChar w:fldCharType="separate"/>
            </w:r>
            <w:r w:rsidR="00475173" w:rsidRPr="001A2766">
              <w:rPr>
                <w:rFonts w:asciiTheme="minorHAnsi" w:hAnsiTheme="minorHAnsi"/>
                <w:noProof/>
                <w:webHidden/>
                <w:color w:val="000000" w:themeColor="text1"/>
                <w:sz w:val="24"/>
                <w:szCs w:val="24"/>
              </w:rPr>
              <w:t>42</w:t>
            </w:r>
            <w:r w:rsidR="00475173" w:rsidRPr="001A2766">
              <w:rPr>
                <w:rFonts w:asciiTheme="minorHAnsi" w:hAnsiTheme="minorHAnsi"/>
                <w:noProof/>
                <w:webHidden/>
                <w:color w:val="000000" w:themeColor="text1"/>
                <w:sz w:val="24"/>
                <w:szCs w:val="24"/>
              </w:rPr>
              <w:fldChar w:fldCharType="end"/>
            </w:r>
          </w:hyperlink>
        </w:p>
        <w:p w14:paraId="52330A54" w14:textId="2E0A1767" w:rsidR="00475173" w:rsidRPr="001A2766" w:rsidRDefault="003B3008" w:rsidP="001A2766">
          <w:pPr>
            <w:pStyle w:val="TOC2"/>
            <w:tabs>
              <w:tab w:val="right" w:pos="9010"/>
            </w:tabs>
            <w:spacing w:line="360" w:lineRule="auto"/>
            <w:jc w:val="both"/>
            <w:rPr>
              <w:rFonts w:asciiTheme="minorHAnsi" w:eastAsiaTheme="minorEastAsia" w:hAnsiTheme="minorHAnsi" w:cstheme="minorBidi"/>
              <w:smallCaps w:val="0"/>
              <w:noProof/>
              <w:color w:val="000000" w:themeColor="text1"/>
              <w:sz w:val="24"/>
              <w:szCs w:val="24"/>
            </w:rPr>
          </w:pPr>
          <w:hyperlink w:anchor="_Toc60561241" w:history="1">
            <w:r w:rsidR="00475173" w:rsidRPr="001A2766">
              <w:rPr>
                <w:rStyle w:val="Hyperlink"/>
                <w:rFonts w:asciiTheme="minorHAnsi" w:hAnsiTheme="minorHAnsi"/>
                <w:noProof/>
                <w:color w:val="000000" w:themeColor="text1"/>
                <w:sz w:val="24"/>
                <w:szCs w:val="24"/>
              </w:rPr>
              <w:t>Pharmacological Applications of P450 BM3</w:t>
            </w:r>
            <w:r w:rsidR="00475173" w:rsidRPr="001A2766">
              <w:rPr>
                <w:rFonts w:asciiTheme="minorHAnsi" w:hAnsiTheme="minorHAnsi"/>
                <w:noProof/>
                <w:webHidden/>
                <w:color w:val="000000" w:themeColor="text1"/>
                <w:sz w:val="24"/>
                <w:szCs w:val="24"/>
              </w:rPr>
              <w:tab/>
            </w:r>
            <w:r w:rsidR="00475173" w:rsidRPr="001A2766">
              <w:rPr>
                <w:rFonts w:asciiTheme="minorHAnsi" w:hAnsiTheme="minorHAnsi"/>
                <w:noProof/>
                <w:webHidden/>
                <w:color w:val="000000" w:themeColor="text1"/>
                <w:sz w:val="24"/>
                <w:szCs w:val="24"/>
              </w:rPr>
              <w:fldChar w:fldCharType="begin"/>
            </w:r>
            <w:r w:rsidR="00475173" w:rsidRPr="001A2766">
              <w:rPr>
                <w:rFonts w:asciiTheme="minorHAnsi" w:hAnsiTheme="minorHAnsi"/>
                <w:noProof/>
                <w:webHidden/>
                <w:color w:val="000000" w:themeColor="text1"/>
                <w:sz w:val="24"/>
                <w:szCs w:val="24"/>
              </w:rPr>
              <w:instrText xml:space="preserve"> PAGEREF _Toc60561241 \h </w:instrText>
            </w:r>
            <w:r w:rsidR="00475173" w:rsidRPr="001A2766">
              <w:rPr>
                <w:rFonts w:asciiTheme="minorHAnsi" w:hAnsiTheme="minorHAnsi"/>
                <w:noProof/>
                <w:webHidden/>
                <w:color w:val="000000" w:themeColor="text1"/>
                <w:sz w:val="24"/>
                <w:szCs w:val="24"/>
              </w:rPr>
            </w:r>
            <w:r w:rsidR="00475173" w:rsidRPr="001A2766">
              <w:rPr>
                <w:rFonts w:asciiTheme="minorHAnsi" w:hAnsiTheme="minorHAnsi"/>
                <w:noProof/>
                <w:webHidden/>
                <w:color w:val="000000" w:themeColor="text1"/>
                <w:sz w:val="24"/>
                <w:szCs w:val="24"/>
              </w:rPr>
              <w:fldChar w:fldCharType="separate"/>
            </w:r>
            <w:r w:rsidR="00475173" w:rsidRPr="001A2766">
              <w:rPr>
                <w:rFonts w:asciiTheme="minorHAnsi" w:hAnsiTheme="minorHAnsi"/>
                <w:noProof/>
                <w:webHidden/>
                <w:color w:val="000000" w:themeColor="text1"/>
                <w:sz w:val="24"/>
                <w:szCs w:val="24"/>
              </w:rPr>
              <w:t>43</w:t>
            </w:r>
            <w:r w:rsidR="00475173" w:rsidRPr="001A2766">
              <w:rPr>
                <w:rFonts w:asciiTheme="minorHAnsi" w:hAnsiTheme="minorHAnsi"/>
                <w:noProof/>
                <w:webHidden/>
                <w:color w:val="000000" w:themeColor="text1"/>
                <w:sz w:val="24"/>
                <w:szCs w:val="24"/>
              </w:rPr>
              <w:fldChar w:fldCharType="end"/>
            </w:r>
          </w:hyperlink>
        </w:p>
        <w:p w14:paraId="0B201581" w14:textId="6102BD40" w:rsidR="00475173" w:rsidRPr="001A2766" w:rsidRDefault="003B3008" w:rsidP="001A2766">
          <w:pPr>
            <w:pStyle w:val="TOC1"/>
            <w:tabs>
              <w:tab w:val="right" w:pos="9010"/>
            </w:tabs>
            <w:spacing w:line="360" w:lineRule="auto"/>
            <w:jc w:val="both"/>
            <w:rPr>
              <w:rFonts w:asciiTheme="minorHAnsi" w:eastAsiaTheme="minorEastAsia" w:hAnsiTheme="minorHAnsi" w:cstheme="minorBidi"/>
              <w:b w:val="0"/>
              <w:bCs w:val="0"/>
              <w:caps w:val="0"/>
              <w:noProof/>
              <w:color w:val="000000" w:themeColor="text1"/>
              <w:sz w:val="24"/>
              <w:szCs w:val="24"/>
            </w:rPr>
          </w:pPr>
          <w:hyperlink w:anchor="_Toc60561242" w:history="1">
            <w:r w:rsidR="00475173" w:rsidRPr="001A2766">
              <w:rPr>
                <w:rStyle w:val="Hyperlink"/>
                <w:rFonts w:asciiTheme="minorHAnsi" w:hAnsiTheme="minorHAnsi"/>
                <w:noProof/>
                <w:color w:val="000000" w:themeColor="text1"/>
                <w:sz w:val="24"/>
                <w:szCs w:val="24"/>
              </w:rPr>
              <w:t>Computational insights into P450 BM3</w:t>
            </w:r>
            <w:r w:rsidR="00475173" w:rsidRPr="001A2766">
              <w:rPr>
                <w:rFonts w:asciiTheme="minorHAnsi" w:hAnsiTheme="minorHAnsi"/>
                <w:noProof/>
                <w:webHidden/>
                <w:color w:val="000000" w:themeColor="text1"/>
                <w:sz w:val="24"/>
                <w:szCs w:val="24"/>
              </w:rPr>
              <w:tab/>
            </w:r>
            <w:r w:rsidR="00475173" w:rsidRPr="001A2766">
              <w:rPr>
                <w:rFonts w:asciiTheme="minorHAnsi" w:hAnsiTheme="minorHAnsi"/>
                <w:noProof/>
                <w:webHidden/>
                <w:color w:val="000000" w:themeColor="text1"/>
                <w:sz w:val="24"/>
                <w:szCs w:val="24"/>
              </w:rPr>
              <w:fldChar w:fldCharType="begin"/>
            </w:r>
            <w:r w:rsidR="00475173" w:rsidRPr="001A2766">
              <w:rPr>
                <w:rFonts w:asciiTheme="minorHAnsi" w:hAnsiTheme="minorHAnsi"/>
                <w:noProof/>
                <w:webHidden/>
                <w:color w:val="000000" w:themeColor="text1"/>
                <w:sz w:val="24"/>
                <w:szCs w:val="24"/>
              </w:rPr>
              <w:instrText xml:space="preserve"> PAGEREF _Toc60561242 \h </w:instrText>
            </w:r>
            <w:r w:rsidR="00475173" w:rsidRPr="001A2766">
              <w:rPr>
                <w:rFonts w:asciiTheme="minorHAnsi" w:hAnsiTheme="minorHAnsi"/>
                <w:noProof/>
                <w:webHidden/>
                <w:color w:val="000000" w:themeColor="text1"/>
                <w:sz w:val="24"/>
                <w:szCs w:val="24"/>
              </w:rPr>
            </w:r>
            <w:r w:rsidR="00475173" w:rsidRPr="001A2766">
              <w:rPr>
                <w:rFonts w:asciiTheme="minorHAnsi" w:hAnsiTheme="minorHAnsi"/>
                <w:noProof/>
                <w:webHidden/>
                <w:color w:val="000000" w:themeColor="text1"/>
                <w:sz w:val="24"/>
                <w:szCs w:val="24"/>
              </w:rPr>
              <w:fldChar w:fldCharType="separate"/>
            </w:r>
            <w:r w:rsidR="00475173" w:rsidRPr="001A2766">
              <w:rPr>
                <w:rFonts w:asciiTheme="minorHAnsi" w:hAnsiTheme="minorHAnsi"/>
                <w:noProof/>
                <w:webHidden/>
                <w:color w:val="000000" w:themeColor="text1"/>
                <w:sz w:val="24"/>
                <w:szCs w:val="24"/>
              </w:rPr>
              <w:t>44</w:t>
            </w:r>
            <w:r w:rsidR="00475173" w:rsidRPr="001A2766">
              <w:rPr>
                <w:rFonts w:asciiTheme="minorHAnsi" w:hAnsiTheme="minorHAnsi"/>
                <w:noProof/>
                <w:webHidden/>
                <w:color w:val="000000" w:themeColor="text1"/>
                <w:sz w:val="24"/>
                <w:szCs w:val="24"/>
              </w:rPr>
              <w:fldChar w:fldCharType="end"/>
            </w:r>
          </w:hyperlink>
        </w:p>
        <w:p w14:paraId="68E5B94C" w14:textId="6D9243A7" w:rsidR="00475173" w:rsidRPr="001A2766" w:rsidRDefault="003B3008" w:rsidP="001A2766">
          <w:pPr>
            <w:pStyle w:val="TOC2"/>
            <w:tabs>
              <w:tab w:val="right" w:pos="9010"/>
            </w:tabs>
            <w:spacing w:line="360" w:lineRule="auto"/>
            <w:jc w:val="both"/>
            <w:rPr>
              <w:rFonts w:asciiTheme="minorHAnsi" w:eastAsiaTheme="minorEastAsia" w:hAnsiTheme="minorHAnsi" w:cstheme="minorBidi"/>
              <w:smallCaps w:val="0"/>
              <w:noProof/>
              <w:color w:val="000000" w:themeColor="text1"/>
              <w:sz w:val="24"/>
              <w:szCs w:val="24"/>
            </w:rPr>
          </w:pPr>
          <w:hyperlink w:anchor="_Toc60561243" w:history="1">
            <w:r w:rsidR="00475173" w:rsidRPr="001A2766">
              <w:rPr>
                <w:rStyle w:val="Hyperlink"/>
                <w:rFonts w:asciiTheme="minorHAnsi" w:hAnsiTheme="minorHAnsi"/>
                <w:noProof/>
                <w:color w:val="000000" w:themeColor="text1"/>
                <w:sz w:val="24"/>
                <w:szCs w:val="24"/>
              </w:rPr>
              <w:t>Objectives of Thesis</w:t>
            </w:r>
            <w:r w:rsidR="00475173" w:rsidRPr="001A2766">
              <w:rPr>
                <w:rFonts w:asciiTheme="minorHAnsi" w:hAnsiTheme="minorHAnsi"/>
                <w:noProof/>
                <w:webHidden/>
                <w:color w:val="000000" w:themeColor="text1"/>
                <w:sz w:val="24"/>
                <w:szCs w:val="24"/>
              </w:rPr>
              <w:tab/>
            </w:r>
            <w:r w:rsidR="00475173" w:rsidRPr="001A2766">
              <w:rPr>
                <w:rFonts w:asciiTheme="minorHAnsi" w:hAnsiTheme="minorHAnsi"/>
                <w:noProof/>
                <w:webHidden/>
                <w:color w:val="000000" w:themeColor="text1"/>
                <w:sz w:val="24"/>
                <w:szCs w:val="24"/>
              </w:rPr>
              <w:fldChar w:fldCharType="begin"/>
            </w:r>
            <w:r w:rsidR="00475173" w:rsidRPr="001A2766">
              <w:rPr>
                <w:rFonts w:asciiTheme="minorHAnsi" w:hAnsiTheme="minorHAnsi"/>
                <w:noProof/>
                <w:webHidden/>
                <w:color w:val="000000" w:themeColor="text1"/>
                <w:sz w:val="24"/>
                <w:szCs w:val="24"/>
              </w:rPr>
              <w:instrText xml:space="preserve"> PAGEREF _Toc60561243 \h </w:instrText>
            </w:r>
            <w:r w:rsidR="00475173" w:rsidRPr="001A2766">
              <w:rPr>
                <w:rFonts w:asciiTheme="minorHAnsi" w:hAnsiTheme="minorHAnsi"/>
                <w:noProof/>
                <w:webHidden/>
                <w:color w:val="000000" w:themeColor="text1"/>
                <w:sz w:val="24"/>
                <w:szCs w:val="24"/>
              </w:rPr>
            </w:r>
            <w:r w:rsidR="00475173" w:rsidRPr="001A2766">
              <w:rPr>
                <w:rFonts w:asciiTheme="minorHAnsi" w:hAnsiTheme="minorHAnsi"/>
                <w:noProof/>
                <w:webHidden/>
                <w:color w:val="000000" w:themeColor="text1"/>
                <w:sz w:val="24"/>
                <w:szCs w:val="24"/>
              </w:rPr>
              <w:fldChar w:fldCharType="separate"/>
            </w:r>
            <w:r w:rsidR="00475173" w:rsidRPr="001A2766">
              <w:rPr>
                <w:rFonts w:asciiTheme="minorHAnsi" w:hAnsiTheme="minorHAnsi"/>
                <w:noProof/>
                <w:webHidden/>
                <w:color w:val="000000" w:themeColor="text1"/>
                <w:sz w:val="24"/>
                <w:szCs w:val="24"/>
              </w:rPr>
              <w:t>46</w:t>
            </w:r>
            <w:r w:rsidR="00475173" w:rsidRPr="001A2766">
              <w:rPr>
                <w:rFonts w:asciiTheme="minorHAnsi" w:hAnsiTheme="minorHAnsi"/>
                <w:noProof/>
                <w:webHidden/>
                <w:color w:val="000000" w:themeColor="text1"/>
                <w:sz w:val="24"/>
                <w:szCs w:val="24"/>
              </w:rPr>
              <w:fldChar w:fldCharType="end"/>
            </w:r>
          </w:hyperlink>
        </w:p>
        <w:p w14:paraId="500284BB" w14:textId="28BB1F9A" w:rsidR="00475173" w:rsidRPr="001A2766" w:rsidRDefault="003B3008" w:rsidP="001A2766">
          <w:pPr>
            <w:pStyle w:val="TOC1"/>
            <w:tabs>
              <w:tab w:val="right" w:pos="9010"/>
            </w:tabs>
            <w:spacing w:line="360" w:lineRule="auto"/>
            <w:jc w:val="both"/>
            <w:rPr>
              <w:rFonts w:asciiTheme="minorHAnsi" w:eastAsiaTheme="minorEastAsia" w:hAnsiTheme="minorHAnsi" w:cstheme="minorBidi"/>
              <w:b w:val="0"/>
              <w:bCs w:val="0"/>
              <w:caps w:val="0"/>
              <w:noProof/>
              <w:color w:val="000000" w:themeColor="text1"/>
              <w:sz w:val="24"/>
              <w:szCs w:val="24"/>
            </w:rPr>
          </w:pPr>
          <w:hyperlink w:anchor="_Toc60561244" w:history="1">
            <w:r w:rsidR="00475173" w:rsidRPr="001A2766">
              <w:rPr>
                <w:rStyle w:val="Hyperlink"/>
                <w:rFonts w:asciiTheme="minorHAnsi" w:hAnsiTheme="minorHAnsi"/>
                <w:noProof/>
                <w:color w:val="000000" w:themeColor="text1"/>
                <w:sz w:val="24"/>
                <w:szCs w:val="24"/>
              </w:rPr>
              <w:t>2 Materials and Methods</w:t>
            </w:r>
            <w:r w:rsidR="00475173" w:rsidRPr="001A2766">
              <w:rPr>
                <w:rFonts w:asciiTheme="minorHAnsi" w:hAnsiTheme="minorHAnsi"/>
                <w:noProof/>
                <w:webHidden/>
                <w:color w:val="000000" w:themeColor="text1"/>
                <w:sz w:val="24"/>
                <w:szCs w:val="24"/>
              </w:rPr>
              <w:tab/>
            </w:r>
            <w:r w:rsidR="00475173" w:rsidRPr="001A2766">
              <w:rPr>
                <w:rFonts w:asciiTheme="minorHAnsi" w:hAnsiTheme="minorHAnsi"/>
                <w:noProof/>
                <w:webHidden/>
                <w:color w:val="000000" w:themeColor="text1"/>
                <w:sz w:val="24"/>
                <w:szCs w:val="24"/>
              </w:rPr>
              <w:fldChar w:fldCharType="begin"/>
            </w:r>
            <w:r w:rsidR="00475173" w:rsidRPr="001A2766">
              <w:rPr>
                <w:rFonts w:asciiTheme="minorHAnsi" w:hAnsiTheme="minorHAnsi"/>
                <w:noProof/>
                <w:webHidden/>
                <w:color w:val="000000" w:themeColor="text1"/>
                <w:sz w:val="24"/>
                <w:szCs w:val="24"/>
              </w:rPr>
              <w:instrText xml:space="preserve"> PAGEREF _Toc60561244 \h </w:instrText>
            </w:r>
            <w:r w:rsidR="00475173" w:rsidRPr="001A2766">
              <w:rPr>
                <w:rFonts w:asciiTheme="minorHAnsi" w:hAnsiTheme="minorHAnsi"/>
                <w:noProof/>
                <w:webHidden/>
                <w:color w:val="000000" w:themeColor="text1"/>
                <w:sz w:val="24"/>
                <w:szCs w:val="24"/>
              </w:rPr>
            </w:r>
            <w:r w:rsidR="00475173" w:rsidRPr="001A2766">
              <w:rPr>
                <w:rFonts w:asciiTheme="minorHAnsi" w:hAnsiTheme="minorHAnsi"/>
                <w:noProof/>
                <w:webHidden/>
                <w:color w:val="000000" w:themeColor="text1"/>
                <w:sz w:val="24"/>
                <w:szCs w:val="24"/>
              </w:rPr>
              <w:fldChar w:fldCharType="separate"/>
            </w:r>
            <w:r w:rsidR="00475173" w:rsidRPr="001A2766">
              <w:rPr>
                <w:rFonts w:asciiTheme="minorHAnsi" w:hAnsiTheme="minorHAnsi"/>
                <w:noProof/>
                <w:webHidden/>
                <w:color w:val="000000" w:themeColor="text1"/>
                <w:sz w:val="24"/>
                <w:szCs w:val="24"/>
              </w:rPr>
              <w:t>47</w:t>
            </w:r>
            <w:r w:rsidR="00475173" w:rsidRPr="001A2766">
              <w:rPr>
                <w:rFonts w:asciiTheme="minorHAnsi" w:hAnsiTheme="minorHAnsi"/>
                <w:noProof/>
                <w:webHidden/>
                <w:color w:val="000000" w:themeColor="text1"/>
                <w:sz w:val="24"/>
                <w:szCs w:val="24"/>
              </w:rPr>
              <w:fldChar w:fldCharType="end"/>
            </w:r>
          </w:hyperlink>
        </w:p>
        <w:p w14:paraId="0BAAD7E6" w14:textId="4A00D8EB" w:rsidR="00475173" w:rsidRPr="001A2766" w:rsidRDefault="003B3008" w:rsidP="001A2766">
          <w:pPr>
            <w:pStyle w:val="TOC2"/>
            <w:tabs>
              <w:tab w:val="right" w:pos="9010"/>
            </w:tabs>
            <w:spacing w:line="360" w:lineRule="auto"/>
            <w:jc w:val="both"/>
            <w:rPr>
              <w:rFonts w:asciiTheme="minorHAnsi" w:eastAsiaTheme="minorEastAsia" w:hAnsiTheme="minorHAnsi" w:cstheme="minorBidi"/>
              <w:smallCaps w:val="0"/>
              <w:noProof/>
              <w:color w:val="000000" w:themeColor="text1"/>
              <w:sz w:val="24"/>
              <w:szCs w:val="24"/>
            </w:rPr>
          </w:pPr>
          <w:hyperlink w:anchor="_Toc60561245" w:history="1">
            <w:r w:rsidR="00475173" w:rsidRPr="001A2766">
              <w:rPr>
                <w:rStyle w:val="Hyperlink"/>
                <w:rFonts w:asciiTheme="minorHAnsi" w:hAnsiTheme="minorHAnsi"/>
                <w:noProof/>
                <w:color w:val="000000" w:themeColor="text1"/>
                <w:sz w:val="24"/>
                <w:szCs w:val="24"/>
              </w:rPr>
              <w:t>2.1 Buffers and bacterial cell strains</w:t>
            </w:r>
            <w:r w:rsidR="00475173" w:rsidRPr="001A2766">
              <w:rPr>
                <w:rFonts w:asciiTheme="minorHAnsi" w:hAnsiTheme="minorHAnsi"/>
                <w:noProof/>
                <w:webHidden/>
                <w:color w:val="000000" w:themeColor="text1"/>
                <w:sz w:val="24"/>
                <w:szCs w:val="24"/>
              </w:rPr>
              <w:tab/>
            </w:r>
            <w:r w:rsidR="00475173" w:rsidRPr="001A2766">
              <w:rPr>
                <w:rFonts w:asciiTheme="minorHAnsi" w:hAnsiTheme="minorHAnsi"/>
                <w:noProof/>
                <w:webHidden/>
                <w:color w:val="000000" w:themeColor="text1"/>
                <w:sz w:val="24"/>
                <w:szCs w:val="24"/>
              </w:rPr>
              <w:fldChar w:fldCharType="begin"/>
            </w:r>
            <w:r w:rsidR="00475173" w:rsidRPr="001A2766">
              <w:rPr>
                <w:rFonts w:asciiTheme="minorHAnsi" w:hAnsiTheme="minorHAnsi"/>
                <w:noProof/>
                <w:webHidden/>
                <w:color w:val="000000" w:themeColor="text1"/>
                <w:sz w:val="24"/>
                <w:szCs w:val="24"/>
              </w:rPr>
              <w:instrText xml:space="preserve"> PAGEREF _Toc60561245 \h </w:instrText>
            </w:r>
            <w:r w:rsidR="00475173" w:rsidRPr="001A2766">
              <w:rPr>
                <w:rFonts w:asciiTheme="minorHAnsi" w:hAnsiTheme="minorHAnsi"/>
                <w:noProof/>
                <w:webHidden/>
                <w:color w:val="000000" w:themeColor="text1"/>
                <w:sz w:val="24"/>
                <w:szCs w:val="24"/>
              </w:rPr>
            </w:r>
            <w:r w:rsidR="00475173" w:rsidRPr="001A2766">
              <w:rPr>
                <w:rFonts w:asciiTheme="minorHAnsi" w:hAnsiTheme="minorHAnsi"/>
                <w:noProof/>
                <w:webHidden/>
                <w:color w:val="000000" w:themeColor="text1"/>
                <w:sz w:val="24"/>
                <w:szCs w:val="24"/>
              </w:rPr>
              <w:fldChar w:fldCharType="separate"/>
            </w:r>
            <w:r w:rsidR="00475173" w:rsidRPr="001A2766">
              <w:rPr>
                <w:rFonts w:asciiTheme="minorHAnsi" w:hAnsiTheme="minorHAnsi"/>
                <w:noProof/>
                <w:webHidden/>
                <w:color w:val="000000" w:themeColor="text1"/>
                <w:sz w:val="24"/>
                <w:szCs w:val="24"/>
              </w:rPr>
              <w:t>47</w:t>
            </w:r>
            <w:r w:rsidR="00475173" w:rsidRPr="001A2766">
              <w:rPr>
                <w:rFonts w:asciiTheme="minorHAnsi" w:hAnsiTheme="minorHAnsi"/>
                <w:noProof/>
                <w:webHidden/>
                <w:color w:val="000000" w:themeColor="text1"/>
                <w:sz w:val="24"/>
                <w:szCs w:val="24"/>
              </w:rPr>
              <w:fldChar w:fldCharType="end"/>
            </w:r>
          </w:hyperlink>
        </w:p>
        <w:p w14:paraId="34293D7D" w14:textId="25D0B096" w:rsidR="00475173" w:rsidRPr="001A2766" w:rsidRDefault="003B3008" w:rsidP="001A2766">
          <w:pPr>
            <w:pStyle w:val="TOC3"/>
            <w:tabs>
              <w:tab w:val="right" w:pos="9010"/>
            </w:tabs>
            <w:spacing w:line="360" w:lineRule="auto"/>
            <w:jc w:val="both"/>
            <w:rPr>
              <w:rFonts w:asciiTheme="minorHAnsi" w:eastAsiaTheme="minorEastAsia" w:hAnsiTheme="minorHAnsi" w:cstheme="minorBidi"/>
              <w:i w:val="0"/>
              <w:iCs w:val="0"/>
              <w:noProof/>
              <w:color w:val="000000" w:themeColor="text1"/>
              <w:sz w:val="24"/>
              <w:szCs w:val="24"/>
            </w:rPr>
          </w:pPr>
          <w:hyperlink w:anchor="_Toc60561246" w:history="1">
            <w:r w:rsidR="00475173" w:rsidRPr="001A2766">
              <w:rPr>
                <w:rStyle w:val="Hyperlink"/>
                <w:rFonts w:asciiTheme="minorHAnsi" w:hAnsiTheme="minorHAnsi"/>
                <w:noProof/>
                <w:color w:val="000000" w:themeColor="text1"/>
                <w:sz w:val="24"/>
                <w:szCs w:val="24"/>
              </w:rPr>
              <w:t>2.2 Preparation of P450 BM3 WT and DM plasmid stocks</w:t>
            </w:r>
            <w:r w:rsidR="00475173" w:rsidRPr="001A2766">
              <w:rPr>
                <w:rFonts w:asciiTheme="minorHAnsi" w:hAnsiTheme="minorHAnsi"/>
                <w:noProof/>
                <w:webHidden/>
                <w:color w:val="000000" w:themeColor="text1"/>
                <w:sz w:val="24"/>
                <w:szCs w:val="24"/>
              </w:rPr>
              <w:tab/>
            </w:r>
            <w:r w:rsidR="00475173" w:rsidRPr="001A2766">
              <w:rPr>
                <w:rFonts w:asciiTheme="minorHAnsi" w:hAnsiTheme="minorHAnsi"/>
                <w:noProof/>
                <w:webHidden/>
                <w:color w:val="000000" w:themeColor="text1"/>
                <w:sz w:val="24"/>
                <w:szCs w:val="24"/>
              </w:rPr>
              <w:fldChar w:fldCharType="begin"/>
            </w:r>
            <w:r w:rsidR="00475173" w:rsidRPr="001A2766">
              <w:rPr>
                <w:rFonts w:asciiTheme="minorHAnsi" w:hAnsiTheme="minorHAnsi"/>
                <w:noProof/>
                <w:webHidden/>
                <w:color w:val="000000" w:themeColor="text1"/>
                <w:sz w:val="24"/>
                <w:szCs w:val="24"/>
              </w:rPr>
              <w:instrText xml:space="preserve"> PAGEREF _Toc60561246 \h </w:instrText>
            </w:r>
            <w:r w:rsidR="00475173" w:rsidRPr="001A2766">
              <w:rPr>
                <w:rFonts w:asciiTheme="minorHAnsi" w:hAnsiTheme="minorHAnsi"/>
                <w:noProof/>
                <w:webHidden/>
                <w:color w:val="000000" w:themeColor="text1"/>
                <w:sz w:val="24"/>
                <w:szCs w:val="24"/>
              </w:rPr>
            </w:r>
            <w:r w:rsidR="00475173" w:rsidRPr="001A2766">
              <w:rPr>
                <w:rFonts w:asciiTheme="minorHAnsi" w:hAnsiTheme="minorHAnsi"/>
                <w:noProof/>
                <w:webHidden/>
                <w:color w:val="000000" w:themeColor="text1"/>
                <w:sz w:val="24"/>
                <w:szCs w:val="24"/>
              </w:rPr>
              <w:fldChar w:fldCharType="separate"/>
            </w:r>
            <w:r w:rsidR="00475173" w:rsidRPr="001A2766">
              <w:rPr>
                <w:rFonts w:asciiTheme="minorHAnsi" w:hAnsiTheme="minorHAnsi"/>
                <w:noProof/>
                <w:webHidden/>
                <w:color w:val="000000" w:themeColor="text1"/>
                <w:sz w:val="24"/>
                <w:szCs w:val="24"/>
              </w:rPr>
              <w:t>47</w:t>
            </w:r>
            <w:r w:rsidR="00475173" w:rsidRPr="001A2766">
              <w:rPr>
                <w:rFonts w:asciiTheme="minorHAnsi" w:hAnsiTheme="minorHAnsi"/>
                <w:noProof/>
                <w:webHidden/>
                <w:color w:val="000000" w:themeColor="text1"/>
                <w:sz w:val="24"/>
                <w:szCs w:val="24"/>
              </w:rPr>
              <w:fldChar w:fldCharType="end"/>
            </w:r>
          </w:hyperlink>
        </w:p>
        <w:p w14:paraId="2D28C153" w14:textId="4DD85C2F" w:rsidR="00475173" w:rsidRPr="001A2766" w:rsidRDefault="003B3008" w:rsidP="001A2766">
          <w:pPr>
            <w:pStyle w:val="TOC3"/>
            <w:tabs>
              <w:tab w:val="right" w:pos="9010"/>
            </w:tabs>
            <w:spacing w:line="360" w:lineRule="auto"/>
            <w:jc w:val="both"/>
            <w:rPr>
              <w:rFonts w:asciiTheme="minorHAnsi" w:eastAsiaTheme="minorEastAsia" w:hAnsiTheme="minorHAnsi" w:cstheme="minorBidi"/>
              <w:i w:val="0"/>
              <w:iCs w:val="0"/>
              <w:noProof/>
              <w:color w:val="000000" w:themeColor="text1"/>
              <w:sz w:val="24"/>
              <w:szCs w:val="24"/>
            </w:rPr>
          </w:pPr>
          <w:hyperlink w:anchor="_Toc60561247" w:history="1">
            <w:r w:rsidR="00475173" w:rsidRPr="001A2766">
              <w:rPr>
                <w:rStyle w:val="Hyperlink"/>
                <w:rFonts w:asciiTheme="minorHAnsi" w:hAnsiTheme="minorHAnsi"/>
                <w:noProof/>
                <w:color w:val="000000" w:themeColor="text1"/>
                <w:sz w:val="24"/>
                <w:szCs w:val="24"/>
              </w:rPr>
              <w:t>2.3 Plasmid DNA purification from E. coli cells</w:t>
            </w:r>
            <w:r w:rsidR="00475173" w:rsidRPr="001A2766">
              <w:rPr>
                <w:rFonts w:asciiTheme="minorHAnsi" w:hAnsiTheme="minorHAnsi"/>
                <w:noProof/>
                <w:webHidden/>
                <w:color w:val="000000" w:themeColor="text1"/>
                <w:sz w:val="24"/>
                <w:szCs w:val="24"/>
              </w:rPr>
              <w:tab/>
            </w:r>
            <w:r w:rsidR="00475173" w:rsidRPr="001A2766">
              <w:rPr>
                <w:rFonts w:asciiTheme="minorHAnsi" w:hAnsiTheme="minorHAnsi"/>
                <w:noProof/>
                <w:webHidden/>
                <w:color w:val="000000" w:themeColor="text1"/>
                <w:sz w:val="24"/>
                <w:szCs w:val="24"/>
              </w:rPr>
              <w:fldChar w:fldCharType="begin"/>
            </w:r>
            <w:r w:rsidR="00475173" w:rsidRPr="001A2766">
              <w:rPr>
                <w:rFonts w:asciiTheme="minorHAnsi" w:hAnsiTheme="minorHAnsi"/>
                <w:noProof/>
                <w:webHidden/>
                <w:color w:val="000000" w:themeColor="text1"/>
                <w:sz w:val="24"/>
                <w:szCs w:val="24"/>
              </w:rPr>
              <w:instrText xml:space="preserve"> PAGEREF _Toc60561247 \h </w:instrText>
            </w:r>
            <w:r w:rsidR="00475173" w:rsidRPr="001A2766">
              <w:rPr>
                <w:rFonts w:asciiTheme="minorHAnsi" w:hAnsiTheme="minorHAnsi"/>
                <w:noProof/>
                <w:webHidden/>
                <w:color w:val="000000" w:themeColor="text1"/>
                <w:sz w:val="24"/>
                <w:szCs w:val="24"/>
              </w:rPr>
            </w:r>
            <w:r w:rsidR="00475173" w:rsidRPr="001A2766">
              <w:rPr>
                <w:rFonts w:asciiTheme="minorHAnsi" w:hAnsiTheme="minorHAnsi"/>
                <w:noProof/>
                <w:webHidden/>
                <w:color w:val="000000" w:themeColor="text1"/>
                <w:sz w:val="24"/>
                <w:szCs w:val="24"/>
              </w:rPr>
              <w:fldChar w:fldCharType="separate"/>
            </w:r>
            <w:r w:rsidR="00475173" w:rsidRPr="001A2766">
              <w:rPr>
                <w:rFonts w:asciiTheme="minorHAnsi" w:hAnsiTheme="minorHAnsi"/>
                <w:noProof/>
                <w:webHidden/>
                <w:color w:val="000000" w:themeColor="text1"/>
                <w:sz w:val="24"/>
                <w:szCs w:val="24"/>
              </w:rPr>
              <w:t>48</w:t>
            </w:r>
            <w:r w:rsidR="00475173" w:rsidRPr="001A2766">
              <w:rPr>
                <w:rFonts w:asciiTheme="minorHAnsi" w:hAnsiTheme="minorHAnsi"/>
                <w:noProof/>
                <w:webHidden/>
                <w:color w:val="000000" w:themeColor="text1"/>
                <w:sz w:val="24"/>
                <w:szCs w:val="24"/>
              </w:rPr>
              <w:fldChar w:fldCharType="end"/>
            </w:r>
          </w:hyperlink>
        </w:p>
        <w:p w14:paraId="0F8D499F" w14:textId="09CC46C3" w:rsidR="00475173" w:rsidRPr="001A2766" w:rsidRDefault="003B3008" w:rsidP="001A2766">
          <w:pPr>
            <w:pStyle w:val="TOC3"/>
            <w:tabs>
              <w:tab w:val="right" w:pos="9010"/>
            </w:tabs>
            <w:spacing w:line="360" w:lineRule="auto"/>
            <w:jc w:val="both"/>
            <w:rPr>
              <w:rFonts w:asciiTheme="minorHAnsi" w:eastAsiaTheme="minorEastAsia" w:hAnsiTheme="minorHAnsi" w:cstheme="minorBidi"/>
              <w:i w:val="0"/>
              <w:iCs w:val="0"/>
              <w:noProof/>
              <w:color w:val="000000" w:themeColor="text1"/>
              <w:sz w:val="24"/>
              <w:szCs w:val="24"/>
            </w:rPr>
          </w:pPr>
          <w:hyperlink w:anchor="_Toc60561248" w:history="1">
            <w:r w:rsidR="00475173" w:rsidRPr="001A2766">
              <w:rPr>
                <w:rStyle w:val="Hyperlink"/>
                <w:rFonts w:asciiTheme="minorHAnsi" w:hAnsiTheme="minorHAnsi"/>
                <w:noProof/>
                <w:color w:val="000000" w:themeColor="text1"/>
                <w:sz w:val="24"/>
                <w:szCs w:val="24"/>
              </w:rPr>
              <w:t>2.4 BamHI/ NdeI analytical restriction endonuclease digest</w:t>
            </w:r>
            <w:r w:rsidR="00475173" w:rsidRPr="001A2766">
              <w:rPr>
                <w:rFonts w:asciiTheme="minorHAnsi" w:hAnsiTheme="minorHAnsi"/>
                <w:noProof/>
                <w:webHidden/>
                <w:color w:val="000000" w:themeColor="text1"/>
                <w:sz w:val="24"/>
                <w:szCs w:val="24"/>
              </w:rPr>
              <w:tab/>
            </w:r>
            <w:r w:rsidR="00475173" w:rsidRPr="001A2766">
              <w:rPr>
                <w:rFonts w:asciiTheme="minorHAnsi" w:hAnsiTheme="minorHAnsi"/>
                <w:noProof/>
                <w:webHidden/>
                <w:color w:val="000000" w:themeColor="text1"/>
                <w:sz w:val="24"/>
                <w:szCs w:val="24"/>
              </w:rPr>
              <w:fldChar w:fldCharType="begin"/>
            </w:r>
            <w:r w:rsidR="00475173" w:rsidRPr="001A2766">
              <w:rPr>
                <w:rFonts w:asciiTheme="minorHAnsi" w:hAnsiTheme="minorHAnsi"/>
                <w:noProof/>
                <w:webHidden/>
                <w:color w:val="000000" w:themeColor="text1"/>
                <w:sz w:val="24"/>
                <w:szCs w:val="24"/>
              </w:rPr>
              <w:instrText xml:space="preserve"> PAGEREF _Toc60561248 \h </w:instrText>
            </w:r>
            <w:r w:rsidR="00475173" w:rsidRPr="001A2766">
              <w:rPr>
                <w:rFonts w:asciiTheme="minorHAnsi" w:hAnsiTheme="minorHAnsi"/>
                <w:noProof/>
                <w:webHidden/>
                <w:color w:val="000000" w:themeColor="text1"/>
                <w:sz w:val="24"/>
                <w:szCs w:val="24"/>
              </w:rPr>
            </w:r>
            <w:r w:rsidR="00475173" w:rsidRPr="001A2766">
              <w:rPr>
                <w:rFonts w:asciiTheme="minorHAnsi" w:hAnsiTheme="minorHAnsi"/>
                <w:noProof/>
                <w:webHidden/>
                <w:color w:val="000000" w:themeColor="text1"/>
                <w:sz w:val="24"/>
                <w:szCs w:val="24"/>
              </w:rPr>
              <w:fldChar w:fldCharType="separate"/>
            </w:r>
            <w:r w:rsidR="00475173" w:rsidRPr="001A2766">
              <w:rPr>
                <w:rFonts w:asciiTheme="minorHAnsi" w:hAnsiTheme="minorHAnsi"/>
                <w:noProof/>
                <w:webHidden/>
                <w:color w:val="000000" w:themeColor="text1"/>
                <w:sz w:val="24"/>
                <w:szCs w:val="24"/>
              </w:rPr>
              <w:t>48</w:t>
            </w:r>
            <w:r w:rsidR="00475173" w:rsidRPr="001A2766">
              <w:rPr>
                <w:rFonts w:asciiTheme="minorHAnsi" w:hAnsiTheme="minorHAnsi"/>
                <w:noProof/>
                <w:webHidden/>
                <w:color w:val="000000" w:themeColor="text1"/>
                <w:sz w:val="24"/>
                <w:szCs w:val="24"/>
              </w:rPr>
              <w:fldChar w:fldCharType="end"/>
            </w:r>
          </w:hyperlink>
        </w:p>
        <w:p w14:paraId="3A4E22A4" w14:textId="21F371B2" w:rsidR="00475173" w:rsidRPr="001A2766" w:rsidRDefault="003B3008" w:rsidP="001A2766">
          <w:pPr>
            <w:pStyle w:val="TOC4"/>
            <w:tabs>
              <w:tab w:val="right" w:pos="9010"/>
            </w:tabs>
            <w:spacing w:line="360" w:lineRule="auto"/>
            <w:jc w:val="both"/>
            <w:rPr>
              <w:rFonts w:asciiTheme="minorHAnsi" w:eastAsiaTheme="minorEastAsia" w:hAnsiTheme="minorHAnsi" w:cstheme="minorBidi"/>
              <w:noProof/>
              <w:color w:val="000000" w:themeColor="text1"/>
              <w:sz w:val="24"/>
              <w:szCs w:val="24"/>
            </w:rPr>
          </w:pPr>
          <w:hyperlink w:anchor="_Toc60561249" w:history="1">
            <w:r w:rsidR="00475173" w:rsidRPr="001A2766">
              <w:rPr>
                <w:rStyle w:val="Hyperlink"/>
                <w:rFonts w:asciiTheme="minorHAnsi" w:hAnsiTheme="minorHAnsi"/>
                <w:noProof/>
                <w:color w:val="000000" w:themeColor="text1"/>
                <w:sz w:val="24"/>
                <w:szCs w:val="24"/>
              </w:rPr>
              <w:t>2.4.1 DNA agarose gel electrophoresis</w:t>
            </w:r>
            <w:r w:rsidR="00475173" w:rsidRPr="001A2766">
              <w:rPr>
                <w:rFonts w:asciiTheme="minorHAnsi" w:hAnsiTheme="minorHAnsi"/>
                <w:noProof/>
                <w:webHidden/>
                <w:color w:val="000000" w:themeColor="text1"/>
                <w:sz w:val="24"/>
                <w:szCs w:val="24"/>
              </w:rPr>
              <w:tab/>
            </w:r>
            <w:r w:rsidR="00475173" w:rsidRPr="001A2766">
              <w:rPr>
                <w:rFonts w:asciiTheme="minorHAnsi" w:hAnsiTheme="minorHAnsi"/>
                <w:noProof/>
                <w:webHidden/>
                <w:color w:val="000000" w:themeColor="text1"/>
                <w:sz w:val="24"/>
                <w:szCs w:val="24"/>
              </w:rPr>
              <w:fldChar w:fldCharType="begin"/>
            </w:r>
            <w:r w:rsidR="00475173" w:rsidRPr="001A2766">
              <w:rPr>
                <w:rFonts w:asciiTheme="minorHAnsi" w:hAnsiTheme="minorHAnsi"/>
                <w:noProof/>
                <w:webHidden/>
                <w:color w:val="000000" w:themeColor="text1"/>
                <w:sz w:val="24"/>
                <w:szCs w:val="24"/>
              </w:rPr>
              <w:instrText xml:space="preserve"> PAGEREF _Toc60561249 \h </w:instrText>
            </w:r>
            <w:r w:rsidR="00475173" w:rsidRPr="001A2766">
              <w:rPr>
                <w:rFonts w:asciiTheme="minorHAnsi" w:hAnsiTheme="minorHAnsi"/>
                <w:noProof/>
                <w:webHidden/>
                <w:color w:val="000000" w:themeColor="text1"/>
                <w:sz w:val="24"/>
                <w:szCs w:val="24"/>
              </w:rPr>
            </w:r>
            <w:r w:rsidR="00475173" w:rsidRPr="001A2766">
              <w:rPr>
                <w:rFonts w:asciiTheme="minorHAnsi" w:hAnsiTheme="minorHAnsi"/>
                <w:noProof/>
                <w:webHidden/>
                <w:color w:val="000000" w:themeColor="text1"/>
                <w:sz w:val="24"/>
                <w:szCs w:val="24"/>
              </w:rPr>
              <w:fldChar w:fldCharType="separate"/>
            </w:r>
            <w:r w:rsidR="00475173" w:rsidRPr="001A2766">
              <w:rPr>
                <w:rFonts w:asciiTheme="minorHAnsi" w:hAnsiTheme="minorHAnsi"/>
                <w:noProof/>
                <w:webHidden/>
                <w:color w:val="000000" w:themeColor="text1"/>
                <w:sz w:val="24"/>
                <w:szCs w:val="24"/>
              </w:rPr>
              <w:t>48</w:t>
            </w:r>
            <w:r w:rsidR="00475173" w:rsidRPr="001A2766">
              <w:rPr>
                <w:rFonts w:asciiTheme="minorHAnsi" w:hAnsiTheme="minorHAnsi"/>
                <w:noProof/>
                <w:webHidden/>
                <w:color w:val="000000" w:themeColor="text1"/>
                <w:sz w:val="24"/>
                <w:szCs w:val="24"/>
              </w:rPr>
              <w:fldChar w:fldCharType="end"/>
            </w:r>
          </w:hyperlink>
        </w:p>
        <w:p w14:paraId="6293CB29" w14:textId="701458BA" w:rsidR="00475173" w:rsidRPr="001A2766" w:rsidRDefault="003B3008" w:rsidP="001A2766">
          <w:pPr>
            <w:pStyle w:val="TOC3"/>
            <w:tabs>
              <w:tab w:val="right" w:pos="9010"/>
            </w:tabs>
            <w:spacing w:line="360" w:lineRule="auto"/>
            <w:jc w:val="both"/>
            <w:rPr>
              <w:rFonts w:asciiTheme="minorHAnsi" w:eastAsiaTheme="minorEastAsia" w:hAnsiTheme="minorHAnsi" w:cstheme="minorBidi"/>
              <w:i w:val="0"/>
              <w:iCs w:val="0"/>
              <w:noProof/>
              <w:color w:val="000000" w:themeColor="text1"/>
              <w:sz w:val="24"/>
              <w:szCs w:val="24"/>
            </w:rPr>
          </w:pPr>
          <w:hyperlink w:anchor="_Toc60561250" w:history="1">
            <w:r w:rsidR="00475173" w:rsidRPr="001A2766">
              <w:rPr>
                <w:rStyle w:val="Hyperlink"/>
                <w:rFonts w:asciiTheme="minorHAnsi" w:hAnsiTheme="minorHAnsi"/>
                <w:noProof/>
                <w:color w:val="000000" w:themeColor="text1"/>
                <w:sz w:val="24"/>
                <w:szCs w:val="24"/>
              </w:rPr>
              <w:t>2.5 Expression of full- length P450 BM3 WT and DM</w:t>
            </w:r>
            <w:r w:rsidR="00475173" w:rsidRPr="001A2766">
              <w:rPr>
                <w:rFonts w:asciiTheme="minorHAnsi" w:hAnsiTheme="minorHAnsi"/>
                <w:noProof/>
                <w:webHidden/>
                <w:color w:val="000000" w:themeColor="text1"/>
                <w:sz w:val="24"/>
                <w:szCs w:val="24"/>
              </w:rPr>
              <w:tab/>
            </w:r>
            <w:r w:rsidR="00475173" w:rsidRPr="001A2766">
              <w:rPr>
                <w:rFonts w:asciiTheme="minorHAnsi" w:hAnsiTheme="minorHAnsi"/>
                <w:noProof/>
                <w:webHidden/>
                <w:color w:val="000000" w:themeColor="text1"/>
                <w:sz w:val="24"/>
                <w:szCs w:val="24"/>
              </w:rPr>
              <w:fldChar w:fldCharType="begin"/>
            </w:r>
            <w:r w:rsidR="00475173" w:rsidRPr="001A2766">
              <w:rPr>
                <w:rFonts w:asciiTheme="minorHAnsi" w:hAnsiTheme="minorHAnsi"/>
                <w:noProof/>
                <w:webHidden/>
                <w:color w:val="000000" w:themeColor="text1"/>
                <w:sz w:val="24"/>
                <w:szCs w:val="24"/>
              </w:rPr>
              <w:instrText xml:space="preserve"> PAGEREF _Toc60561250 \h </w:instrText>
            </w:r>
            <w:r w:rsidR="00475173" w:rsidRPr="001A2766">
              <w:rPr>
                <w:rFonts w:asciiTheme="minorHAnsi" w:hAnsiTheme="minorHAnsi"/>
                <w:noProof/>
                <w:webHidden/>
                <w:color w:val="000000" w:themeColor="text1"/>
                <w:sz w:val="24"/>
                <w:szCs w:val="24"/>
              </w:rPr>
            </w:r>
            <w:r w:rsidR="00475173" w:rsidRPr="001A2766">
              <w:rPr>
                <w:rFonts w:asciiTheme="minorHAnsi" w:hAnsiTheme="minorHAnsi"/>
                <w:noProof/>
                <w:webHidden/>
                <w:color w:val="000000" w:themeColor="text1"/>
                <w:sz w:val="24"/>
                <w:szCs w:val="24"/>
              </w:rPr>
              <w:fldChar w:fldCharType="separate"/>
            </w:r>
            <w:r w:rsidR="00475173" w:rsidRPr="001A2766">
              <w:rPr>
                <w:rFonts w:asciiTheme="minorHAnsi" w:hAnsiTheme="minorHAnsi"/>
                <w:noProof/>
                <w:webHidden/>
                <w:color w:val="000000" w:themeColor="text1"/>
                <w:sz w:val="24"/>
                <w:szCs w:val="24"/>
              </w:rPr>
              <w:t>49</w:t>
            </w:r>
            <w:r w:rsidR="00475173" w:rsidRPr="001A2766">
              <w:rPr>
                <w:rFonts w:asciiTheme="minorHAnsi" w:hAnsiTheme="minorHAnsi"/>
                <w:noProof/>
                <w:webHidden/>
                <w:color w:val="000000" w:themeColor="text1"/>
                <w:sz w:val="24"/>
                <w:szCs w:val="24"/>
              </w:rPr>
              <w:fldChar w:fldCharType="end"/>
            </w:r>
          </w:hyperlink>
        </w:p>
        <w:p w14:paraId="5AE5DF13" w14:textId="61B3591F" w:rsidR="00475173" w:rsidRPr="001A2766" w:rsidRDefault="003B3008" w:rsidP="001A2766">
          <w:pPr>
            <w:pStyle w:val="TOC4"/>
            <w:tabs>
              <w:tab w:val="right" w:pos="9010"/>
            </w:tabs>
            <w:spacing w:line="360" w:lineRule="auto"/>
            <w:jc w:val="both"/>
            <w:rPr>
              <w:rFonts w:asciiTheme="minorHAnsi" w:eastAsiaTheme="minorEastAsia" w:hAnsiTheme="minorHAnsi" w:cstheme="minorBidi"/>
              <w:noProof/>
              <w:color w:val="000000" w:themeColor="text1"/>
              <w:sz w:val="24"/>
              <w:szCs w:val="24"/>
            </w:rPr>
          </w:pPr>
          <w:hyperlink w:anchor="_Toc60561251" w:history="1">
            <w:r w:rsidR="00475173" w:rsidRPr="001A2766">
              <w:rPr>
                <w:rStyle w:val="Hyperlink"/>
                <w:rFonts w:asciiTheme="minorHAnsi" w:hAnsiTheme="minorHAnsi"/>
                <w:noProof/>
                <w:color w:val="000000" w:themeColor="text1"/>
                <w:sz w:val="24"/>
                <w:szCs w:val="24"/>
              </w:rPr>
              <w:t>2.5.1 Transformation of Plasmids into competent E. coli cells (BL21 (DE3))</w:t>
            </w:r>
            <w:r w:rsidR="00475173" w:rsidRPr="001A2766">
              <w:rPr>
                <w:rFonts w:asciiTheme="minorHAnsi" w:hAnsiTheme="minorHAnsi"/>
                <w:noProof/>
                <w:webHidden/>
                <w:color w:val="000000" w:themeColor="text1"/>
                <w:sz w:val="24"/>
                <w:szCs w:val="24"/>
              </w:rPr>
              <w:tab/>
            </w:r>
            <w:r w:rsidR="00475173" w:rsidRPr="001A2766">
              <w:rPr>
                <w:rFonts w:asciiTheme="minorHAnsi" w:hAnsiTheme="minorHAnsi"/>
                <w:noProof/>
                <w:webHidden/>
                <w:color w:val="000000" w:themeColor="text1"/>
                <w:sz w:val="24"/>
                <w:szCs w:val="24"/>
              </w:rPr>
              <w:fldChar w:fldCharType="begin"/>
            </w:r>
            <w:r w:rsidR="00475173" w:rsidRPr="001A2766">
              <w:rPr>
                <w:rFonts w:asciiTheme="minorHAnsi" w:hAnsiTheme="minorHAnsi"/>
                <w:noProof/>
                <w:webHidden/>
                <w:color w:val="000000" w:themeColor="text1"/>
                <w:sz w:val="24"/>
                <w:szCs w:val="24"/>
              </w:rPr>
              <w:instrText xml:space="preserve"> PAGEREF _Toc60561251 \h </w:instrText>
            </w:r>
            <w:r w:rsidR="00475173" w:rsidRPr="001A2766">
              <w:rPr>
                <w:rFonts w:asciiTheme="minorHAnsi" w:hAnsiTheme="minorHAnsi"/>
                <w:noProof/>
                <w:webHidden/>
                <w:color w:val="000000" w:themeColor="text1"/>
                <w:sz w:val="24"/>
                <w:szCs w:val="24"/>
              </w:rPr>
            </w:r>
            <w:r w:rsidR="00475173" w:rsidRPr="001A2766">
              <w:rPr>
                <w:rFonts w:asciiTheme="minorHAnsi" w:hAnsiTheme="minorHAnsi"/>
                <w:noProof/>
                <w:webHidden/>
                <w:color w:val="000000" w:themeColor="text1"/>
                <w:sz w:val="24"/>
                <w:szCs w:val="24"/>
              </w:rPr>
              <w:fldChar w:fldCharType="separate"/>
            </w:r>
            <w:r w:rsidR="00475173" w:rsidRPr="001A2766">
              <w:rPr>
                <w:rFonts w:asciiTheme="minorHAnsi" w:hAnsiTheme="minorHAnsi"/>
                <w:noProof/>
                <w:webHidden/>
                <w:color w:val="000000" w:themeColor="text1"/>
                <w:sz w:val="24"/>
                <w:szCs w:val="24"/>
              </w:rPr>
              <w:t>49</w:t>
            </w:r>
            <w:r w:rsidR="00475173" w:rsidRPr="001A2766">
              <w:rPr>
                <w:rFonts w:asciiTheme="minorHAnsi" w:hAnsiTheme="minorHAnsi"/>
                <w:noProof/>
                <w:webHidden/>
                <w:color w:val="000000" w:themeColor="text1"/>
                <w:sz w:val="24"/>
                <w:szCs w:val="24"/>
              </w:rPr>
              <w:fldChar w:fldCharType="end"/>
            </w:r>
          </w:hyperlink>
        </w:p>
        <w:p w14:paraId="3FABCD6B" w14:textId="2FE29073" w:rsidR="00475173" w:rsidRPr="001A2766" w:rsidRDefault="003B3008" w:rsidP="001A2766">
          <w:pPr>
            <w:pStyle w:val="TOC3"/>
            <w:tabs>
              <w:tab w:val="right" w:pos="9010"/>
            </w:tabs>
            <w:spacing w:line="360" w:lineRule="auto"/>
            <w:jc w:val="both"/>
            <w:rPr>
              <w:rFonts w:asciiTheme="minorHAnsi" w:eastAsiaTheme="minorEastAsia" w:hAnsiTheme="minorHAnsi" w:cstheme="minorBidi"/>
              <w:i w:val="0"/>
              <w:iCs w:val="0"/>
              <w:noProof/>
              <w:color w:val="000000" w:themeColor="text1"/>
              <w:sz w:val="24"/>
              <w:szCs w:val="24"/>
            </w:rPr>
          </w:pPr>
          <w:hyperlink w:anchor="_Toc60561252" w:history="1">
            <w:r w:rsidR="00475173" w:rsidRPr="001A2766">
              <w:rPr>
                <w:rStyle w:val="Hyperlink"/>
                <w:rFonts w:asciiTheme="minorHAnsi" w:hAnsiTheme="minorHAnsi"/>
                <w:noProof/>
                <w:color w:val="000000" w:themeColor="text1"/>
                <w:sz w:val="24"/>
                <w:szCs w:val="24"/>
              </w:rPr>
              <w:t>2.5.2 Day culture and auto induction of P450 BM3 WT/ DM full</w:t>
            </w:r>
            <w:r w:rsidR="00475173" w:rsidRPr="001A2766">
              <w:rPr>
                <w:rFonts w:asciiTheme="minorHAnsi" w:hAnsiTheme="minorHAnsi"/>
                <w:noProof/>
                <w:webHidden/>
                <w:color w:val="000000" w:themeColor="text1"/>
                <w:sz w:val="24"/>
                <w:szCs w:val="24"/>
              </w:rPr>
              <w:tab/>
            </w:r>
            <w:r w:rsidR="00475173" w:rsidRPr="001A2766">
              <w:rPr>
                <w:rFonts w:asciiTheme="minorHAnsi" w:hAnsiTheme="minorHAnsi"/>
                <w:noProof/>
                <w:webHidden/>
                <w:color w:val="000000" w:themeColor="text1"/>
                <w:sz w:val="24"/>
                <w:szCs w:val="24"/>
              </w:rPr>
              <w:fldChar w:fldCharType="begin"/>
            </w:r>
            <w:r w:rsidR="00475173" w:rsidRPr="001A2766">
              <w:rPr>
                <w:rFonts w:asciiTheme="minorHAnsi" w:hAnsiTheme="minorHAnsi"/>
                <w:noProof/>
                <w:webHidden/>
                <w:color w:val="000000" w:themeColor="text1"/>
                <w:sz w:val="24"/>
                <w:szCs w:val="24"/>
              </w:rPr>
              <w:instrText xml:space="preserve"> PAGEREF _Toc60561252 \h </w:instrText>
            </w:r>
            <w:r w:rsidR="00475173" w:rsidRPr="001A2766">
              <w:rPr>
                <w:rFonts w:asciiTheme="minorHAnsi" w:hAnsiTheme="minorHAnsi"/>
                <w:noProof/>
                <w:webHidden/>
                <w:color w:val="000000" w:themeColor="text1"/>
                <w:sz w:val="24"/>
                <w:szCs w:val="24"/>
              </w:rPr>
            </w:r>
            <w:r w:rsidR="00475173" w:rsidRPr="001A2766">
              <w:rPr>
                <w:rFonts w:asciiTheme="minorHAnsi" w:hAnsiTheme="minorHAnsi"/>
                <w:noProof/>
                <w:webHidden/>
                <w:color w:val="000000" w:themeColor="text1"/>
                <w:sz w:val="24"/>
                <w:szCs w:val="24"/>
              </w:rPr>
              <w:fldChar w:fldCharType="separate"/>
            </w:r>
            <w:r w:rsidR="00475173" w:rsidRPr="001A2766">
              <w:rPr>
                <w:rFonts w:asciiTheme="minorHAnsi" w:hAnsiTheme="minorHAnsi"/>
                <w:noProof/>
                <w:webHidden/>
                <w:color w:val="000000" w:themeColor="text1"/>
                <w:sz w:val="24"/>
                <w:szCs w:val="24"/>
              </w:rPr>
              <w:t>49</w:t>
            </w:r>
            <w:r w:rsidR="00475173" w:rsidRPr="001A2766">
              <w:rPr>
                <w:rFonts w:asciiTheme="minorHAnsi" w:hAnsiTheme="minorHAnsi"/>
                <w:noProof/>
                <w:webHidden/>
                <w:color w:val="000000" w:themeColor="text1"/>
                <w:sz w:val="24"/>
                <w:szCs w:val="24"/>
              </w:rPr>
              <w:fldChar w:fldCharType="end"/>
            </w:r>
          </w:hyperlink>
        </w:p>
        <w:p w14:paraId="3CF462D4" w14:textId="69DE51B7" w:rsidR="00475173" w:rsidRPr="001A2766" w:rsidRDefault="003B3008" w:rsidP="001A2766">
          <w:pPr>
            <w:pStyle w:val="TOC2"/>
            <w:tabs>
              <w:tab w:val="right" w:pos="9010"/>
            </w:tabs>
            <w:spacing w:line="360" w:lineRule="auto"/>
            <w:jc w:val="both"/>
            <w:rPr>
              <w:rFonts w:asciiTheme="minorHAnsi" w:eastAsiaTheme="minorEastAsia" w:hAnsiTheme="minorHAnsi" w:cstheme="minorBidi"/>
              <w:smallCaps w:val="0"/>
              <w:noProof/>
              <w:color w:val="000000" w:themeColor="text1"/>
              <w:sz w:val="24"/>
              <w:szCs w:val="24"/>
            </w:rPr>
          </w:pPr>
          <w:hyperlink w:anchor="_Toc60561253" w:history="1">
            <w:r w:rsidR="00475173" w:rsidRPr="001A2766">
              <w:rPr>
                <w:rStyle w:val="Hyperlink"/>
                <w:rFonts w:asciiTheme="minorHAnsi" w:hAnsiTheme="minorHAnsi"/>
                <w:noProof/>
                <w:color w:val="000000" w:themeColor="text1"/>
                <w:sz w:val="24"/>
                <w:szCs w:val="24"/>
              </w:rPr>
              <w:t>2.6 Lysis and Purification of WT and DM full length</w:t>
            </w:r>
            <w:r w:rsidR="00475173" w:rsidRPr="001A2766">
              <w:rPr>
                <w:rFonts w:asciiTheme="minorHAnsi" w:hAnsiTheme="minorHAnsi"/>
                <w:noProof/>
                <w:webHidden/>
                <w:color w:val="000000" w:themeColor="text1"/>
                <w:sz w:val="24"/>
                <w:szCs w:val="24"/>
              </w:rPr>
              <w:tab/>
            </w:r>
            <w:r w:rsidR="00475173" w:rsidRPr="001A2766">
              <w:rPr>
                <w:rFonts w:asciiTheme="minorHAnsi" w:hAnsiTheme="minorHAnsi"/>
                <w:noProof/>
                <w:webHidden/>
                <w:color w:val="000000" w:themeColor="text1"/>
                <w:sz w:val="24"/>
                <w:szCs w:val="24"/>
              </w:rPr>
              <w:fldChar w:fldCharType="begin"/>
            </w:r>
            <w:r w:rsidR="00475173" w:rsidRPr="001A2766">
              <w:rPr>
                <w:rFonts w:asciiTheme="minorHAnsi" w:hAnsiTheme="minorHAnsi"/>
                <w:noProof/>
                <w:webHidden/>
                <w:color w:val="000000" w:themeColor="text1"/>
                <w:sz w:val="24"/>
                <w:szCs w:val="24"/>
              </w:rPr>
              <w:instrText xml:space="preserve"> PAGEREF _Toc60561253 \h </w:instrText>
            </w:r>
            <w:r w:rsidR="00475173" w:rsidRPr="001A2766">
              <w:rPr>
                <w:rFonts w:asciiTheme="minorHAnsi" w:hAnsiTheme="minorHAnsi"/>
                <w:noProof/>
                <w:webHidden/>
                <w:color w:val="000000" w:themeColor="text1"/>
                <w:sz w:val="24"/>
                <w:szCs w:val="24"/>
              </w:rPr>
            </w:r>
            <w:r w:rsidR="00475173" w:rsidRPr="001A2766">
              <w:rPr>
                <w:rFonts w:asciiTheme="minorHAnsi" w:hAnsiTheme="minorHAnsi"/>
                <w:noProof/>
                <w:webHidden/>
                <w:color w:val="000000" w:themeColor="text1"/>
                <w:sz w:val="24"/>
                <w:szCs w:val="24"/>
              </w:rPr>
              <w:fldChar w:fldCharType="separate"/>
            </w:r>
            <w:r w:rsidR="00475173" w:rsidRPr="001A2766">
              <w:rPr>
                <w:rFonts w:asciiTheme="minorHAnsi" w:hAnsiTheme="minorHAnsi"/>
                <w:noProof/>
                <w:webHidden/>
                <w:color w:val="000000" w:themeColor="text1"/>
                <w:sz w:val="24"/>
                <w:szCs w:val="24"/>
              </w:rPr>
              <w:t>50</w:t>
            </w:r>
            <w:r w:rsidR="00475173" w:rsidRPr="001A2766">
              <w:rPr>
                <w:rFonts w:asciiTheme="minorHAnsi" w:hAnsiTheme="minorHAnsi"/>
                <w:noProof/>
                <w:webHidden/>
                <w:color w:val="000000" w:themeColor="text1"/>
                <w:sz w:val="24"/>
                <w:szCs w:val="24"/>
              </w:rPr>
              <w:fldChar w:fldCharType="end"/>
            </w:r>
          </w:hyperlink>
        </w:p>
        <w:p w14:paraId="06803A82" w14:textId="405D4703" w:rsidR="00475173" w:rsidRPr="001A2766" w:rsidRDefault="003B3008" w:rsidP="001A2766">
          <w:pPr>
            <w:pStyle w:val="TOC4"/>
            <w:tabs>
              <w:tab w:val="right" w:pos="9010"/>
            </w:tabs>
            <w:spacing w:line="360" w:lineRule="auto"/>
            <w:jc w:val="both"/>
            <w:rPr>
              <w:rFonts w:asciiTheme="minorHAnsi" w:eastAsiaTheme="minorEastAsia" w:hAnsiTheme="minorHAnsi" w:cstheme="minorBidi"/>
              <w:noProof/>
              <w:color w:val="000000" w:themeColor="text1"/>
              <w:sz w:val="24"/>
              <w:szCs w:val="24"/>
            </w:rPr>
          </w:pPr>
          <w:hyperlink w:anchor="_Toc60561254" w:history="1">
            <w:r w:rsidR="00475173" w:rsidRPr="001A2766">
              <w:rPr>
                <w:rStyle w:val="Hyperlink"/>
                <w:rFonts w:asciiTheme="minorHAnsi" w:hAnsiTheme="minorHAnsi"/>
                <w:noProof/>
                <w:color w:val="000000" w:themeColor="text1"/>
                <w:sz w:val="24"/>
                <w:szCs w:val="24"/>
              </w:rPr>
              <w:t>2.6.1 His- tag purification with Ni- IDA column</w:t>
            </w:r>
            <w:r w:rsidR="00475173" w:rsidRPr="001A2766">
              <w:rPr>
                <w:rFonts w:asciiTheme="minorHAnsi" w:hAnsiTheme="minorHAnsi"/>
                <w:noProof/>
                <w:webHidden/>
                <w:color w:val="000000" w:themeColor="text1"/>
                <w:sz w:val="24"/>
                <w:szCs w:val="24"/>
              </w:rPr>
              <w:tab/>
            </w:r>
            <w:r w:rsidR="00475173" w:rsidRPr="001A2766">
              <w:rPr>
                <w:rFonts w:asciiTheme="minorHAnsi" w:hAnsiTheme="minorHAnsi"/>
                <w:noProof/>
                <w:webHidden/>
                <w:color w:val="000000" w:themeColor="text1"/>
                <w:sz w:val="24"/>
                <w:szCs w:val="24"/>
              </w:rPr>
              <w:fldChar w:fldCharType="begin"/>
            </w:r>
            <w:r w:rsidR="00475173" w:rsidRPr="001A2766">
              <w:rPr>
                <w:rFonts w:asciiTheme="minorHAnsi" w:hAnsiTheme="minorHAnsi"/>
                <w:noProof/>
                <w:webHidden/>
                <w:color w:val="000000" w:themeColor="text1"/>
                <w:sz w:val="24"/>
                <w:szCs w:val="24"/>
              </w:rPr>
              <w:instrText xml:space="preserve"> PAGEREF _Toc60561254 \h </w:instrText>
            </w:r>
            <w:r w:rsidR="00475173" w:rsidRPr="001A2766">
              <w:rPr>
                <w:rFonts w:asciiTheme="minorHAnsi" w:hAnsiTheme="minorHAnsi"/>
                <w:noProof/>
                <w:webHidden/>
                <w:color w:val="000000" w:themeColor="text1"/>
                <w:sz w:val="24"/>
                <w:szCs w:val="24"/>
              </w:rPr>
            </w:r>
            <w:r w:rsidR="00475173" w:rsidRPr="001A2766">
              <w:rPr>
                <w:rFonts w:asciiTheme="minorHAnsi" w:hAnsiTheme="minorHAnsi"/>
                <w:noProof/>
                <w:webHidden/>
                <w:color w:val="000000" w:themeColor="text1"/>
                <w:sz w:val="24"/>
                <w:szCs w:val="24"/>
              </w:rPr>
              <w:fldChar w:fldCharType="separate"/>
            </w:r>
            <w:r w:rsidR="00475173" w:rsidRPr="001A2766">
              <w:rPr>
                <w:rFonts w:asciiTheme="minorHAnsi" w:hAnsiTheme="minorHAnsi"/>
                <w:noProof/>
                <w:webHidden/>
                <w:color w:val="000000" w:themeColor="text1"/>
                <w:sz w:val="24"/>
                <w:szCs w:val="24"/>
              </w:rPr>
              <w:t>50</w:t>
            </w:r>
            <w:r w:rsidR="00475173" w:rsidRPr="001A2766">
              <w:rPr>
                <w:rFonts w:asciiTheme="minorHAnsi" w:hAnsiTheme="minorHAnsi"/>
                <w:noProof/>
                <w:webHidden/>
                <w:color w:val="000000" w:themeColor="text1"/>
                <w:sz w:val="24"/>
                <w:szCs w:val="24"/>
              </w:rPr>
              <w:fldChar w:fldCharType="end"/>
            </w:r>
          </w:hyperlink>
        </w:p>
        <w:p w14:paraId="00513864" w14:textId="0E7C9683" w:rsidR="00475173" w:rsidRPr="001A2766" w:rsidRDefault="003B3008" w:rsidP="001A2766">
          <w:pPr>
            <w:pStyle w:val="TOC3"/>
            <w:tabs>
              <w:tab w:val="right" w:pos="9010"/>
            </w:tabs>
            <w:spacing w:line="360" w:lineRule="auto"/>
            <w:jc w:val="both"/>
            <w:rPr>
              <w:rFonts w:asciiTheme="minorHAnsi" w:eastAsiaTheme="minorEastAsia" w:hAnsiTheme="minorHAnsi" w:cstheme="minorBidi"/>
              <w:i w:val="0"/>
              <w:iCs w:val="0"/>
              <w:noProof/>
              <w:color w:val="000000" w:themeColor="text1"/>
              <w:sz w:val="24"/>
              <w:szCs w:val="24"/>
            </w:rPr>
          </w:pPr>
          <w:hyperlink w:anchor="_Toc60561255" w:history="1">
            <w:r w:rsidR="00475173" w:rsidRPr="001A2766">
              <w:rPr>
                <w:rStyle w:val="Hyperlink"/>
                <w:rFonts w:asciiTheme="minorHAnsi" w:hAnsiTheme="minorHAnsi"/>
                <w:noProof/>
                <w:color w:val="000000" w:themeColor="text1"/>
                <w:sz w:val="24"/>
                <w:szCs w:val="24"/>
              </w:rPr>
              <w:t>2.7 Preliminary compound tests for reaction monitoring assays</w:t>
            </w:r>
            <w:r w:rsidR="00475173" w:rsidRPr="001A2766">
              <w:rPr>
                <w:rFonts w:asciiTheme="minorHAnsi" w:hAnsiTheme="minorHAnsi"/>
                <w:noProof/>
                <w:webHidden/>
                <w:color w:val="000000" w:themeColor="text1"/>
                <w:sz w:val="24"/>
                <w:szCs w:val="24"/>
              </w:rPr>
              <w:tab/>
            </w:r>
            <w:r w:rsidR="00475173" w:rsidRPr="001A2766">
              <w:rPr>
                <w:rFonts w:asciiTheme="minorHAnsi" w:hAnsiTheme="minorHAnsi"/>
                <w:noProof/>
                <w:webHidden/>
                <w:color w:val="000000" w:themeColor="text1"/>
                <w:sz w:val="24"/>
                <w:szCs w:val="24"/>
              </w:rPr>
              <w:fldChar w:fldCharType="begin"/>
            </w:r>
            <w:r w:rsidR="00475173" w:rsidRPr="001A2766">
              <w:rPr>
                <w:rFonts w:asciiTheme="minorHAnsi" w:hAnsiTheme="minorHAnsi"/>
                <w:noProof/>
                <w:webHidden/>
                <w:color w:val="000000" w:themeColor="text1"/>
                <w:sz w:val="24"/>
                <w:szCs w:val="24"/>
              </w:rPr>
              <w:instrText xml:space="preserve"> PAGEREF _Toc60561255 \h </w:instrText>
            </w:r>
            <w:r w:rsidR="00475173" w:rsidRPr="001A2766">
              <w:rPr>
                <w:rFonts w:asciiTheme="minorHAnsi" w:hAnsiTheme="minorHAnsi"/>
                <w:noProof/>
                <w:webHidden/>
                <w:color w:val="000000" w:themeColor="text1"/>
                <w:sz w:val="24"/>
                <w:szCs w:val="24"/>
              </w:rPr>
            </w:r>
            <w:r w:rsidR="00475173" w:rsidRPr="001A2766">
              <w:rPr>
                <w:rFonts w:asciiTheme="minorHAnsi" w:hAnsiTheme="minorHAnsi"/>
                <w:noProof/>
                <w:webHidden/>
                <w:color w:val="000000" w:themeColor="text1"/>
                <w:sz w:val="24"/>
                <w:szCs w:val="24"/>
              </w:rPr>
              <w:fldChar w:fldCharType="separate"/>
            </w:r>
            <w:r w:rsidR="00475173" w:rsidRPr="001A2766">
              <w:rPr>
                <w:rFonts w:asciiTheme="minorHAnsi" w:hAnsiTheme="minorHAnsi"/>
                <w:noProof/>
                <w:webHidden/>
                <w:color w:val="000000" w:themeColor="text1"/>
                <w:sz w:val="24"/>
                <w:szCs w:val="24"/>
              </w:rPr>
              <w:t>51</w:t>
            </w:r>
            <w:r w:rsidR="00475173" w:rsidRPr="001A2766">
              <w:rPr>
                <w:rFonts w:asciiTheme="minorHAnsi" w:hAnsiTheme="minorHAnsi"/>
                <w:noProof/>
                <w:webHidden/>
                <w:color w:val="000000" w:themeColor="text1"/>
                <w:sz w:val="24"/>
                <w:szCs w:val="24"/>
              </w:rPr>
              <w:fldChar w:fldCharType="end"/>
            </w:r>
          </w:hyperlink>
        </w:p>
        <w:p w14:paraId="46ECF96B" w14:textId="302A24D3" w:rsidR="00475173" w:rsidRPr="001A2766" w:rsidRDefault="003B3008" w:rsidP="001A2766">
          <w:pPr>
            <w:pStyle w:val="TOC4"/>
            <w:tabs>
              <w:tab w:val="right" w:pos="9010"/>
            </w:tabs>
            <w:spacing w:line="360" w:lineRule="auto"/>
            <w:jc w:val="both"/>
            <w:rPr>
              <w:rFonts w:asciiTheme="minorHAnsi" w:eastAsiaTheme="minorEastAsia" w:hAnsiTheme="minorHAnsi" w:cstheme="minorBidi"/>
              <w:noProof/>
              <w:color w:val="000000" w:themeColor="text1"/>
              <w:sz w:val="24"/>
              <w:szCs w:val="24"/>
            </w:rPr>
          </w:pPr>
          <w:hyperlink w:anchor="_Toc60561256" w:history="1">
            <w:r w:rsidR="00475173" w:rsidRPr="001A2766">
              <w:rPr>
                <w:rStyle w:val="Hyperlink"/>
                <w:rFonts w:asciiTheme="minorHAnsi" w:hAnsiTheme="minorHAnsi"/>
                <w:noProof/>
                <w:color w:val="000000" w:themeColor="text1"/>
                <w:sz w:val="24"/>
                <w:szCs w:val="24"/>
              </w:rPr>
              <w:t>2.7.1 Compound solubility determination</w:t>
            </w:r>
            <w:r w:rsidR="00475173" w:rsidRPr="001A2766">
              <w:rPr>
                <w:rFonts w:asciiTheme="minorHAnsi" w:hAnsiTheme="minorHAnsi"/>
                <w:noProof/>
                <w:webHidden/>
                <w:color w:val="000000" w:themeColor="text1"/>
                <w:sz w:val="24"/>
                <w:szCs w:val="24"/>
              </w:rPr>
              <w:tab/>
            </w:r>
            <w:r w:rsidR="00475173" w:rsidRPr="001A2766">
              <w:rPr>
                <w:rFonts w:asciiTheme="minorHAnsi" w:hAnsiTheme="minorHAnsi"/>
                <w:noProof/>
                <w:webHidden/>
                <w:color w:val="000000" w:themeColor="text1"/>
                <w:sz w:val="24"/>
                <w:szCs w:val="24"/>
              </w:rPr>
              <w:fldChar w:fldCharType="begin"/>
            </w:r>
            <w:r w:rsidR="00475173" w:rsidRPr="001A2766">
              <w:rPr>
                <w:rFonts w:asciiTheme="minorHAnsi" w:hAnsiTheme="minorHAnsi"/>
                <w:noProof/>
                <w:webHidden/>
                <w:color w:val="000000" w:themeColor="text1"/>
                <w:sz w:val="24"/>
                <w:szCs w:val="24"/>
              </w:rPr>
              <w:instrText xml:space="preserve"> PAGEREF _Toc60561256 \h </w:instrText>
            </w:r>
            <w:r w:rsidR="00475173" w:rsidRPr="001A2766">
              <w:rPr>
                <w:rFonts w:asciiTheme="minorHAnsi" w:hAnsiTheme="minorHAnsi"/>
                <w:noProof/>
                <w:webHidden/>
                <w:color w:val="000000" w:themeColor="text1"/>
                <w:sz w:val="24"/>
                <w:szCs w:val="24"/>
              </w:rPr>
            </w:r>
            <w:r w:rsidR="00475173" w:rsidRPr="001A2766">
              <w:rPr>
                <w:rFonts w:asciiTheme="minorHAnsi" w:hAnsiTheme="minorHAnsi"/>
                <w:noProof/>
                <w:webHidden/>
                <w:color w:val="000000" w:themeColor="text1"/>
                <w:sz w:val="24"/>
                <w:szCs w:val="24"/>
              </w:rPr>
              <w:fldChar w:fldCharType="separate"/>
            </w:r>
            <w:r w:rsidR="00475173" w:rsidRPr="001A2766">
              <w:rPr>
                <w:rFonts w:asciiTheme="minorHAnsi" w:hAnsiTheme="minorHAnsi"/>
                <w:noProof/>
                <w:webHidden/>
                <w:color w:val="000000" w:themeColor="text1"/>
                <w:sz w:val="24"/>
                <w:szCs w:val="24"/>
              </w:rPr>
              <w:t>51</w:t>
            </w:r>
            <w:r w:rsidR="00475173" w:rsidRPr="001A2766">
              <w:rPr>
                <w:rFonts w:asciiTheme="minorHAnsi" w:hAnsiTheme="minorHAnsi"/>
                <w:noProof/>
                <w:webHidden/>
                <w:color w:val="000000" w:themeColor="text1"/>
                <w:sz w:val="24"/>
                <w:szCs w:val="24"/>
              </w:rPr>
              <w:fldChar w:fldCharType="end"/>
            </w:r>
          </w:hyperlink>
        </w:p>
        <w:p w14:paraId="0C295458" w14:textId="41E97107" w:rsidR="00475173" w:rsidRPr="001A2766" w:rsidRDefault="003B3008" w:rsidP="001A2766">
          <w:pPr>
            <w:pStyle w:val="TOC4"/>
            <w:tabs>
              <w:tab w:val="right" w:pos="9010"/>
            </w:tabs>
            <w:spacing w:line="360" w:lineRule="auto"/>
            <w:jc w:val="both"/>
            <w:rPr>
              <w:rFonts w:asciiTheme="minorHAnsi" w:eastAsiaTheme="minorEastAsia" w:hAnsiTheme="minorHAnsi" w:cstheme="minorBidi"/>
              <w:noProof/>
              <w:color w:val="000000" w:themeColor="text1"/>
              <w:sz w:val="24"/>
              <w:szCs w:val="24"/>
            </w:rPr>
          </w:pPr>
          <w:hyperlink w:anchor="_Toc60561257" w:history="1">
            <w:r w:rsidR="00475173" w:rsidRPr="001A2766">
              <w:rPr>
                <w:rStyle w:val="Hyperlink"/>
                <w:rFonts w:asciiTheme="minorHAnsi" w:hAnsiTheme="minorHAnsi"/>
                <w:noProof/>
                <w:color w:val="000000" w:themeColor="text1"/>
                <w:sz w:val="24"/>
                <w:szCs w:val="24"/>
              </w:rPr>
              <w:t>2.7.2 Qualitative Initial rate assay</w:t>
            </w:r>
            <w:r w:rsidR="00475173" w:rsidRPr="001A2766">
              <w:rPr>
                <w:rFonts w:asciiTheme="minorHAnsi" w:hAnsiTheme="minorHAnsi"/>
                <w:noProof/>
                <w:webHidden/>
                <w:color w:val="000000" w:themeColor="text1"/>
                <w:sz w:val="24"/>
                <w:szCs w:val="24"/>
              </w:rPr>
              <w:tab/>
            </w:r>
            <w:r w:rsidR="00475173" w:rsidRPr="001A2766">
              <w:rPr>
                <w:rFonts w:asciiTheme="minorHAnsi" w:hAnsiTheme="minorHAnsi"/>
                <w:noProof/>
                <w:webHidden/>
                <w:color w:val="000000" w:themeColor="text1"/>
                <w:sz w:val="24"/>
                <w:szCs w:val="24"/>
              </w:rPr>
              <w:fldChar w:fldCharType="begin"/>
            </w:r>
            <w:r w:rsidR="00475173" w:rsidRPr="001A2766">
              <w:rPr>
                <w:rFonts w:asciiTheme="minorHAnsi" w:hAnsiTheme="minorHAnsi"/>
                <w:noProof/>
                <w:webHidden/>
                <w:color w:val="000000" w:themeColor="text1"/>
                <w:sz w:val="24"/>
                <w:szCs w:val="24"/>
              </w:rPr>
              <w:instrText xml:space="preserve"> PAGEREF _Toc60561257 \h </w:instrText>
            </w:r>
            <w:r w:rsidR="00475173" w:rsidRPr="001A2766">
              <w:rPr>
                <w:rFonts w:asciiTheme="minorHAnsi" w:hAnsiTheme="minorHAnsi"/>
                <w:noProof/>
                <w:webHidden/>
                <w:color w:val="000000" w:themeColor="text1"/>
                <w:sz w:val="24"/>
                <w:szCs w:val="24"/>
              </w:rPr>
            </w:r>
            <w:r w:rsidR="00475173" w:rsidRPr="001A2766">
              <w:rPr>
                <w:rFonts w:asciiTheme="minorHAnsi" w:hAnsiTheme="minorHAnsi"/>
                <w:noProof/>
                <w:webHidden/>
                <w:color w:val="000000" w:themeColor="text1"/>
                <w:sz w:val="24"/>
                <w:szCs w:val="24"/>
              </w:rPr>
              <w:fldChar w:fldCharType="separate"/>
            </w:r>
            <w:r w:rsidR="00475173" w:rsidRPr="001A2766">
              <w:rPr>
                <w:rFonts w:asciiTheme="minorHAnsi" w:hAnsiTheme="minorHAnsi"/>
                <w:noProof/>
                <w:webHidden/>
                <w:color w:val="000000" w:themeColor="text1"/>
                <w:sz w:val="24"/>
                <w:szCs w:val="24"/>
              </w:rPr>
              <w:t>51</w:t>
            </w:r>
            <w:r w:rsidR="00475173" w:rsidRPr="001A2766">
              <w:rPr>
                <w:rFonts w:asciiTheme="minorHAnsi" w:hAnsiTheme="minorHAnsi"/>
                <w:noProof/>
                <w:webHidden/>
                <w:color w:val="000000" w:themeColor="text1"/>
                <w:sz w:val="24"/>
                <w:szCs w:val="24"/>
              </w:rPr>
              <w:fldChar w:fldCharType="end"/>
            </w:r>
          </w:hyperlink>
        </w:p>
        <w:p w14:paraId="289566FF" w14:textId="18C10944" w:rsidR="00475173" w:rsidRPr="001A2766" w:rsidRDefault="003B3008" w:rsidP="001A2766">
          <w:pPr>
            <w:pStyle w:val="TOC4"/>
            <w:tabs>
              <w:tab w:val="right" w:pos="9010"/>
            </w:tabs>
            <w:spacing w:line="360" w:lineRule="auto"/>
            <w:jc w:val="both"/>
            <w:rPr>
              <w:rFonts w:asciiTheme="minorHAnsi" w:eastAsiaTheme="minorEastAsia" w:hAnsiTheme="minorHAnsi" w:cstheme="minorBidi"/>
              <w:noProof/>
              <w:color w:val="000000" w:themeColor="text1"/>
              <w:sz w:val="24"/>
              <w:szCs w:val="24"/>
            </w:rPr>
          </w:pPr>
          <w:hyperlink w:anchor="_Toc60561258" w:history="1">
            <w:r w:rsidR="00475173" w:rsidRPr="001A2766">
              <w:rPr>
                <w:rStyle w:val="Hyperlink"/>
                <w:rFonts w:asciiTheme="minorHAnsi" w:hAnsiTheme="minorHAnsi"/>
                <w:noProof/>
                <w:color w:val="000000" w:themeColor="text1"/>
                <w:sz w:val="24"/>
                <w:szCs w:val="24"/>
              </w:rPr>
              <w:t>2.7.3 LC- MS/MS standard test</w:t>
            </w:r>
            <w:r w:rsidR="00475173" w:rsidRPr="001A2766">
              <w:rPr>
                <w:rFonts w:asciiTheme="minorHAnsi" w:hAnsiTheme="minorHAnsi"/>
                <w:noProof/>
                <w:webHidden/>
                <w:color w:val="000000" w:themeColor="text1"/>
                <w:sz w:val="24"/>
                <w:szCs w:val="24"/>
              </w:rPr>
              <w:tab/>
            </w:r>
            <w:r w:rsidR="00475173" w:rsidRPr="001A2766">
              <w:rPr>
                <w:rFonts w:asciiTheme="minorHAnsi" w:hAnsiTheme="minorHAnsi"/>
                <w:noProof/>
                <w:webHidden/>
                <w:color w:val="000000" w:themeColor="text1"/>
                <w:sz w:val="24"/>
                <w:szCs w:val="24"/>
              </w:rPr>
              <w:fldChar w:fldCharType="begin"/>
            </w:r>
            <w:r w:rsidR="00475173" w:rsidRPr="001A2766">
              <w:rPr>
                <w:rFonts w:asciiTheme="minorHAnsi" w:hAnsiTheme="minorHAnsi"/>
                <w:noProof/>
                <w:webHidden/>
                <w:color w:val="000000" w:themeColor="text1"/>
                <w:sz w:val="24"/>
                <w:szCs w:val="24"/>
              </w:rPr>
              <w:instrText xml:space="preserve"> PAGEREF _Toc60561258 \h </w:instrText>
            </w:r>
            <w:r w:rsidR="00475173" w:rsidRPr="001A2766">
              <w:rPr>
                <w:rFonts w:asciiTheme="minorHAnsi" w:hAnsiTheme="minorHAnsi"/>
                <w:noProof/>
                <w:webHidden/>
                <w:color w:val="000000" w:themeColor="text1"/>
                <w:sz w:val="24"/>
                <w:szCs w:val="24"/>
              </w:rPr>
            </w:r>
            <w:r w:rsidR="00475173" w:rsidRPr="001A2766">
              <w:rPr>
                <w:rFonts w:asciiTheme="minorHAnsi" w:hAnsiTheme="minorHAnsi"/>
                <w:noProof/>
                <w:webHidden/>
                <w:color w:val="000000" w:themeColor="text1"/>
                <w:sz w:val="24"/>
                <w:szCs w:val="24"/>
              </w:rPr>
              <w:fldChar w:fldCharType="separate"/>
            </w:r>
            <w:r w:rsidR="00475173" w:rsidRPr="001A2766">
              <w:rPr>
                <w:rFonts w:asciiTheme="minorHAnsi" w:hAnsiTheme="minorHAnsi"/>
                <w:noProof/>
                <w:webHidden/>
                <w:color w:val="000000" w:themeColor="text1"/>
                <w:sz w:val="24"/>
                <w:szCs w:val="24"/>
              </w:rPr>
              <w:t>51</w:t>
            </w:r>
            <w:r w:rsidR="00475173" w:rsidRPr="001A2766">
              <w:rPr>
                <w:rFonts w:asciiTheme="minorHAnsi" w:hAnsiTheme="minorHAnsi"/>
                <w:noProof/>
                <w:webHidden/>
                <w:color w:val="000000" w:themeColor="text1"/>
                <w:sz w:val="24"/>
                <w:szCs w:val="24"/>
              </w:rPr>
              <w:fldChar w:fldCharType="end"/>
            </w:r>
          </w:hyperlink>
        </w:p>
        <w:p w14:paraId="069D12DE" w14:textId="543E3BE3" w:rsidR="00475173" w:rsidRPr="001A2766" w:rsidRDefault="003B3008" w:rsidP="001A2766">
          <w:pPr>
            <w:pStyle w:val="TOC2"/>
            <w:tabs>
              <w:tab w:val="right" w:pos="9010"/>
            </w:tabs>
            <w:spacing w:line="360" w:lineRule="auto"/>
            <w:jc w:val="both"/>
            <w:rPr>
              <w:rFonts w:asciiTheme="minorHAnsi" w:eastAsiaTheme="minorEastAsia" w:hAnsiTheme="minorHAnsi" w:cstheme="minorBidi"/>
              <w:smallCaps w:val="0"/>
              <w:noProof/>
              <w:color w:val="000000" w:themeColor="text1"/>
              <w:sz w:val="24"/>
              <w:szCs w:val="24"/>
            </w:rPr>
          </w:pPr>
          <w:hyperlink w:anchor="_Toc60561259" w:history="1">
            <w:r w:rsidR="00475173" w:rsidRPr="001A2766">
              <w:rPr>
                <w:rStyle w:val="Hyperlink"/>
                <w:rFonts w:asciiTheme="minorHAnsi" w:hAnsiTheme="minorHAnsi"/>
                <w:noProof/>
                <w:color w:val="000000" w:themeColor="text1"/>
                <w:sz w:val="24"/>
                <w:szCs w:val="24"/>
              </w:rPr>
              <w:t xml:space="preserve">2.8 Elucidation of BM3 DM metabolites by LCMS/MS and </w:t>
            </w:r>
            <w:r w:rsidR="00475173" w:rsidRPr="001A2766">
              <w:rPr>
                <w:rStyle w:val="Hyperlink"/>
                <w:rFonts w:asciiTheme="minorHAnsi" w:hAnsiTheme="minorHAnsi"/>
                <w:noProof/>
                <w:color w:val="000000" w:themeColor="text1"/>
                <w:sz w:val="24"/>
                <w:szCs w:val="24"/>
                <w:vertAlign w:val="superscript"/>
              </w:rPr>
              <w:t>1</w:t>
            </w:r>
            <w:r w:rsidR="00475173" w:rsidRPr="001A2766">
              <w:rPr>
                <w:rStyle w:val="Hyperlink"/>
                <w:rFonts w:asciiTheme="minorHAnsi" w:hAnsiTheme="minorHAnsi"/>
                <w:noProof/>
                <w:color w:val="000000" w:themeColor="text1"/>
                <w:sz w:val="24"/>
                <w:szCs w:val="24"/>
              </w:rPr>
              <w:t>H/ 2D NMR</w:t>
            </w:r>
            <w:r w:rsidR="00475173" w:rsidRPr="001A2766">
              <w:rPr>
                <w:rFonts w:asciiTheme="minorHAnsi" w:hAnsiTheme="minorHAnsi"/>
                <w:noProof/>
                <w:webHidden/>
                <w:color w:val="000000" w:themeColor="text1"/>
                <w:sz w:val="24"/>
                <w:szCs w:val="24"/>
              </w:rPr>
              <w:tab/>
            </w:r>
            <w:r w:rsidR="00475173" w:rsidRPr="001A2766">
              <w:rPr>
                <w:rFonts w:asciiTheme="minorHAnsi" w:hAnsiTheme="minorHAnsi"/>
                <w:noProof/>
                <w:webHidden/>
                <w:color w:val="000000" w:themeColor="text1"/>
                <w:sz w:val="24"/>
                <w:szCs w:val="24"/>
              </w:rPr>
              <w:fldChar w:fldCharType="begin"/>
            </w:r>
            <w:r w:rsidR="00475173" w:rsidRPr="001A2766">
              <w:rPr>
                <w:rFonts w:asciiTheme="minorHAnsi" w:hAnsiTheme="minorHAnsi"/>
                <w:noProof/>
                <w:webHidden/>
                <w:color w:val="000000" w:themeColor="text1"/>
                <w:sz w:val="24"/>
                <w:szCs w:val="24"/>
              </w:rPr>
              <w:instrText xml:space="preserve"> PAGEREF _Toc60561259 \h </w:instrText>
            </w:r>
            <w:r w:rsidR="00475173" w:rsidRPr="001A2766">
              <w:rPr>
                <w:rFonts w:asciiTheme="minorHAnsi" w:hAnsiTheme="minorHAnsi"/>
                <w:noProof/>
                <w:webHidden/>
                <w:color w:val="000000" w:themeColor="text1"/>
                <w:sz w:val="24"/>
                <w:szCs w:val="24"/>
              </w:rPr>
            </w:r>
            <w:r w:rsidR="00475173" w:rsidRPr="001A2766">
              <w:rPr>
                <w:rFonts w:asciiTheme="minorHAnsi" w:hAnsiTheme="minorHAnsi"/>
                <w:noProof/>
                <w:webHidden/>
                <w:color w:val="000000" w:themeColor="text1"/>
                <w:sz w:val="24"/>
                <w:szCs w:val="24"/>
              </w:rPr>
              <w:fldChar w:fldCharType="separate"/>
            </w:r>
            <w:r w:rsidR="00475173" w:rsidRPr="001A2766">
              <w:rPr>
                <w:rFonts w:asciiTheme="minorHAnsi" w:hAnsiTheme="minorHAnsi"/>
                <w:noProof/>
                <w:webHidden/>
                <w:color w:val="000000" w:themeColor="text1"/>
                <w:sz w:val="24"/>
                <w:szCs w:val="24"/>
              </w:rPr>
              <w:t>52</w:t>
            </w:r>
            <w:r w:rsidR="00475173" w:rsidRPr="001A2766">
              <w:rPr>
                <w:rFonts w:asciiTheme="minorHAnsi" w:hAnsiTheme="minorHAnsi"/>
                <w:noProof/>
                <w:webHidden/>
                <w:color w:val="000000" w:themeColor="text1"/>
                <w:sz w:val="24"/>
                <w:szCs w:val="24"/>
              </w:rPr>
              <w:fldChar w:fldCharType="end"/>
            </w:r>
          </w:hyperlink>
        </w:p>
        <w:p w14:paraId="52E97409" w14:textId="04C68140" w:rsidR="00475173" w:rsidRPr="001A2766" w:rsidRDefault="003B3008" w:rsidP="001A2766">
          <w:pPr>
            <w:pStyle w:val="TOC3"/>
            <w:tabs>
              <w:tab w:val="right" w:pos="9010"/>
            </w:tabs>
            <w:spacing w:line="360" w:lineRule="auto"/>
            <w:jc w:val="both"/>
            <w:rPr>
              <w:rFonts w:asciiTheme="minorHAnsi" w:eastAsiaTheme="minorEastAsia" w:hAnsiTheme="minorHAnsi" w:cstheme="minorBidi"/>
              <w:i w:val="0"/>
              <w:iCs w:val="0"/>
              <w:noProof/>
              <w:color w:val="000000" w:themeColor="text1"/>
              <w:sz w:val="24"/>
              <w:szCs w:val="24"/>
            </w:rPr>
          </w:pPr>
          <w:hyperlink w:anchor="_Toc60561260" w:history="1">
            <w:r w:rsidR="00475173" w:rsidRPr="001A2766">
              <w:rPr>
                <w:rStyle w:val="Hyperlink"/>
                <w:rFonts w:asciiTheme="minorHAnsi" w:hAnsiTheme="minorHAnsi"/>
                <w:noProof/>
                <w:color w:val="000000" w:themeColor="text1"/>
                <w:sz w:val="24"/>
                <w:szCs w:val="24"/>
              </w:rPr>
              <w:t>2.8.1 LCMS/MS and 1HNMR method for structural elucidation of BM3 DM metabolites</w:t>
            </w:r>
            <w:r w:rsidR="00475173" w:rsidRPr="001A2766">
              <w:rPr>
                <w:rFonts w:asciiTheme="minorHAnsi" w:hAnsiTheme="minorHAnsi"/>
                <w:noProof/>
                <w:webHidden/>
                <w:color w:val="000000" w:themeColor="text1"/>
                <w:sz w:val="24"/>
                <w:szCs w:val="24"/>
              </w:rPr>
              <w:tab/>
            </w:r>
            <w:r w:rsidR="00475173" w:rsidRPr="001A2766">
              <w:rPr>
                <w:rFonts w:asciiTheme="minorHAnsi" w:hAnsiTheme="minorHAnsi"/>
                <w:noProof/>
                <w:webHidden/>
                <w:color w:val="000000" w:themeColor="text1"/>
                <w:sz w:val="24"/>
                <w:szCs w:val="24"/>
              </w:rPr>
              <w:fldChar w:fldCharType="begin"/>
            </w:r>
            <w:r w:rsidR="00475173" w:rsidRPr="001A2766">
              <w:rPr>
                <w:rFonts w:asciiTheme="minorHAnsi" w:hAnsiTheme="minorHAnsi"/>
                <w:noProof/>
                <w:webHidden/>
                <w:color w:val="000000" w:themeColor="text1"/>
                <w:sz w:val="24"/>
                <w:szCs w:val="24"/>
              </w:rPr>
              <w:instrText xml:space="preserve"> PAGEREF _Toc60561260 \h </w:instrText>
            </w:r>
            <w:r w:rsidR="00475173" w:rsidRPr="001A2766">
              <w:rPr>
                <w:rFonts w:asciiTheme="minorHAnsi" w:hAnsiTheme="minorHAnsi"/>
                <w:noProof/>
                <w:webHidden/>
                <w:color w:val="000000" w:themeColor="text1"/>
                <w:sz w:val="24"/>
                <w:szCs w:val="24"/>
              </w:rPr>
            </w:r>
            <w:r w:rsidR="00475173" w:rsidRPr="001A2766">
              <w:rPr>
                <w:rFonts w:asciiTheme="minorHAnsi" w:hAnsiTheme="minorHAnsi"/>
                <w:noProof/>
                <w:webHidden/>
                <w:color w:val="000000" w:themeColor="text1"/>
                <w:sz w:val="24"/>
                <w:szCs w:val="24"/>
              </w:rPr>
              <w:fldChar w:fldCharType="separate"/>
            </w:r>
            <w:r w:rsidR="00475173" w:rsidRPr="001A2766">
              <w:rPr>
                <w:rFonts w:asciiTheme="minorHAnsi" w:hAnsiTheme="minorHAnsi"/>
                <w:noProof/>
                <w:webHidden/>
                <w:color w:val="000000" w:themeColor="text1"/>
                <w:sz w:val="24"/>
                <w:szCs w:val="24"/>
              </w:rPr>
              <w:t>52</w:t>
            </w:r>
            <w:r w:rsidR="00475173" w:rsidRPr="001A2766">
              <w:rPr>
                <w:rFonts w:asciiTheme="minorHAnsi" w:hAnsiTheme="minorHAnsi"/>
                <w:noProof/>
                <w:webHidden/>
                <w:color w:val="000000" w:themeColor="text1"/>
                <w:sz w:val="24"/>
                <w:szCs w:val="24"/>
              </w:rPr>
              <w:fldChar w:fldCharType="end"/>
            </w:r>
          </w:hyperlink>
        </w:p>
        <w:p w14:paraId="61156F9C" w14:textId="760125DE" w:rsidR="00475173" w:rsidRPr="001A2766" w:rsidRDefault="003B3008" w:rsidP="001A2766">
          <w:pPr>
            <w:pStyle w:val="TOC4"/>
            <w:tabs>
              <w:tab w:val="right" w:pos="9010"/>
            </w:tabs>
            <w:spacing w:line="360" w:lineRule="auto"/>
            <w:jc w:val="both"/>
            <w:rPr>
              <w:rFonts w:asciiTheme="minorHAnsi" w:eastAsiaTheme="minorEastAsia" w:hAnsiTheme="minorHAnsi" w:cstheme="minorBidi"/>
              <w:noProof/>
              <w:color w:val="000000" w:themeColor="text1"/>
              <w:sz w:val="24"/>
              <w:szCs w:val="24"/>
            </w:rPr>
          </w:pPr>
          <w:hyperlink w:anchor="_Toc60561261" w:history="1">
            <w:r w:rsidR="00475173" w:rsidRPr="001A2766">
              <w:rPr>
                <w:rStyle w:val="Hyperlink"/>
                <w:rFonts w:asciiTheme="minorHAnsi" w:hAnsiTheme="minorHAnsi"/>
                <w:noProof/>
                <w:color w:val="000000" w:themeColor="text1"/>
                <w:sz w:val="24"/>
                <w:szCs w:val="24"/>
              </w:rPr>
              <w:t>2.8.2 Preparation for UPLC- MS/MS analysis</w:t>
            </w:r>
            <w:r w:rsidR="00475173" w:rsidRPr="001A2766">
              <w:rPr>
                <w:rFonts w:asciiTheme="minorHAnsi" w:hAnsiTheme="minorHAnsi"/>
                <w:noProof/>
                <w:webHidden/>
                <w:color w:val="000000" w:themeColor="text1"/>
                <w:sz w:val="24"/>
                <w:szCs w:val="24"/>
              </w:rPr>
              <w:tab/>
            </w:r>
            <w:r w:rsidR="00475173" w:rsidRPr="001A2766">
              <w:rPr>
                <w:rFonts w:asciiTheme="minorHAnsi" w:hAnsiTheme="minorHAnsi"/>
                <w:noProof/>
                <w:webHidden/>
                <w:color w:val="000000" w:themeColor="text1"/>
                <w:sz w:val="24"/>
                <w:szCs w:val="24"/>
              </w:rPr>
              <w:fldChar w:fldCharType="begin"/>
            </w:r>
            <w:r w:rsidR="00475173" w:rsidRPr="001A2766">
              <w:rPr>
                <w:rFonts w:asciiTheme="minorHAnsi" w:hAnsiTheme="minorHAnsi"/>
                <w:noProof/>
                <w:webHidden/>
                <w:color w:val="000000" w:themeColor="text1"/>
                <w:sz w:val="24"/>
                <w:szCs w:val="24"/>
              </w:rPr>
              <w:instrText xml:space="preserve"> PAGEREF _Toc60561261 \h </w:instrText>
            </w:r>
            <w:r w:rsidR="00475173" w:rsidRPr="001A2766">
              <w:rPr>
                <w:rFonts w:asciiTheme="minorHAnsi" w:hAnsiTheme="minorHAnsi"/>
                <w:noProof/>
                <w:webHidden/>
                <w:color w:val="000000" w:themeColor="text1"/>
                <w:sz w:val="24"/>
                <w:szCs w:val="24"/>
              </w:rPr>
            </w:r>
            <w:r w:rsidR="00475173" w:rsidRPr="001A2766">
              <w:rPr>
                <w:rFonts w:asciiTheme="minorHAnsi" w:hAnsiTheme="minorHAnsi"/>
                <w:noProof/>
                <w:webHidden/>
                <w:color w:val="000000" w:themeColor="text1"/>
                <w:sz w:val="24"/>
                <w:szCs w:val="24"/>
              </w:rPr>
              <w:fldChar w:fldCharType="separate"/>
            </w:r>
            <w:r w:rsidR="00475173" w:rsidRPr="001A2766">
              <w:rPr>
                <w:rFonts w:asciiTheme="minorHAnsi" w:hAnsiTheme="minorHAnsi"/>
                <w:noProof/>
                <w:webHidden/>
                <w:color w:val="000000" w:themeColor="text1"/>
                <w:sz w:val="24"/>
                <w:szCs w:val="24"/>
              </w:rPr>
              <w:t>52</w:t>
            </w:r>
            <w:r w:rsidR="00475173" w:rsidRPr="001A2766">
              <w:rPr>
                <w:rFonts w:asciiTheme="minorHAnsi" w:hAnsiTheme="minorHAnsi"/>
                <w:noProof/>
                <w:webHidden/>
                <w:color w:val="000000" w:themeColor="text1"/>
                <w:sz w:val="24"/>
                <w:szCs w:val="24"/>
              </w:rPr>
              <w:fldChar w:fldCharType="end"/>
            </w:r>
          </w:hyperlink>
        </w:p>
        <w:p w14:paraId="0E67948F" w14:textId="0FC76AB9" w:rsidR="00475173" w:rsidRPr="001A2766" w:rsidRDefault="003B3008" w:rsidP="001A2766">
          <w:pPr>
            <w:pStyle w:val="TOC4"/>
            <w:tabs>
              <w:tab w:val="right" w:pos="9010"/>
            </w:tabs>
            <w:spacing w:line="360" w:lineRule="auto"/>
            <w:jc w:val="both"/>
            <w:rPr>
              <w:rFonts w:asciiTheme="minorHAnsi" w:eastAsiaTheme="minorEastAsia" w:hAnsiTheme="minorHAnsi" w:cstheme="minorBidi"/>
              <w:noProof/>
              <w:color w:val="000000" w:themeColor="text1"/>
              <w:sz w:val="24"/>
              <w:szCs w:val="24"/>
            </w:rPr>
          </w:pPr>
          <w:hyperlink w:anchor="_Toc60561262" w:history="1">
            <w:r w:rsidR="00475173" w:rsidRPr="001A2766">
              <w:rPr>
                <w:rStyle w:val="Hyperlink"/>
                <w:rFonts w:asciiTheme="minorHAnsi" w:hAnsiTheme="minorHAnsi"/>
                <w:noProof/>
                <w:color w:val="000000" w:themeColor="text1"/>
                <w:sz w:val="24"/>
                <w:szCs w:val="24"/>
              </w:rPr>
              <w:t>2.8.3 Preparation of samples for analysis via NMR</w:t>
            </w:r>
            <w:r w:rsidR="00475173" w:rsidRPr="001A2766">
              <w:rPr>
                <w:rFonts w:asciiTheme="minorHAnsi" w:hAnsiTheme="minorHAnsi"/>
                <w:noProof/>
                <w:webHidden/>
                <w:color w:val="000000" w:themeColor="text1"/>
                <w:sz w:val="24"/>
                <w:szCs w:val="24"/>
              </w:rPr>
              <w:tab/>
            </w:r>
            <w:r w:rsidR="00475173" w:rsidRPr="001A2766">
              <w:rPr>
                <w:rFonts w:asciiTheme="minorHAnsi" w:hAnsiTheme="minorHAnsi"/>
                <w:noProof/>
                <w:webHidden/>
                <w:color w:val="000000" w:themeColor="text1"/>
                <w:sz w:val="24"/>
                <w:szCs w:val="24"/>
              </w:rPr>
              <w:fldChar w:fldCharType="begin"/>
            </w:r>
            <w:r w:rsidR="00475173" w:rsidRPr="001A2766">
              <w:rPr>
                <w:rFonts w:asciiTheme="minorHAnsi" w:hAnsiTheme="minorHAnsi"/>
                <w:noProof/>
                <w:webHidden/>
                <w:color w:val="000000" w:themeColor="text1"/>
                <w:sz w:val="24"/>
                <w:szCs w:val="24"/>
              </w:rPr>
              <w:instrText xml:space="preserve"> PAGEREF _Toc60561262 \h </w:instrText>
            </w:r>
            <w:r w:rsidR="00475173" w:rsidRPr="001A2766">
              <w:rPr>
                <w:rFonts w:asciiTheme="minorHAnsi" w:hAnsiTheme="minorHAnsi"/>
                <w:noProof/>
                <w:webHidden/>
                <w:color w:val="000000" w:themeColor="text1"/>
                <w:sz w:val="24"/>
                <w:szCs w:val="24"/>
              </w:rPr>
            </w:r>
            <w:r w:rsidR="00475173" w:rsidRPr="001A2766">
              <w:rPr>
                <w:rFonts w:asciiTheme="minorHAnsi" w:hAnsiTheme="minorHAnsi"/>
                <w:noProof/>
                <w:webHidden/>
                <w:color w:val="000000" w:themeColor="text1"/>
                <w:sz w:val="24"/>
                <w:szCs w:val="24"/>
              </w:rPr>
              <w:fldChar w:fldCharType="separate"/>
            </w:r>
            <w:r w:rsidR="00475173" w:rsidRPr="001A2766">
              <w:rPr>
                <w:rFonts w:asciiTheme="minorHAnsi" w:hAnsiTheme="minorHAnsi"/>
                <w:noProof/>
                <w:webHidden/>
                <w:color w:val="000000" w:themeColor="text1"/>
                <w:sz w:val="24"/>
                <w:szCs w:val="24"/>
              </w:rPr>
              <w:t>53</w:t>
            </w:r>
            <w:r w:rsidR="00475173" w:rsidRPr="001A2766">
              <w:rPr>
                <w:rFonts w:asciiTheme="minorHAnsi" w:hAnsiTheme="minorHAnsi"/>
                <w:noProof/>
                <w:webHidden/>
                <w:color w:val="000000" w:themeColor="text1"/>
                <w:sz w:val="24"/>
                <w:szCs w:val="24"/>
              </w:rPr>
              <w:fldChar w:fldCharType="end"/>
            </w:r>
          </w:hyperlink>
        </w:p>
        <w:p w14:paraId="36BAE01B" w14:textId="10B716D7" w:rsidR="00475173" w:rsidRPr="001A2766" w:rsidRDefault="003B3008" w:rsidP="001A2766">
          <w:pPr>
            <w:pStyle w:val="TOC3"/>
            <w:tabs>
              <w:tab w:val="right" w:pos="9010"/>
            </w:tabs>
            <w:spacing w:line="360" w:lineRule="auto"/>
            <w:jc w:val="both"/>
            <w:rPr>
              <w:rFonts w:asciiTheme="minorHAnsi" w:eastAsiaTheme="minorEastAsia" w:hAnsiTheme="minorHAnsi" w:cstheme="minorBidi"/>
              <w:i w:val="0"/>
              <w:iCs w:val="0"/>
              <w:noProof/>
              <w:color w:val="000000" w:themeColor="text1"/>
              <w:sz w:val="24"/>
              <w:szCs w:val="24"/>
            </w:rPr>
          </w:pPr>
          <w:hyperlink w:anchor="_Toc60561263" w:history="1">
            <w:r w:rsidR="00475173" w:rsidRPr="001A2766">
              <w:rPr>
                <w:rStyle w:val="Hyperlink"/>
                <w:rFonts w:asciiTheme="minorHAnsi" w:hAnsiTheme="minorHAnsi"/>
                <w:noProof/>
                <w:color w:val="000000" w:themeColor="text1"/>
                <w:sz w:val="24"/>
                <w:szCs w:val="24"/>
              </w:rPr>
              <w:t>2.9 Computational enzyme design pipeline ‘enz’</w:t>
            </w:r>
            <w:r w:rsidR="00475173" w:rsidRPr="001A2766">
              <w:rPr>
                <w:rFonts w:asciiTheme="minorHAnsi" w:hAnsiTheme="minorHAnsi"/>
                <w:noProof/>
                <w:webHidden/>
                <w:color w:val="000000" w:themeColor="text1"/>
                <w:sz w:val="24"/>
                <w:szCs w:val="24"/>
              </w:rPr>
              <w:tab/>
            </w:r>
            <w:r w:rsidR="00475173" w:rsidRPr="001A2766">
              <w:rPr>
                <w:rFonts w:asciiTheme="minorHAnsi" w:hAnsiTheme="minorHAnsi"/>
                <w:noProof/>
                <w:webHidden/>
                <w:color w:val="000000" w:themeColor="text1"/>
                <w:sz w:val="24"/>
                <w:szCs w:val="24"/>
              </w:rPr>
              <w:fldChar w:fldCharType="begin"/>
            </w:r>
            <w:r w:rsidR="00475173" w:rsidRPr="001A2766">
              <w:rPr>
                <w:rFonts w:asciiTheme="minorHAnsi" w:hAnsiTheme="minorHAnsi"/>
                <w:noProof/>
                <w:webHidden/>
                <w:color w:val="000000" w:themeColor="text1"/>
                <w:sz w:val="24"/>
                <w:szCs w:val="24"/>
              </w:rPr>
              <w:instrText xml:space="preserve"> PAGEREF _Toc60561263 \h </w:instrText>
            </w:r>
            <w:r w:rsidR="00475173" w:rsidRPr="001A2766">
              <w:rPr>
                <w:rFonts w:asciiTheme="minorHAnsi" w:hAnsiTheme="minorHAnsi"/>
                <w:noProof/>
                <w:webHidden/>
                <w:color w:val="000000" w:themeColor="text1"/>
                <w:sz w:val="24"/>
                <w:szCs w:val="24"/>
              </w:rPr>
            </w:r>
            <w:r w:rsidR="00475173" w:rsidRPr="001A2766">
              <w:rPr>
                <w:rFonts w:asciiTheme="minorHAnsi" w:hAnsiTheme="minorHAnsi"/>
                <w:noProof/>
                <w:webHidden/>
                <w:color w:val="000000" w:themeColor="text1"/>
                <w:sz w:val="24"/>
                <w:szCs w:val="24"/>
              </w:rPr>
              <w:fldChar w:fldCharType="separate"/>
            </w:r>
            <w:r w:rsidR="00475173" w:rsidRPr="001A2766">
              <w:rPr>
                <w:rFonts w:asciiTheme="minorHAnsi" w:hAnsiTheme="minorHAnsi"/>
                <w:noProof/>
                <w:webHidden/>
                <w:color w:val="000000" w:themeColor="text1"/>
                <w:sz w:val="24"/>
                <w:szCs w:val="24"/>
              </w:rPr>
              <w:t>53</w:t>
            </w:r>
            <w:r w:rsidR="00475173" w:rsidRPr="001A2766">
              <w:rPr>
                <w:rFonts w:asciiTheme="minorHAnsi" w:hAnsiTheme="minorHAnsi"/>
                <w:noProof/>
                <w:webHidden/>
                <w:color w:val="000000" w:themeColor="text1"/>
                <w:sz w:val="24"/>
                <w:szCs w:val="24"/>
              </w:rPr>
              <w:fldChar w:fldCharType="end"/>
            </w:r>
          </w:hyperlink>
        </w:p>
        <w:p w14:paraId="3A344174" w14:textId="6F40E078" w:rsidR="00475173" w:rsidRPr="001A2766" w:rsidRDefault="003B3008" w:rsidP="001A2766">
          <w:pPr>
            <w:pStyle w:val="TOC3"/>
            <w:tabs>
              <w:tab w:val="right" w:pos="9010"/>
            </w:tabs>
            <w:spacing w:line="360" w:lineRule="auto"/>
            <w:jc w:val="both"/>
            <w:rPr>
              <w:rFonts w:asciiTheme="minorHAnsi" w:eastAsiaTheme="minorEastAsia" w:hAnsiTheme="minorHAnsi" w:cstheme="minorBidi"/>
              <w:i w:val="0"/>
              <w:iCs w:val="0"/>
              <w:noProof/>
              <w:color w:val="000000" w:themeColor="text1"/>
              <w:sz w:val="24"/>
              <w:szCs w:val="24"/>
            </w:rPr>
          </w:pPr>
          <w:hyperlink w:anchor="_Toc60561264" w:history="1">
            <w:r w:rsidR="00475173" w:rsidRPr="001A2766">
              <w:rPr>
                <w:rStyle w:val="Hyperlink"/>
                <w:rFonts w:asciiTheme="minorHAnsi" w:hAnsiTheme="minorHAnsi"/>
                <w:noProof/>
                <w:color w:val="000000" w:themeColor="text1"/>
                <w:sz w:val="24"/>
                <w:szCs w:val="24"/>
              </w:rPr>
              <w:t>PyRosetta simulations</w:t>
            </w:r>
            <w:r w:rsidR="00475173" w:rsidRPr="001A2766">
              <w:rPr>
                <w:rFonts w:asciiTheme="minorHAnsi" w:hAnsiTheme="minorHAnsi"/>
                <w:noProof/>
                <w:webHidden/>
                <w:color w:val="000000" w:themeColor="text1"/>
                <w:sz w:val="24"/>
                <w:szCs w:val="24"/>
              </w:rPr>
              <w:tab/>
            </w:r>
            <w:r w:rsidR="00475173" w:rsidRPr="001A2766">
              <w:rPr>
                <w:rFonts w:asciiTheme="minorHAnsi" w:hAnsiTheme="minorHAnsi"/>
                <w:noProof/>
                <w:webHidden/>
                <w:color w:val="000000" w:themeColor="text1"/>
                <w:sz w:val="24"/>
                <w:szCs w:val="24"/>
              </w:rPr>
              <w:fldChar w:fldCharType="begin"/>
            </w:r>
            <w:r w:rsidR="00475173" w:rsidRPr="001A2766">
              <w:rPr>
                <w:rFonts w:asciiTheme="minorHAnsi" w:hAnsiTheme="minorHAnsi"/>
                <w:noProof/>
                <w:webHidden/>
                <w:color w:val="000000" w:themeColor="text1"/>
                <w:sz w:val="24"/>
                <w:szCs w:val="24"/>
              </w:rPr>
              <w:instrText xml:space="preserve"> PAGEREF _Toc60561264 \h </w:instrText>
            </w:r>
            <w:r w:rsidR="00475173" w:rsidRPr="001A2766">
              <w:rPr>
                <w:rFonts w:asciiTheme="minorHAnsi" w:hAnsiTheme="minorHAnsi"/>
                <w:noProof/>
                <w:webHidden/>
                <w:color w:val="000000" w:themeColor="text1"/>
                <w:sz w:val="24"/>
                <w:szCs w:val="24"/>
              </w:rPr>
            </w:r>
            <w:r w:rsidR="00475173" w:rsidRPr="001A2766">
              <w:rPr>
                <w:rFonts w:asciiTheme="minorHAnsi" w:hAnsiTheme="minorHAnsi"/>
                <w:noProof/>
                <w:webHidden/>
                <w:color w:val="000000" w:themeColor="text1"/>
                <w:sz w:val="24"/>
                <w:szCs w:val="24"/>
              </w:rPr>
              <w:fldChar w:fldCharType="separate"/>
            </w:r>
            <w:r w:rsidR="00475173" w:rsidRPr="001A2766">
              <w:rPr>
                <w:rFonts w:asciiTheme="minorHAnsi" w:hAnsiTheme="minorHAnsi"/>
                <w:noProof/>
                <w:webHidden/>
                <w:color w:val="000000" w:themeColor="text1"/>
                <w:sz w:val="24"/>
                <w:szCs w:val="24"/>
              </w:rPr>
              <w:t>53</w:t>
            </w:r>
            <w:r w:rsidR="00475173" w:rsidRPr="001A2766">
              <w:rPr>
                <w:rFonts w:asciiTheme="minorHAnsi" w:hAnsiTheme="minorHAnsi"/>
                <w:noProof/>
                <w:webHidden/>
                <w:color w:val="000000" w:themeColor="text1"/>
                <w:sz w:val="24"/>
                <w:szCs w:val="24"/>
              </w:rPr>
              <w:fldChar w:fldCharType="end"/>
            </w:r>
          </w:hyperlink>
        </w:p>
        <w:p w14:paraId="01BFCA39" w14:textId="6DA45EA5" w:rsidR="00475173" w:rsidRPr="001A2766" w:rsidRDefault="003B3008" w:rsidP="001A2766">
          <w:pPr>
            <w:pStyle w:val="TOC3"/>
            <w:tabs>
              <w:tab w:val="right" w:pos="9010"/>
            </w:tabs>
            <w:spacing w:line="360" w:lineRule="auto"/>
            <w:jc w:val="both"/>
            <w:rPr>
              <w:rFonts w:asciiTheme="minorHAnsi" w:eastAsiaTheme="minorEastAsia" w:hAnsiTheme="minorHAnsi" w:cstheme="minorBidi"/>
              <w:i w:val="0"/>
              <w:iCs w:val="0"/>
              <w:noProof/>
              <w:color w:val="000000" w:themeColor="text1"/>
              <w:sz w:val="24"/>
              <w:szCs w:val="24"/>
            </w:rPr>
          </w:pPr>
          <w:hyperlink w:anchor="_Toc60561265" w:history="1">
            <w:r w:rsidR="00475173" w:rsidRPr="001A2766">
              <w:rPr>
                <w:rStyle w:val="Hyperlink"/>
                <w:rFonts w:asciiTheme="minorHAnsi" w:hAnsiTheme="minorHAnsi"/>
                <w:noProof/>
                <w:color w:val="000000" w:themeColor="text1"/>
                <w:sz w:val="24"/>
                <w:szCs w:val="24"/>
              </w:rPr>
              <w:t>Preparation of PDB files</w:t>
            </w:r>
            <w:r w:rsidR="00475173" w:rsidRPr="001A2766">
              <w:rPr>
                <w:rFonts w:asciiTheme="minorHAnsi" w:hAnsiTheme="minorHAnsi"/>
                <w:noProof/>
                <w:webHidden/>
                <w:color w:val="000000" w:themeColor="text1"/>
                <w:sz w:val="24"/>
                <w:szCs w:val="24"/>
              </w:rPr>
              <w:tab/>
            </w:r>
            <w:r w:rsidR="00475173" w:rsidRPr="001A2766">
              <w:rPr>
                <w:rFonts w:asciiTheme="minorHAnsi" w:hAnsiTheme="minorHAnsi"/>
                <w:noProof/>
                <w:webHidden/>
                <w:color w:val="000000" w:themeColor="text1"/>
                <w:sz w:val="24"/>
                <w:szCs w:val="24"/>
              </w:rPr>
              <w:fldChar w:fldCharType="begin"/>
            </w:r>
            <w:r w:rsidR="00475173" w:rsidRPr="001A2766">
              <w:rPr>
                <w:rFonts w:asciiTheme="minorHAnsi" w:hAnsiTheme="minorHAnsi"/>
                <w:noProof/>
                <w:webHidden/>
                <w:color w:val="000000" w:themeColor="text1"/>
                <w:sz w:val="24"/>
                <w:szCs w:val="24"/>
              </w:rPr>
              <w:instrText xml:space="preserve"> PAGEREF _Toc60561265 \h </w:instrText>
            </w:r>
            <w:r w:rsidR="00475173" w:rsidRPr="001A2766">
              <w:rPr>
                <w:rFonts w:asciiTheme="minorHAnsi" w:hAnsiTheme="minorHAnsi"/>
                <w:noProof/>
                <w:webHidden/>
                <w:color w:val="000000" w:themeColor="text1"/>
                <w:sz w:val="24"/>
                <w:szCs w:val="24"/>
              </w:rPr>
            </w:r>
            <w:r w:rsidR="00475173" w:rsidRPr="001A2766">
              <w:rPr>
                <w:rFonts w:asciiTheme="minorHAnsi" w:hAnsiTheme="minorHAnsi"/>
                <w:noProof/>
                <w:webHidden/>
                <w:color w:val="000000" w:themeColor="text1"/>
                <w:sz w:val="24"/>
                <w:szCs w:val="24"/>
              </w:rPr>
              <w:fldChar w:fldCharType="separate"/>
            </w:r>
            <w:r w:rsidR="00475173" w:rsidRPr="001A2766">
              <w:rPr>
                <w:rFonts w:asciiTheme="minorHAnsi" w:hAnsiTheme="minorHAnsi"/>
                <w:noProof/>
                <w:webHidden/>
                <w:color w:val="000000" w:themeColor="text1"/>
                <w:sz w:val="24"/>
                <w:szCs w:val="24"/>
              </w:rPr>
              <w:t>54</w:t>
            </w:r>
            <w:r w:rsidR="00475173" w:rsidRPr="001A2766">
              <w:rPr>
                <w:rFonts w:asciiTheme="minorHAnsi" w:hAnsiTheme="minorHAnsi"/>
                <w:noProof/>
                <w:webHidden/>
                <w:color w:val="000000" w:themeColor="text1"/>
                <w:sz w:val="24"/>
                <w:szCs w:val="24"/>
              </w:rPr>
              <w:fldChar w:fldCharType="end"/>
            </w:r>
          </w:hyperlink>
        </w:p>
        <w:p w14:paraId="35BDA055" w14:textId="13C9057A" w:rsidR="00475173" w:rsidRPr="001A2766" w:rsidRDefault="003B3008" w:rsidP="001A2766">
          <w:pPr>
            <w:pStyle w:val="TOC3"/>
            <w:tabs>
              <w:tab w:val="right" w:pos="9010"/>
            </w:tabs>
            <w:spacing w:line="360" w:lineRule="auto"/>
            <w:jc w:val="both"/>
            <w:rPr>
              <w:rFonts w:asciiTheme="minorHAnsi" w:eastAsiaTheme="minorEastAsia" w:hAnsiTheme="minorHAnsi" w:cstheme="minorBidi"/>
              <w:i w:val="0"/>
              <w:iCs w:val="0"/>
              <w:noProof/>
              <w:color w:val="000000" w:themeColor="text1"/>
              <w:sz w:val="24"/>
              <w:szCs w:val="24"/>
            </w:rPr>
          </w:pPr>
          <w:hyperlink w:anchor="_Toc60561266" w:history="1">
            <w:r w:rsidR="00475173" w:rsidRPr="001A2766">
              <w:rPr>
                <w:rStyle w:val="Hyperlink"/>
                <w:rFonts w:asciiTheme="minorHAnsi" w:hAnsiTheme="minorHAnsi"/>
                <w:noProof/>
                <w:color w:val="000000" w:themeColor="text1"/>
                <w:sz w:val="24"/>
                <w:szCs w:val="24"/>
              </w:rPr>
              <w:t>Docking in enz</w:t>
            </w:r>
            <w:r w:rsidR="00475173" w:rsidRPr="001A2766">
              <w:rPr>
                <w:rFonts w:asciiTheme="minorHAnsi" w:hAnsiTheme="minorHAnsi"/>
                <w:noProof/>
                <w:webHidden/>
                <w:color w:val="000000" w:themeColor="text1"/>
                <w:sz w:val="24"/>
                <w:szCs w:val="24"/>
              </w:rPr>
              <w:tab/>
            </w:r>
            <w:r w:rsidR="00475173" w:rsidRPr="001A2766">
              <w:rPr>
                <w:rFonts w:asciiTheme="minorHAnsi" w:hAnsiTheme="minorHAnsi"/>
                <w:noProof/>
                <w:webHidden/>
                <w:color w:val="000000" w:themeColor="text1"/>
                <w:sz w:val="24"/>
                <w:szCs w:val="24"/>
              </w:rPr>
              <w:fldChar w:fldCharType="begin"/>
            </w:r>
            <w:r w:rsidR="00475173" w:rsidRPr="001A2766">
              <w:rPr>
                <w:rFonts w:asciiTheme="minorHAnsi" w:hAnsiTheme="minorHAnsi"/>
                <w:noProof/>
                <w:webHidden/>
                <w:color w:val="000000" w:themeColor="text1"/>
                <w:sz w:val="24"/>
                <w:szCs w:val="24"/>
              </w:rPr>
              <w:instrText xml:space="preserve"> PAGEREF _Toc60561266 \h </w:instrText>
            </w:r>
            <w:r w:rsidR="00475173" w:rsidRPr="001A2766">
              <w:rPr>
                <w:rFonts w:asciiTheme="minorHAnsi" w:hAnsiTheme="minorHAnsi"/>
                <w:noProof/>
                <w:webHidden/>
                <w:color w:val="000000" w:themeColor="text1"/>
                <w:sz w:val="24"/>
                <w:szCs w:val="24"/>
              </w:rPr>
            </w:r>
            <w:r w:rsidR="00475173" w:rsidRPr="001A2766">
              <w:rPr>
                <w:rFonts w:asciiTheme="minorHAnsi" w:hAnsiTheme="minorHAnsi"/>
                <w:noProof/>
                <w:webHidden/>
                <w:color w:val="000000" w:themeColor="text1"/>
                <w:sz w:val="24"/>
                <w:szCs w:val="24"/>
              </w:rPr>
              <w:fldChar w:fldCharType="separate"/>
            </w:r>
            <w:r w:rsidR="00475173" w:rsidRPr="001A2766">
              <w:rPr>
                <w:rFonts w:asciiTheme="minorHAnsi" w:hAnsiTheme="minorHAnsi"/>
                <w:noProof/>
                <w:webHidden/>
                <w:color w:val="000000" w:themeColor="text1"/>
                <w:sz w:val="24"/>
                <w:szCs w:val="24"/>
              </w:rPr>
              <w:t>54</w:t>
            </w:r>
            <w:r w:rsidR="00475173" w:rsidRPr="001A2766">
              <w:rPr>
                <w:rFonts w:asciiTheme="minorHAnsi" w:hAnsiTheme="minorHAnsi"/>
                <w:noProof/>
                <w:webHidden/>
                <w:color w:val="000000" w:themeColor="text1"/>
                <w:sz w:val="24"/>
                <w:szCs w:val="24"/>
              </w:rPr>
              <w:fldChar w:fldCharType="end"/>
            </w:r>
          </w:hyperlink>
        </w:p>
        <w:p w14:paraId="46BCBC7D" w14:textId="13F7C2DB" w:rsidR="00475173" w:rsidRPr="001A2766" w:rsidRDefault="003B3008" w:rsidP="001A2766">
          <w:pPr>
            <w:pStyle w:val="TOC3"/>
            <w:tabs>
              <w:tab w:val="right" w:pos="9010"/>
            </w:tabs>
            <w:spacing w:line="360" w:lineRule="auto"/>
            <w:jc w:val="both"/>
            <w:rPr>
              <w:rFonts w:asciiTheme="minorHAnsi" w:eastAsiaTheme="minorEastAsia" w:hAnsiTheme="minorHAnsi" w:cstheme="minorBidi"/>
              <w:i w:val="0"/>
              <w:iCs w:val="0"/>
              <w:noProof/>
              <w:color w:val="000000" w:themeColor="text1"/>
              <w:sz w:val="24"/>
              <w:szCs w:val="24"/>
            </w:rPr>
          </w:pPr>
          <w:hyperlink w:anchor="_Toc60561267" w:history="1">
            <w:r w:rsidR="00475173" w:rsidRPr="001A2766">
              <w:rPr>
                <w:rStyle w:val="Hyperlink"/>
                <w:rFonts w:asciiTheme="minorHAnsi" w:hAnsiTheme="minorHAnsi"/>
                <w:noProof/>
                <w:color w:val="000000" w:themeColor="text1"/>
                <w:sz w:val="24"/>
                <w:szCs w:val="24"/>
              </w:rPr>
              <w:t>Computational Alanine scan</w:t>
            </w:r>
            <w:r w:rsidR="00475173" w:rsidRPr="001A2766">
              <w:rPr>
                <w:rFonts w:asciiTheme="minorHAnsi" w:hAnsiTheme="minorHAnsi"/>
                <w:noProof/>
                <w:webHidden/>
                <w:color w:val="000000" w:themeColor="text1"/>
                <w:sz w:val="24"/>
                <w:szCs w:val="24"/>
              </w:rPr>
              <w:tab/>
            </w:r>
            <w:r w:rsidR="00475173" w:rsidRPr="001A2766">
              <w:rPr>
                <w:rFonts w:asciiTheme="minorHAnsi" w:hAnsiTheme="minorHAnsi"/>
                <w:noProof/>
                <w:webHidden/>
                <w:color w:val="000000" w:themeColor="text1"/>
                <w:sz w:val="24"/>
                <w:szCs w:val="24"/>
              </w:rPr>
              <w:fldChar w:fldCharType="begin"/>
            </w:r>
            <w:r w:rsidR="00475173" w:rsidRPr="001A2766">
              <w:rPr>
                <w:rFonts w:asciiTheme="minorHAnsi" w:hAnsiTheme="minorHAnsi"/>
                <w:noProof/>
                <w:webHidden/>
                <w:color w:val="000000" w:themeColor="text1"/>
                <w:sz w:val="24"/>
                <w:szCs w:val="24"/>
              </w:rPr>
              <w:instrText xml:space="preserve"> PAGEREF _Toc60561267 \h </w:instrText>
            </w:r>
            <w:r w:rsidR="00475173" w:rsidRPr="001A2766">
              <w:rPr>
                <w:rFonts w:asciiTheme="minorHAnsi" w:hAnsiTheme="minorHAnsi"/>
                <w:noProof/>
                <w:webHidden/>
                <w:color w:val="000000" w:themeColor="text1"/>
                <w:sz w:val="24"/>
                <w:szCs w:val="24"/>
              </w:rPr>
            </w:r>
            <w:r w:rsidR="00475173" w:rsidRPr="001A2766">
              <w:rPr>
                <w:rFonts w:asciiTheme="minorHAnsi" w:hAnsiTheme="minorHAnsi"/>
                <w:noProof/>
                <w:webHidden/>
                <w:color w:val="000000" w:themeColor="text1"/>
                <w:sz w:val="24"/>
                <w:szCs w:val="24"/>
              </w:rPr>
              <w:fldChar w:fldCharType="separate"/>
            </w:r>
            <w:r w:rsidR="00475173" w:rsidRPr="001A2766">
              <w:rPr>
                <w:rFonts w:asciiTheme="minorHAnsi" w:hAnsiTheme="minorHAnsi"/>
                <w:noProof/>
                <w:webHidden/>
                <w:color w:val="000000" w:themeColor="text1"/>
                <w:sz w:val="24"/>
                <w:szCs w:val="24"/>
              </w:rPr>
              <w:t>54</w:t>
            </w:r>
            <w:r w:rsidR="00475173" w:rsidRPr="001A2766">
              <w:rPr>
                <w:rFonts w:asciiTheme="minorHAnsi" w:hAnsiTheme="minorHAnsi"/>
                <w:noProof/>
                <w:webHidden/>
                <w:color w:val="000000" w:themeColor="text1"/>
                <w:sz w:val="24"/>
                <w:szCs w:val="24"/>
              </w:rPr>
              <w:fldChar w:fldCharType="end"/>
            </w:r>
          </w:hyperlink>
        </w:p>
        <w:p w14:paraId="5197EF8F" w14:textId="4CE7C294" w:rsidR="00475173" w:rsidRPr="001A2766" w:rsidRDefault="003B3008" w:rsidP="001A2766">
          <w:pPr>
            <w:pStyle w:val="TOC4"/>
            <w:tabs>
              <w:tab w:val="right" w:pos="9010"/>
            </w:tabs>
            <w:spacing w:line="360" w:lineRule="auto"/>
            <w:jc w:val="both"/>
            <w:rPr>
              <w:rFonts w:asciiTheme="minorHAnsi" w:eastAsiaTheme="minorEastAsia" w:hAnsiTheme="minorHAnsi" w:cstheme="minorBidi"/>
              <w:noProof/>
              <w:color w:val="000000" w:themeColor="text1"/>
              <w:sz w:val="24"/>
              <w:szCs w:val="24"/>
            </w:rPr>
          </w:pPr>
          <w:hyperlink w:anchor="_Toc60561268" w:history="1">
            <w:r w:rsidR="00475173" w:rsidRPr="001A2766">
              <w:rPr>
                <w:rStyle w:val="Hyperlink"/>
                <w:rFonts w:asciiTheme="minorHAnsi" w:hAnsiTheme="minorHAnsi"/>
                <w:noProof/>
                <w:color w:val="000000" w:themeColor="text1"/>
                <w:sz w:val="24"/>
                <w:szCs w:val="24"/>
              </w:rPr>
              <w:t>Semi- rational enzyme design based on Arnold BM3 mutant library</w:t>
            </w:r>
            <w:r w:rsidR="00475173" w:rsidRPr="001A2766">
              <w:rPr>
                <w:rFonts w:asciiTheme="minorHAnsi" w:hAnsiTheme="minorHAnsi"/>
                <w:noProof/>
                <w:webHidden/>
                <w:color w:val="000000" w:themeColor="text1"/>
                <w:sz w:val="24"/>
                <w:szCs w:val="24"/>
              </w:rPr>
              <w:tab/>
            </w:r>
            <w:r w:rsidR="00475173" w:rsidRPr="001A2766">
              <w:rPr>
                <w:rFonts w:asciiTheme="minorHAnsi" w:hAnsiTheme="minorHAnsi"/>
                <w:noProof/>
                <w:webHidden/>
                <w:color w:val="000000" w:themeColor="text1"/>
                <w:sz w:val="24"/>
                <w:szCs w:val="24"/>
              </w:rPr>
              <w:fldChar w:fldCharType="begin"/>
            </w:r>
            <w:r w:rsidR="00475173" w:rsidRPr="001A2766">
              <w:rPr>
                <w:rFonts w:asciiTheme="minorHAnsi" w:hAnsiTheme="minorHAnsi"/>
                <w:noProof/>
                <w:webHidden/>
                <w:color w:val="000000" w:themeColor="text1"/>
                <w:sz w:val="24"/>
                <w:szCs w:val="24"/>
              </w:rPr>
              <w:instrText xml:space="preserve"> PAGEREF _Toc60561268 \h </w:instrText>
            </w:r>
            <w:r w:rsidR="00475173" w:rsidRPr="001A2766">
              <w:rPr>
                <w:rFonts w:asciiTheme="minorHAnsi" w:hAnsiTheme="minorHAnsi"/>
                <w:noProof/>
                <w:webHidden/>
                <w:color w:val="000000" w:themeColor="text1"/>
                <w:sz w:val="24"/>
                <w:szCs w:val="24"/>
              </w:rPr>
            </w:r>
            <w:r w:rsidR="00475173" w:rsidRPr="001A2766">
              <w:rPr>
                <w:rFonts w:asciiTheme="minorHAnsi" w:hAnsiTheme="minorHAnsi"/>
                <w:noProof/>
                <w:webHidden/>
                <w:color w:val="000000" w:themeColor="text1"/>
                <w:sz w:val="24"/>
                <w:szCs w:val="24"/>
              </w:rPr>
              <w:fldChar w:fldCharType="separate"/>
            </w:r>
            <w:r w:rsidR="00475173" w:rsidRPr="001A2766">
              <w:rPr>
                <w:rFonts w:asciiTheme="minorHAnsi" w:hAnsiTheme="minorHAnsi"/>
                <w:noProof/>
                <w:webHidden/>
                <w:color w:val="000000" w:themeColor="text1"/>
                <w:sz w:val="24"/>
                <w:szCs w:val="24"/>
              </w:rPr>
              <w:t>55</w:t>
            </w:r>
            <w:r w:rsidR="00475173" w:rsidRPr="001A2766">
              <w:rPr>
                <w:rFonts w:asciiTheme="minorHAnsi" w:hAnsiTheme="minorHAnsi"/>
                <w:noProof/>
                <w:webHidden/>
                <w:color w:val="000000" w:themeColor="text1"/>
                <w:sz w:val="24"/>
                <w:szCs w:val="24"/>
              </w:rPr>
              <w:fldChar w:fldCharType="end"/>
            </w:r>
          </w:hyperlink>
        </w:p>
        <w:p w14:paraId="4CCE2D38" w14:textId="0AECB1B9" w:rsidR="00475173" w:rsidRPr="001A2766" w:rsidRDefault="003B3008" w:rsidP="001A2766">
          <w:pPr>
            <w:pStyle w:val="TOC3"/>
            <w:tabs>
              <w:tab w:val="right" w:pos="9010"/>
            </w:tabs>
            <w:spacing w:line="360" w:lineRule="auto"/>
            <w:jc w:val="both"/>
            <w:rPr>
              <w:rFonts w:asciiTheme="minorHAnsi" w:eastAsiaTheme="minorEastAsia" w:hAnsiTheme="minorHAnsi" w:cstheme="minorBidi"/>
              <w:i w:val="0"/>
              <w:iCs w:val="0"/>
              <w:noProof/>
              <w:color w:val="000000" w:themeColor="text1"/>
              <w:sz w:val="24"/>
              <w:szCs w:val="24"/>
            </w:rPr>
          </w:pPr>
          <w:hyperlink w:anchor="_Toc60561269" w:history="1">
            <w:r w:rsidR="00475173" w:rsidRPr="001A2766">
              <w:rPr>
                <w:rStyle w:val="Hyperlink"/>
                <w:rFonts w:asciiTheme="minorHAnsi" w:hAnsiTheme="minorHAnsi"/>
                <w:noProof/>
                <w:color w:val="000000" w:themeColor="text1"/>
                <w:sz w:val="24"/>
                <w:szCs w:val="24"/>
              </w:rPr>
              <w:t>2.6 Site- directed mutagenesis for the introduction of novel mutations</w:t>
            </w:r>
            <w:r w:rsidR="00475173" w:rsidRPr="001A2766">
              <w:rPr>
                <w:rFonts w:asciiTheme="minorHAnsi" w:hAnsiTheme="minorHAnsi"/>
                <w:noProof/>
                <w:webHidden/>
                <w:color w:val="000000" w:themeColor="text1"/>
                <w:sz w:val="24"/>
                <w:szCs w:val="24"/>
              </w:rPr>
              <w:tab/>
            </w:r>
            <w:r w:rsidR="00475173" w:rsidRPr="001A2766">
              <w:rPr>
                <w:rFonts w:asciiTheme="minorHAnsi" w:hAnsiTheme="minorHAnsi"/>
                <w:noProof/>
                <w:webHidden/>
                <w:color w:val="000000" w:themeColor="text1"/>
                <w:sz w:val="24"/>
                <w:szCs w:val="24"/>
              </w:rPr>
              <w:fldChar w:fldCharType="begin"/>
            </w:r>
            <w:r w:rsidR="00475173" w:rsidRPr="001A2766">
              <w:rPr>
                <w:rFonts w:asciiTheme="minorHAnsi" w:hAnsiTheme="minorHAnsi"/>
                <w:noProof/>
                <w:webHidden/>
                <w:color w:val="000000" w:themeColor="text1"/>
                <w:sz w:val="24"/>
                <w:szCs w:val="24"/>
              </w:rPr>
              <w:instrText xml:space="preserve"> PAGEREF _Toc60561269 \h </w:instrText>
            </w:r>
            <w:r w:rsidR="00475173" w:rsidRPr="001A2766">
              <w:rPr>
                <w:rFonts w:asciiTheme="minorHAnsi" w:hAnsiTheme="minorHAnsi"/>
                <w:noProof/>
                <w:webHidden/>
                <w:color w:val="000000" w:themeColor="text1"/>
                <w:sz w:val="24"/>
                <w:szCs w:val="24"/>
              </w:rPr>
            </w:r>
            <w:r w:rsidR="00475173" w:rsidRPr="001A2766">
              <w:rPr>
                <w:rFonts w:asciiTheme="minorHAnsi" w:hAnsiTheme="minorHAnsi"/>
                <w:noProof/>
                <w:webHidden/>
                <w:color w:val="000000" w:themeColor="text1"/>
                <w:sz w:val="24"/>
                <w:szCs w:val="24"/>
              </w:rPr>
              <w:fldChar w:fldCharType="separate"/>
            </w:r>
            <w:r w:rsidR="00475173" w:rsidRPr="001A2766">
              <w:rPr>
                <w:rFonts w:asciiTheme="minorHAnsi" w:hAnsiTheme="minorHAnsi"/>
                <w:noProof/>
                <w:webHidden/>
                <w:color w:val="000000" w:themeColor="text1"/>
                <w:sz w:val="24"/>
                <w:szCs w:val="24"/>
              </w:rPr>
              <w:t>55</w:t>
            </w:r>
            <w:r w:rsidR="00475173" w:rsidRPr="001A2766">
              <w:rPr>
                <w:rFonts w:asciiTheme="minorHAnsi" w:hAnsiTheme="minorHAnsi"/>
                <w:noProof/>
                <w:webHidden/>
                <w:color w:val="000000" w:themeColor="text1"/>
                <w:sz w:val="24"/>
                <w:szCs w:val="24"/>
              </w:rPr>
              <w:fldChar w:fldCharType="end"/>
            </w:r>
          </w:hyperlink>
        </w:p>
        <w:p w14:paraId="1CA9A93E" w14:textId="198D9DD5" w:rsidR="00475173" w:rsidRPr="001A2766" w:rsidRDefault="003B3008" w:rsidP="001A2766">
          <w:pPr>
            <w:pStyle w:val="TOC1"/>
            <w:tabs>
              <w:tab w:val="right" w:pos="9010"/>
            </w:tabs>
            <w:spacing w:line="360" w:lineRule="auto"/>
            <w:jc w:val="both"/>
            <w:rPr>
              <w:rFonts w:asciiTheme="minorHAnsi" w:eastAsiaTheme="minorEastAsia" w:hAnsiTheme="minorHAnsi" w:cstheme="minorBidi"/>
              <w:b w:val="0"/>
              <w:bCs w:val="0"/>
              <w:caps w:val="0"/>
              <w:noProof/>
              <w:color w:val="000000" w:themeColor="text1"/>
              <w:sz w:val="24"/>
              <w:szCs w:val="24"/>
            </w:rPr>
          </w:pPr>
          <w:hyperlink w:anchor="_Toc60561270" w:history="1">
            <w:r w:rsidR="00475173" w:rsidRPr="001A2766">
              <w:rPr>
                <w:rStyle w:val="Hyperlink"/>
                <w:rFonts w:asciiTheme="minorHAnsi" w:hAnsiTheme="minorHAnsi"/>
                <w:noProof/>
                <w:color w:val="000000" w:themeColor="text1"/>
                <w:sz w:val="24"/>
                <w:szCs w:val="24"/>
              </w:rPr>
              <w:t>3 Results and Discussion</w:t>
            </w:r>
            <w:r w:rsidR="00475173" w:rsidRPr="001A2766">
              <w:rPr>
                <w:rFonts w:asciiTheme="minorHAnsi" w:hAnsiTheme="minorHAnsi"/>
                <w:noProof/>
                <w:webHidden/>
                <w:color w:val="000000" w:themeColor="text1"/>
                <w:sz w:val="24"/>
                <w:szCs w:val="24"/>
              </w:rPr>
              <w:tab/>
            </w:r>
            <w:r w:rsidR="00475173" w:rsidRPr="001A2766">
              <w:rPr>
                <w:rFonts w:asciiTheme="minorHAnsi" w:hAnsiTheme="minorHAnsi"/>
                <w:noProof/>
                <w:webHidden/>
                <w:color w:val="000000" w:themeColor="text1"/>
                <w:sz w:val="24"/>
                <w:szCs w:val="24"/>
              </w:rPr>
              <w:fldChar w:fldCharType="begin"/>
            </w:r>
            <w:r w:rsidR="00475173" w:rsidRPr="001A2766">
              <w:rPr>
                <w:rFonts w:asciiTheme="minorHAnsi" w:hAnsiTheme="minorHAnsi"/>
                <w:noProof/>
                <w:webHidden/>
                <w:color w:val="000000" w:themeColor="text1"/>
                <w:sz w:val="24"/>
                <w:szCs w:val="24"/>
              </w:rPr>
              <w:instrText xml:space="preserve"> PAGEREF _Toc60561270 \h </w:instrText>
            </w:r>
            <w:r w:rsidR="00475173" w:rsidRPr="001A2766">
              <w:rPr>
                <w:rFonts w:asciiTheme="minorHAnsi" w:hAnsiTheme="minorHAnsi"/>
                <w:noProof/>
                <w:webHidden/>
                <w:color w:val="000000" w:themeColor="text1"/>
                <w:sz w:val="24"/>
                <w:szCs w:val="24"/>
              </w:rPr>
            </w:r>
            <w:r w:rsidR="00475173" w:rsidRPr="001A2766">
              <w:rPr>
                <w:rFonts w:asciiTheme="minorHAnsi" w:hAnsiTheme="minorHAnsi"/>
                <w:noProof/>
                <w:webHidden/>
                <w:color w:val="000000" w:themeColor="text1"/>
                <w:sz w:val="24"/>
                <w:szCs w:val="24"/>
              </w:rPr>
              <w:fldChar w:fldCharType="separate"/>
            </w:r>
            <w:r w:rsidR="00475173" w:rsidRPr="001A2766">
              <w:rPr>
                <w:rFonts w:asciiTheme="minorHAnsi" w:hAnsiTheme="minorHAnsi"/>
                <w:noProof/>
                <w:webHidden/>
                <w:color w:val="000000" w:themeColor="text1"/>
                <w:sz w:val="24"/>
                <w:szCs w:val="24"/>
              </w:rPr>
              <w:t>58</w:t>
            </w:r>
            <w:r w:rsidR="00475173" w:rsidRPr="001A2766">
              <w:rPr>
                <w:rFonts w:asciiTheme="minorHAnsi" w:hAnsiTheme="minorHAnsi"/>
                <w:noProof/>
                <w:webHidden/>
                <w:color w:val="000000" w:themeColor="text1"/>
                <w:sz w:val="24"/>
                <w:szCs w:val="24"/>
              </w:rPr>
              <w:fldChar w:fldCharType="end"/>
            </w:r>
          </w:hyperlink>
        </w:p>
        <w:p w14:paraId="33CE7894" w14:textId="0435C304" w:rsidR="00475173" w:rsidRPr="001A2766" w:rsidRDefault="003B3008" w:rsidP="001A2766">
          <w:pPr>
            <w:pStyle w:val="TOC3"/>
            <w:tabs>
              <w:tab w:val="right" w:pos="9010"/>
            </w:tabs>
            <w:spacing w:line="360" w:lineRule="auto"/>
            <w:jc w:val="both"/>
            <w:rPr>
              <w:rFonts w:asciiTheme="minorHAnsi" w:eastAsiaTheme="minorEastAsia" w:hAnsiTheme="minorHAnsi" w:cstheme="minorBidi"/>
              <w:i w:val="0"/>
              <w:iCs w:val="0"/>
              <w:noProof/>
              <w:color w:val="000000" w:themeColor="text1"/>
              <w:sz w:val="24"/>
              <w:szCs w:val="24"/>
            </w:rPr>
          </w:pPr>
          <w:hyperlink w:anchor="_Toc60561271" w:history="1">
            <w:r w:rsidR="00475173" w:rsidRPr="001A2766">
              <w:rPr>
                <w:rStyle w:val="Hyperlink"/>
                <w:rFonts w:asciiTheme="minorHAnsi" w:hAnsiTheme="minorHAnsi"/>
                <w:noProof/>
                <w:color w:val="000000" w:themeColor="text1"/>
                <w:sz w:val="24"/>
                <w:szCs w:val="24"/>
              </w:rPr>
              <w:t>3.1 Protein Expression and Purification of Full Length WT and DM BM3</w:t>
            </w:r>
            <w:r w:rsidR="00475173" w:rsidRPr="001A2766">
              <w:rPr>
                <w:rFonts w:asciiTheme="minorHAnsi" w:hAnsiTheme="minorHAnsi"/>
                <w:noProof/>
                <w:webHidden/>
                <w:color w:val="000000" w:themeColor="text1"/>
                <w:sz w:val="24"/>
                <w:szCs w:val="24"/>
              </w:rPr>
              <w:tab/>
            </w:r>
            <w:r w:rsidR="00475173" w:rsidRPr="001A2766">
              <w:rPr>
                <w:rFonts w:asciiTheme="minorHAnsi" w:hAnsiTheme="minorHAnsi"/>
                <w:noProof/>
                <w:webHidden/>
                <w:color w:val="000000" w:themeColor="text1"/>
                <w:sz w:val="24"/>
                <w:szCs w:val="24"/>
              </w:rPr>
              <w:fldChar w:fldCharType="begin"/>
            </w:r>
            <w:r w:rsidR="00475173" w:rsidRPr="001A2766">
              <w:rPr>
                <w:rFonts w:asciiTheme="minorHAnsi" w:hAnsiTheme="minorHAnsi"/>
                <w:noProof/>
                <w:webHidden/>
                <w:color w:val="000000" w:themeColor="text1"/>
                <w:sz w:val="24"/>
                <w:szCs w:val="24"/>
              </w:rPr>
              <w:instrText xml:space="preserve"> PAGEREF _Toc60561271 \h </w:instrText>
            </w:r>
            <w:r w:rsidR="00475173" w:rsidRPr="001A2766">
              <w:rPr>
                <w:rFonts w:asciiTheme="minorHAnsi" w:hAnsiTheme="minorHAnsi"/>
                <w:noProof/>
                <w:webHidden/>
                <w:color w:val="000000" w:themeColor="text1"/>
                <w:sz w:val="24"/>
                <w:szCs w:val="24"/>
              </w:rPr>
            </w:r>
            <w:r w:rsidR="00475173" w:rsidRPr="001A2766">
              <w:rPr>
                <w:rFonts w:asciiTheme="minorHAnsi" w:hAnsiTheme="minorHAnsi"/>
                <w:noProof/>
                <w:webHidden/>
                <w:color w:val="000000" w:themeColor="text1"/>
                <w:sz w:val="24"/>
                <w:szCs w:val="24"/>
              </w:rPr>
              <w:fldChar w:fldCharType="separate"/>
            </w:r>
            <w:r w:rsidR="00475173" w:rsidRPr="001A2766">
              <w:rPr>
                <w:rFonts w:asciiTheme="minorHAnsi" w:hAnsiTheme="minorHAnsi"/>
                <w:noProof/>
                <w:webHidden/>
                <w:color w:val="000000" w:themeColor="text1"/>
                <w:sz w:val="24"/>
                <w:szCs w:val="24"/>
              </w:rPr>
              <w:t>58</w:t>
            </w:r>
            <w:r w:rsidR="00475173" w:rsidRPr="001A2766">
              <w:rPr>
                <w:rFonts w:asciiTheme="minorHAnsi" w:hAnsiTheme="minorHAnsi"/>
                <w:noProof/>
                <w:webHidden/>
                <w:color w:val="000000" w:themeColor="text1"/>
                <w:sz w:val="24"/>
                <w:szCs w:val="24"/>
              </w:rPr>
              <w:fldChar w:fldCharType="end"/>
            </w:r>
          </w:hyperlink>
        </w:p>
        <w:p w14:paraId="12F4A36E" w14:textId="06501004" w:rsidR="00475173" w:rsidRPr="001A2766" w:rsidRDefault="003B3008" w:rsidP="001A2766">
          <w:pPr>
            <w:pStyle w:val="TOC4"/>
            <w:tabs>
              <w:tab w:val="right" w:pos="9010"/>
            </w:tabs>
            <w:spacing w:line="360" w:lineRule="auto"/>
            <w:jc w:val="both"/>
            <w:rPr>
              <w:rFonts w:asciiTheme="minorHAnsi" w:eastAsiaTheme="minorEastAsia" w:hAnsiTheme="minorHAnsi" w:cstheme="minorBidi"/>
              <w:noProof/>
              <w:color w:val="000000" w:themeColor="text1"/>
              <w:sz w:val="24"/>
              <w:szCs w:val="24"/>
            </w:rPr>
          </w:pPr>
          <w:hyperlink w:anchor="_Toc60561272" w:history="1">
            <w:r w:rsidR="00475173" w:rsidRPr="001A2766">
              <w:rPr>
                <w:rStyle w:val="Hyperlink"/>
                <w:rFonts w:asciiTheme="minorHAnsi" w:hAnsiTheme="minorHAnsi"/>
                <w:noProof/>
                <w:color w:val="000000" w:themeColor="text1"/>
                <w:sz w:val="24"/>
                <w:szCs w:val="24"/>
              </w:rPr>
              <w:t>3.1.1 Preparation of Plasmid DNA Stocks (WT and DM)</w:t>
            </w:r>
            <w:r w:rsidR="00475173" w:rsidRPr="001A2766">
              <w:rPr>
                <w:rFonts w:asciiTheme="minorHAnsi" w:hAnsiTheme="minorHAnsi"/>
                <w:noProof/>
                <w:webHidden/>
                <w:color w:val="000000" w:themeColor="text1"/>
                <w:sz w:val="24"/>
                <w:szCs w:val="24"/>
              </w:rPr>
              <w:tab/>
            </w:r>
            <w:r w:rsidR="00475173" w:rsidRPr="001A2766">
              <w:rPr>
                <w:rFonts w:asciiTheme="minorHAnsi" w:hAnsiTheme="minorHAnsi"/>
                <w:noProof/>
                <w:webHidden/>
                <w:color w:val="000000" w:themeColor="text1"/>
                <w:sz w:val="24"/>
                <w:szCs w:val="24"/>
              </w:rPr>
              <w:fldChar w:fldCharType="begin"/>
            </w:r>
            <w:r w:rsidR="00475173" w:rsidRPr="001A2766">
              <w:rPr>
                <w:rFonts w:asciiTheme="minorHAnsi" w:hAnsiTheme="minorHAnsi"/>
                <w:noProof/>
                <w:webHidden/>
                <w:color w:val="000000" w:themeColor="text1"/>
                <w:sz w:val="24"/>
                <w:szCs w:val="24"/>
              </w:rPr>
              <w:instrText xml:space="preserve"> PAGEREF _Toc60561272 \h </w:instrText>
            </w:r>
            <w:r w:rsidR="00475173" w:rsidRPr="001A2766">
              <w:rPr>
                <w:rFonts w:asciiTheme="minorHAnsi" w:hAnsiTheme="minorHAnsi"/>
                <w:noProof/>
                <w:webHidden/>
                <w:color w:val="000000" w:themeColor="text1"/>
                <w:sz w:val="24"/>
                <w:szCs w:val="24"/>
              </w:rPr>
            </w:r>
            <w:r w:rsidR="00475173" w:rsidRPr="001A2766">
              <w:rPr>
                <w:rFonts w:asciiTheme="minorHAnsi" w:hAnsiTheme="minorHAnsi"/>
                <w:noProof/>
                <w:webHidden/>
                <w:color w:val="000000" w:themeColor="text1"/>
                <w:sz w:val="24"/>
                <w:szCs w:val="24"/>
              </w:rPr>
              <w:fldChar w:fldCharType="separate"/>
            </w:r>
            <w:r w:rsidR="00475173" w:rsidRPr="001A2766">
              <w:rPr>
                <w:rFonts w:asciiTheme="minorHAnsi" w:hAnsiTheme="minorHAnsi"/>
                <w:noProof/>
                <w:webHidden/>
                <w:color w:val="000000" w:themeColor="text1"/>
                <w:sz w:val="24"/>
                <w:szCs w:val="24"/>
              </w:rPr>
              <w:t>58</w:t>
            </w:r>
            <w:r w:rsidR="00475173" w:rsidRPr="001A2766">
              <w:rPr>
                <w:rFonts w:asciiTheme="minorHAnsi" w:hAnsiTheme="minorHAnsi"/>
                <w:noProof/>
                <w:webHidden/>
                <w:color w:val="000000" w:themeColor="text1"/>
                <w:sz w:val="24"/>
                <w:szCs w:val="24"/>
              </w:rPr>
              <w:fldChar w:fldCharType="end"/>
            </w:r>
          </w:hyperlink>
        </w:p>
        <w:p w14:paraId="4E2E6862" w14:textId="49EC0004" w:rsidR="00475173" w:rsidRPr="001A2766" w:rsidRDefault="003B3008" w:rsidP="001A2766">
          <w:pPr>
            <w:pStyle w:val="TOC4"/>
            <w:tabs>
              <w:tab w:val="right" w:pos="9010"/>
            </w:tabs>
            <w:spacing w:line="360" w:lineRule="auto"/>
            <w:jc w:val="both"/>
            <w:rPr>
              <w:rFonts w:asciiTheme="minorHAnsi" w:eastAsiaTheme="minorEastAsia" w:hAnsiTheme="minorHAnsi" w:cstheme="minorBidi"/>
              <w:noProof/>
              <w:color w:val="000000" w:themeColor="text1"/>
              <w:sz w:val="24"/>
              <w:szCs w:val="24"/>
            </w:rPr>
          </w:pPr>
          <w:hyperlink w:anchor="_Toc60561273" w:history="1">
            <w:r w:rsidR="00475173" w:rsidRPr="001A2766">
              <w:rPr>
                <w:rStyle w:val="Hyperlink"/>
                <w:rFonts w:asciiTheme="minorHAnsi" w:hAnsiTheme="minorHAnsi"/>
                <w:noProof/>
                <w:color w:val="000000" w:themeColor="text1"/>
                <w:sz w:val="24"/>
                <w:szCs w:val="24"/>
              </w:rPr>
              <w:t>3.1.2 BamH1/ NdeI restriction digest</w:t>
            </w:r>
            <w:r w:rsidR="00475173" w:rsidRPr="001A2766">
              <w:rPr>
                <w:rFonts w:asciiTheme="minorHAnsi" w:hAnsiTheme="minorHAnsi"/>
                <w:noProof/>
                <w:webHidden/>
                <w:color w:val="000000" w:themeColor="text1"/>
                <w:sz w:val="24"/>
                <w:szCs w:val="24"/>
              </w:rPr>
              <w:tab/>
            </w:r>
            <w:r w:rsidR="00475173" w:rsidRPr="001A2766">
              <w:rPr>
                <w:rFonts w:asciiTheme="minorHAnsi" w:hAnsiTheme="minorHAnsi"/>
                <w:noProof/>
                <w:webHidden/>
                <w:color w:val="000000" w:themeColor="text1"/>
                <w:sz w:val="24"/>
                <w:szCs w:val="24"/>
              </w:rPr>
              <w:fldChar w:fldCharType="begin"/>
            </w:r>
            <w:r w:rsidR="00475173" w:rsidRPr="001A2766">
              <w:rPr>
                <w:rFonts w:asciiTheme="minorHAnsi" w:hAnsiTheme="minorHAnsi"/>
                <w:noProof/>
                <w:webHidden/>
                <w:color w:val="000000" w:themeColor="text1"/>
                <w:sz w:val="24"/>
                <w:szCs w:val="24"/>
              </w:rPr>
              <w:instrText xml:space="preserve"> PAGEREF _Toc60561273 \h </w:instrText>
            </w:r>
            <w:r w:rsidR="00475173" w:rsidRPr="001A2766">
              <w:rPr>
                <w:rFonts w:asciiTheme="minorHAnsi" w:hAnsiTheme="minorHAnsi"/>
                <w:noProof/>
                <w:webHidden/>
                <w:color w:val="000000" w:themeColor="text1"/>
                <w:sz w:val="24"/>
                <w:szCs w:val="24"/>
              </w:rPr>
            </w:r>
            <w:r w:rsidR="00475173" w:rsidRPr="001A2766">
              <w:rPr>
                <w:rFonts w:asciiTheme="minorHAnsi" w:hAnsiTheme="minorHAnsi"/>
                <w:noProof/>
                <w:webHidden/>
                <w:color w:val="000000" w:themeColor="text1"/>
                <w:sz w:val="24"/>
                <w:szCs w:val="24"/>
              </w:rPr>
              <w:fldChar w:fldCharType="separate"/>
            </w:r>
            <w:r w:rsidR="00475173" w:rsidRPr="001A2766">
              <w:rPr>
                <w:rFonts w:asciiTheme="minorHAnsi" w:hAnsiTheme="minorHAnsi"/>
                <w:noProof/>
                <w:webHidden/>
                <w:color w:val="000000" w:themeColor="text1"/>
                <w:sz w:val="24"/>
                <w:szCs w:val="24"/>
              </w:rPr>
              <w:t>59</w:t>
            </w:r>
            <w:r w:rsidR="00475173" w:rsidRPr="001A2766">
              <w:rPr>
                <w:rFonts w:asciiTheme="minorHAnsi" w:hAnsiTheme="minorHAnsi"/>
                <w:noProof/>
                <w:webHidden/>
                <w:color w:val="000000" w:themeColor="text1"/>
                <w:sz w:val="24"/>
                <w:szCs w:val="24"/>
              </w:rPr>
              <w:fldChar w:fldCharType="end"/>
            </w:r>
          </w:hyperlink>
        </w:p>
        <w:p w14:paraId="656764FF" w14:textId="433BD9FC" w:rsidR="00475173" w:rsidRPr="001A2766" w:rsidRDefault="003B3008" w:rsidP="001A2766">
          <w:pPr>
            <w:pStyle w:val="TOC4"/>
            <w:tabs>
              <w:tab w:val="right" w:pos="9010"/>
            </w:tabs>
            <w:spacing w:line="360" w:lineRule="auto"/>
            <w:jc w:val="both"/>
            <w:rPr>
              <w:rFonts w:asciiTheme="minorHAnsi" w:eastAsiaTheme="minorEastAsia" w:hAnsiTheme="minorHAnsi" w:cstheme="minorBidi"/>
              <w:noProof/>
              <w:color w:val="000000" w:themeColor="text1"/>
              <w:sz w:val="24"/>
              <w:szCs w:val="24"/>
            </w:rPr>
          </w:pPr>
          <w:hyperlink w:anchor="_Toc60561274" w:history="1">
            <w:r w:rsidR="00475173" w:rsidRPr="001A2766">
              <w:rPr>
                <w:rStyle w:val="Hyperlink"/>
                <w:rFonts w:asciiTheme="minorHAnsi" w:hAnsiTheme="minorHAnsi"/>
                <w:noProof/>
                <w:color w:val="000000" w:themeColor="text1"/>
                <w:sz w:val="24"/>
                <w:szCs w:val="24"/>
              </w:rPr>
              <w:t>3.1.3 Improving Protein Expression</w:t>
            </w:r>
            <w:r w:rsidR="00475173" w:rsidRPr="001A2766">
              <w:rPr>
                <w:rFonts w:asciiTheme="minorHAnsi" w:hAnsiTheme="minorHAnsi"/>
                <w:noProof/>
                <w:webHidden/>
                <w:color w:val="000000" w:themeColor="text1"/>
                <w:sz w:val="24"/>
                <w:szCs w:val="24"/>
              </w:rPr>
              <w:tab/>
            </w:r>
            <w:r w:rsidR="00475173" w:rsidRPr="001A2766">
              <w:rPr>
                <w:rFonts w:asciiTheme="minorHAnsi" w:hAnsiTheme="minorHAnsi"/>
                <w:noProof/>
                <w:webHidden/>
                <w:color w:val="000000" w:themeColor="text1"/>
                <w:sz w:val="24"/>
                <w:szCs w:val="24"/>
              </w:rPr>
              <w:fldChar w:fldCharType="begin"/>
            </w:r>
            <w:r w:rsidR="00475173" w:rsidRPr="001A2766">
              <w:rPr>
                <w:rFonts w:asciiTheme="minorHAnsi" w:hAnsiTheme="minorHAnsi"/>
                <w:noProof/>
                <w:webHidden/>
                <w:color w:val="000000" w:themeColor="text1"/>
                <w:sz w:val="24"/>
                <w:szCs w:val="24"/>
              </w:rPr>
              <w:instrText xml:space="preserve"> PAGEREF _Toc60561274 \h </w:instrText>
            </w:r>
            <w:r w:rsidR="00475173" w:rsidRPr="001A2766">
              <w:rPr>
                <w:rFonts w:asciiTheme="minorHAnsi" w:hAnsiTheme="minorHAnsi"/>
                <w:noProof/>
                <w:webHidden/>
                <w:color w:val="000000" w:themeColor="text1"/>
                <w:sz w:val="24"/>
                <w:szCs w:val="24"/>
              </w:rPr>
            </w:r>
            <w:r w:rsidR="00475173" w:rsidRPr="001A2766">
              <w:rPr>
                <w:rFonts w:asciiTheme="minorHAnsi" w:hAnsiTheme="minorHAnsi"/>
                <w:noProof/>
                <w:webHidden/>
                <w:color w:val="000000" w:themeColor="text1"/>
                <w:sz w:val="24"/>
                <w:szCs w:val="24"/>
              </w:rPr>
              <w:fldChar w:fldCharType="separate"/>
            </w:r>
            <w:r w:rsidR="00475173" w:rsidRPr="001A2766">
              <w:rPr>
                <w:rFonts w:asciiTheme="minorHAnsi" w:hAnsiTheme="minorHAnsi"/>
                <w:noProof/>
                <w:webHidden/>
                <w:color w:val="000000" w:themeColor="text1"/>
                <w:sz w:val="24"/>
                <w:szCs w:val="24"/>
              </w:rPr>
              <w:t>60</w:t>
            </w:r>
            <w:r w:rsidR="00475173" w:rsidRPr="001A2766">
              <w:rPr>
                <w:rFonts w:asciiTheme="minorHAnsi" w:hAnsiTheme="minorHAnsi"/>
                <w:noProof/>
                <w:webHidden/>
                <w:color w:val="000000" w:themeColor="text1"/>
                <w:sz w:val="24"/>
                <w:szCs w:val="24"/>
              </w:rPr>
              <w:fldChar w:fldCharType="end"/>
            </w:r>
          </w:hyperlink>
        </w:p>
        <w:p w14:paraId="4A9A6BF8" w14:textId="5588665D" w:rsidR="00475173" w:rsidRPr="001A2766" w:rsidRDefault="003B3008" w:rsidP="001A2766">
          <w:pPr>
            <w:pStyle w:val="TOC4"/>
            <w:tabs>
              <w:tab w:val="right" w:pos="9010"/>
            </w:tabs>
            <w:spacing w:line="360" w:lineRule="auto"/>
            <w:jc w:val="both"/>
            <w:rPr>
              <w:rFonts w:asciiTheme="minorHAnsi" w:eastAsiaTheme="minorEastAsia" w:hAnsiTheme="minorHAnsi" w:cstheme="minorBidi"/>
              <w:noProof/>
              <w:color w:val="000000" w:themeColor="text1"/>
              <w:sz w:val="24"/>
              <w:szCs w:val="24"/>
            </w:rPr>
          </w:pPr>
          <w:hyperlink w:anchor="_Toc60561275" w:history="1">
            <w:r w:rsidR="00475173" w:rsidRPr="001A2766">
              <w:rPr>
                <w:rFonts w:asciiTheme="minorHAnsi" w:hAnsiTheme="minorHAnsi"/>
                <w:noProof/>
                <w:webHidden/>
                <w:color w:val="000000" w:themeColor="text1"/>
                <w:sz w:val="24"/>
                <w:szCs w:val="24"/>
              </w:rPr>
              <w:tab/>
            </w:r>
            <w:r w:rsidR="00475173" w:rsidRPr="001A2766">
              <w:rPr>
                <w:rFonts w:asciiTheme="minorHAnsi" w:hAnsiTheme="minorHAnsi"/>
                <w:noProof/>
                <w:webHidden/>
                <w:color w:val="000000" w:themeColor="text1"/>
                <w:sz w:val="24"/>
                <w:szCs w:val="24"/>
              </w:rPr>
              <w:fldChar w:fldCharType="begin"/>
            </w:r>
            <w:r w:rsidR="00475173" w:rsidRPr="001A2766">
              <w:rPr>
                <w:rFonts w:asciiTheme="minorHAnsi" w:hAnsiTheme="minorHAnsi"/>
                <w:noProof/>
                <w:webHidden/>
                <w:color w:val="000000" w:themeColor="text1"/>
                <w:sz w:val="24"/>
                <w:szCs w:val="24"/>
              </w:rPr>
              <w:instrText xml:space="preserve"> PAGEREF _Toc60561275 \h </w:instrText>
            </w:r>
            <w:r w:rsidR="00475173" w:rsidRPr="001A2766">
              <w:rPr>
                <w:rFonts w:asciiTheme="minorHAnsi" w:hAnsiTheme="minorHAnsi"/>
                <w:noProof/>
                <w:webHidden/>
                <w:color w:val="000000" w:themeColor="text1"/>
                <w:sz w:val="24"/>
                <w:szCs w:val="24"/>
              </w:rPr>
            </w:r>
            <w:r w:rsidR="00475173" w:rsidRPr="001A2766">
              <w:rPr>
                <w:rFonts w:asciiTheme="minorHAnsi" w:hAnsiTheme="minorHAnsi"/>
                <w:noProof/>
                <w:webHidden/>
                <w:color w:val="000000" w:themeColor="text1"/>
                <w:sz w:val="24"/>
                <w:szCs w:val="24"/>
              </w:rPr>
              <w:fldChar w:fldCharType="separate"/>
            </w:r>
            <w:r w:rsidR="00475173" w:rsidRPr="001A2766">
              <w:rPr>
                <w:rFonts w:asciiTheme="minorHAnsi" w:hAnsiTheme="minorHAnsi"/>
                <w:noProof/>
                <w:webHidden/>
                <w:color w:val="000000" w:themeColor="text1"/>
                <w:sz w:val="24"/>
                <w:szCs w:val="24"/>
              </w:rPr>
              <w:t>62</w:t>
            </w:r>
            <w:r w:rsidR="00475173" w:rsidRPr="001A2766">
              <w:rPr>
                <w:rFonts w:asciiTheme="minorHAnsi" w:hAnsiTheme="minorHAnsi"/>
                <w:noProof/>
                <w:webHidden/>
                <w:color w:val="000000" w:themeColor="text1"/>
                <w:sz w:val="24"/>
                <w:szCs w:val="24"/>
              </w:rPr>
              <w:fldChar w:fldCharType="end"/>
            </w:r>
          </w:hyperlink>
        </w:p>
        <w:p w14:paraId="212CE110" w14:textId="6A46E11B" w:rsidR="00475173" w:rsidRPr="001A2766" w:rsidRDefault="003B3008" w:rsidP="001A2766">
          <w:pPr>
            <w:pStyle w:val="TOC4"/>
            <w:tabs>
              <w:tab w:val="right" w:pos="9010"/>
            </w:tabs>
            <w:spacing w:line="360" w:lineRule="auto"/>
            <w:jc w:val="both"/>
            <w:rPr>
              <w:rFonts w:asciiTheme="minorHAnsi" w:eastAsiaTheme="minorEastAsia" w:hAnsiTheme="minorHAnsi" w:cstheme="minorBidi"/>
              <w:noProof/>
              <w:color w:val="000000" w:themeColor="text1"/>
              <w:sz w:val="24"/>
              <w:szCs w:val="24"/>
            </w:rPr>
          </w:pPr>
          <w:hyperlink w:anchor="_Toc60561276" w:history="1">
            <w:r w:rsidR="00475173" w:rsidRPr="001A2766">
              <w:rPr>
                <w:rStyle w:val="Hyperlink"/>
                <w:rFonts w:asciiTheme="minorHAnsi" w:hAnsiTheme="minorHAnsi"/>
                <w:noProof/>
                <w:color w:val="000000" w:themeColor="text1"/>
                <w:sz w:val="24"/>
                <w:szCs w:val="24"/>
              </w:rPr>
              <w:t>3.1.4 Expression Conclusions</w:t>
            </w:r>
            <w:r w:rsidR="00475173" w:rsidRPr="001A2766">
              <w:rPr>
                <w:rFonts w:asciiTheme="minorHAnsi" w:hAnsiTheme="minorHAnsi"/>
                <w:noProof/>
                <w:webHidden/>
                <w:color w:val="000000" w:themeColor="text1"/>
                <w:sz w:val="24"/>
                <w:szCs w:val="24"/>
              </w:rPr>
              <w:tab/>
            </w:r>
            <w:r w:rsidR="00475173" w:rsidRPr="001A2766">
              <w:rPr>
                <w:rFonts w:asciiTheme="minorHAnsi" w:hAnsiTheme="minorHAnsi"/>
                <w:noProof/>
                <w:webHidden/>
                <w:color w:val="000000" w:themeColor="text1"/>
                <w:sz w:val="24"/>
                <w:szCs w:val="24"/>
              </w:rPr>
              <w:fldChar w:fldCharType="begin"/>
            </w:r>
            <w:r w:rsidR="00475173" w:rsidRPr="001A2766">
              <w:rPr>
                <w:rFonts w:asciiTheme="minorHAnsi" w:hAnsiTheme="minorHAnsi"/>
                <w:noProof/>
                <w:webHidden/>
                <w:color w:val="000000" w:themeColor="text1"/>
                <w:sz w:val="24"/>
                <w:szCs w:val="24"/>
              </w:rPr>
              <w:instrText xml:space="preserve"> PAGEREF _Toc60561276 \h </w:instrText>
            </w:r>
            <w:r w:rsidR="00475173" w:rsidRPr="001A2766">
              <w:rPr>
                <w:rFonts w:asciiTheme="minorHAnsi" w:hAnsiTheme="minorHAnsi"/>
                <w:noProof/>
                <w:webHidden/>
                <w:color w:val="000000" w:themeColor="text1"/>
                <w:sz w:val="24"/>
                <w:szCs w:val="24"/>
              </w:rPr>
            </w:r>
            <w:r w:rsidR="00475173" w:rsidRPr="001A2766">
              <w:rPr>
                <w:rFonts w:asciiTheme="minorHAnsi" w:hAnsiTheme="minorHAnsi"/>
                <w:noProof/>
                <w:webHidden/>
                <w:color w:val="000000" w:themeColor="text1"/>
                <w:sz w:val="24"/>
                <w:szCs w:val="24"/>
              </w:rPr>
              <w:fldChar w:fldCharType="separate"/>
            </w:r>
            <w:r w:rsidR="00475173" w:rsidRPr="001A2766">
              <w:rPr>
                <w:rFonts w:asciiTheme="minorHAnsi" w:hAnsiTheme="minorHAnsi"/>
                <w:noProof/>
                <w:webHidden/>
                <w:color w:val="000000" w:themeColor="text1"/>
                <w:sz w:val="24"/>
                <w:szCs w:val="24"/>
              </w:rPr>
              <w:t>62</w:t>
            </w:r>
            <w:r w:rsidR="00475173" w:rsidRPr="001A2766">
              <w:rPr>
                <w:rFonts w:asciiTheme="minorHAnsi" w:hAnsiTheme="minorHAnsi"/>
                <w:noProof/>
                <w:webHidden/>
                <w:color w:val="000000" w:themeColor="text1"/>
                <w:sz w:val="24"/>
                <w:szCs w:val="24"/>
              </w:rPr>
              <w:fldChar w:fldCharType="end"/>
            </w:r>
          </w:hyperlink>
        </w:p>
        <w:p w14:paraId="51C2DFBA" w14:textId="438DDFB6" w:rsidR="00475173" w:rsidRPr="001A2766" w:rsidRDefault="003B3008" w:rsidP="001A2766">
          <w:pPr>
            <w:pStyle w:val="TOC3"/>
            <w:tabs>
              <w:tab w:val="right" w:pos="9010"/>
            </w:tabs>
            <w:spacing w:line="360" w:lineRule="auto"/>
            <w:jc w:val="both"/>
            <w:rPr>
              <w:rFonts w:asciiTheme="minorHAnsi" w:eastAsiaTheme="minorEastAsia" w:hAnsiTheme="minorHAnsi" w:cstheme="minorBidi"/>
              <w:i w:val="0"/>
              <w:iCs w:val="0"/>
              <w:noProof/>
              <w:color w:val="000000" w:themeColor="text1"/>
              <w:sz w:val="24"/>
              <w:szCs w:val="24"/>
            </w:rPr>
          </w:pPr>
          <w:hyperlink w:anchor="_Toc60561277" w:history="1">
            <w:r w:rsidR="00475173" w:rsidRPr="001A2766">
              <w:rPr>
                <w:rStyle w:val="Hyperlink"/>
                <w:rFonts w:asciiTheme="minorHAnsi" w:hAnsiTheme="minorHAnsi"/>
                <w:noProof/>
                <w:color w:val="000000" w:themeColor="text1"/>
                <w:sz w:val="24"/>
                <w:szCs w:val="24"/>
              </w:rPr>
              <w:t>3.2 Preliminary assay investigations</w:t>
            </w:r>
            <w:r w:rsidR="00475173" w:rsidRPr="001A2766">
              <w:rPr>
                <w:rFonts w:asciiTheme="minorHAnsi" w:hAnsiTheme="minorHAnsi"/>
                <w:noProof/>
                <w:webHidden/>
                <w:color w:val="000000" w:themeColor="text1"/>
                <w:sz w:val="24"/>
                <w:szCs w:val="24"/>
              </w:rPr>
              <w:tab/>
            </w:r>
            <w:r w:rsidR="00475173" w:rsidRPr="001A2766">
              <w:rPr>
                <w:rFonts w:asciiTheme="minorHAnsi" w:hAnsiTheme="minorHAnsi"/>
                <w:noProof/>
                <w:webHidden/>
                <w:color w:val="000000" w:themeColor="text1"/>
                <w:sz w:val="24"/>
                <w:szCs w:val="24"/>
              </w:rPr>
              <w:fldChar w:fldCharType="begin"/>
            </w:r>
            <w:r w:rsidR="00475173" w:rsidRPr="001A2766">
              <w:rPr>
                <w:rFonts w:asciiTheme="minorHAnsi" w:hAnsiTheme="minorHAnsi"/>
                <w:noProof/>
                <w:webHidden/>
                <w:color w:val="000000" w:themeColor="text1"/>
                <w:sz w:val="24"/>
                <w:szCs w:val="24"/>
              </w:rPr>
              <w:instrText xml:space="preserve"> PAGEREF _Toc60561277 \h </w:instrText>
            </w:r>
            <w:r w:rsidR="00475173" w:rsidRPr="001A2766">
              <w:rPr>
                <w:rFonts w:asciiTheme="minorHAnsi" w:hAnsiTheme="minorHAnsi"/>
                <w:noProof/>
                <w:webHidden/>
                <w:color w:val="000000" w:themeColor="text1"/>
                <w:sz w:val="24"/>
                <w:szCs w:val="24"/>
              </w:rPr>
            </w:r>
            <w:r w:rsidR="00475173" w:rsidRPr="001A2766">
              <w:rPr>
                <w:rFonts w:asciiTheme="minorHAnsi" w:hAnsiTheme="minorHAnsi"/>
                <w:noProof/>
                <w:webHidden/>
                <w:color w:val="000000" w:themeColor="text1"/>
                <w:sz w:val="24"/>
                <w:szCs w:val="24"/>
              </w:rPr>
              <w:fldChar w:fldCharType="separate"/>
            </w:r>
            <w:r w:rsidR="00475173" w:rsidRPr="001A2766">
              <w:rPr>
                <w:rFonts w:asciiTheme="minorHAnsi" w:hAnsiTheme="minorHAnsi"/>
                <w:noProof/>
                <w:webHidden/>
                <w:color w:val="000000" w:themeColor="text1"/>
                <w:sz w:val="24"/>
                <w:szCs w:val="24"/>
              </w:rPr>
              <w:t>63</w:t>
            </w:r>
            <w:r w:rsidR="00475173" w:rsidRPr="001A2766">
              <w:rPr>
                <w:rFonts w:asciiTheme="minorHAnsi" w:hAnsiTheme="minorHAnsi"/>
                <w:noProof/>
                <w:webHidden/>
                <w:color w:val="000000" w:themeColor="text1"/>
                <w:sz w:val="24"/>
                <w:szCs w:val="24"/>
              </w:rPr>
              <w:fldChar w:fldCharType="end"/>
            </w:r>
          </w:hyperlink>
        </w:p>
        <w:p w14:paraId="3C0DD643" w14:textId="10DC6879" w:rsidR="00475173" w:rsidRPr="001A2766" w:rsidRDefault="003B3008" w:rsidP="001A2766">
          <w:pPr>
            <w:pStyle w:val="TOC4"/>
            <w:tabs>
              <w:tab w:val="right" w:pos="9010"/>
            </w:tabs>
            <w:spacing w:line="360" w:lineRule="auto"/>
            <w:jc w:val="both"/>
            <w:rPr>
              <w:rFonts w:asciiTheme="minorHAnsi" w:eastAsiaTheme="minorEastAsia" w:hAnsiTheme="minorHAnsi" w:cstheme="minorBidi"/>
              <w:noProof/>
              <w:color w:val="000000" w:themeColor="text1"/>
              <w:sz w:val="24"/>
              <w:szCs w:val="24"/>
            </w:rPr>
          </w:pPr>
          <w:hyperlink w:anchor="_Toc60561278" w:history="1">
            <w:r w:rsidR="00475173" w:rsidRPr="001A2766">
              <w:rPr>
                <w:rStyle w:val="Hyperlink"/>
                <w:rFonts w:asciiTheme="minorHAnsi" w:hAnsiTheme="minorHAnsi"/>
                <w:noProof/>
                <w:color w:val="000000" w:themeColor="text1"/>
                <w:sz w:val="24"/>
                <w:szCs w:val="24"/>
              </w:rPr>
              <w:t>3.2.1 Compound solubility limits</w:t>
            </w:r>
            <w:r w:rsidR="00475173" w:rsidRPr="001A2766">
              <w:rPr>
                <w:rFonts w:asciiTheme="minorHAnsi" w:hAnsiTheme="minorHAnsi"/>
                <w:noProof/>
                <w:webHidden/>
                <w:color w:val="000000" w:themeColor="text1"/>
                <w:sz w:val="24"/>
                <w:szCs w:val="24"/>
              </w:rPr>
              <w:tab/>
            </w:r>
            <w:r w:rsidR="00475173" w:rsidRPr="001A2766">
              <w:rPr>
                <w:rFonts w:asciiTheme="minorHAnsi" w:hAnsiTheme="minorHAnsi"/>
                <w:noProof/>
                <w:webHidden/>
                <w:color w:val="000000" w:themeColor="text1"/>
                <w:sz w:val="24"/>
                <w:szCs w:val="24"/>
              </w:rPr>
              <w:fldChar w:fldCharType="begin"/>
            </w:r>
            <w:r w:rsidR="00475173" w:rsidRPr="001A2766">
              <w:rPr>
                <w:rFonts w:asciiTheme="minorHAnsi" w:hAnsiTheme="minorHAnsi"/>
                <w:noProof/>
                <w:webHidden/>
                <w:color w:val="000000" w:themeColor="text1"/>
                <w:sz w:val="24"/>
                <w:szCs w:val="24"/>
              </w:rPr>
              <w:instrText xml:space="preserve"> PAGEREF _Toc60561278 \h </w:instrText>
            </w:r>
            <w:r w:rsidR="00475173" w:rsidRPr="001A2766">
              <w:rPr>
                <w:rFonts w:asciiTheme="minorHAnsi" w:hAnsiTheme="minorHAnsi"/>
                <w:noProof/>
                <w:webHidden/>
                <w:color w:val="000000" w:themeColor="text1"/>
                <w:sz w:val="24"/>
                <w:szCs w:val="24"/>
              </w:rPr>
            </w:r>
            <w:r w:rsidR="00475173" w:rsidRPr="001A2766">
              <w:rPr>
                <w:rFonts w:asciiTheme="minorHAnsi" w:hAnsiTheme="minorHAnsi"/>
                <w:noProof/>
                <w:webHidden/>
                <w:color w:val="000000" w:themeColor="text1"/>
                <w:sz w:val="24"/>
                <w:szCs w:val="24"/>
              </w:rPr>
              <w:fldChar w:fldCharType="separate"/>
            </w:r>
            <w:r w:rsidR="00475173" w:rsidRPr="001A2766">
              <w:rPr>
                <w:rFonts w:asciiTheme="minorHAnsi" w:hAnsiTheme="minorHAnsi"/>
                <w:noProof/>
                <w:webHidden/>
                <w:color w:val="000000" w:themeColor="text1"/>
                <w:sz w:val="24"/>
                <w:szCs w:val="24"/>
              </w:rPr>
              <w:t>63</w:t>
            </w:r>
            <w:r w:rsidR="00475173" w:rsidRPr="001A2766">
              <w:rPr>
                <w:rFonts w:asciiTheme="minorHAnsi" w:hAnsiTheme="minorHAnsi"/>
                <w:noProof/>
                <w:webHidden/>
                <w:color w:val="000000" w:themeColor="text1"/>
                <w:sz w:val="24"/>
                <w:szCs w:val="24"/>
              </w:rPr>
              <w:fldChar w:fldCharType="end"/>
            </w:r>
          </w:hyperlink>
        </w:p>
        <w:p w14:paraId="79E18D32" w14:textId="00B06B16" w:rsidR="00475173" w:rsidRPr="001A2766" w:rsidRDefault="003B3008" w:rsidP="001A2766">
          <w:pPr>
            <w:pStyle w:val="TOC4"/>
            <w:tabs>
              <w:tab w:val="right" w:pos="9010"/>
            </w:tabs>
            <w:spacing w:line="360" w:lineRule="auto"/>
            <w:jc w:val="both"/>
            <w:rPr>
              <w:rFonts w:asciiTheme="minorHAnsi" w:eastAsiaTheme="minorEastAsia" w:hAnsiTheme="minorHAnsi" w:cstheme="minorBidi"/>
              <w:noProof/>
              <w:color w:val="000000" w:themeColor="text1"/>
              <w:sz w:val="24"/>
              <w:szCs w:val="24"/>
            </w:rPr>
          </w:pPr>
          <w:hyperlink w:anchor="_Toc60561279" w:history="1">
            <w:r w:rsidR="00475173" w:rsidRPr="001A2766">
              <w:rPr>
                <w:rStyle w:val="Hyperlink"/>
                <w:rFonts w:asciiTheme="minorHAnsi" w:hAnsiTheme="minorHAnsi"/>
                <w:noProof/>
                <w:color w:val="000000" w:themeColor="text1"/>
                <w:sz w:val="24"/>
                <w:szCs w:val="24"/>
              </w:rPr>
              <w:t>3.2.2 SPE extraction tests</w:t>
            </w:r>
            <w:r w:rsidR="00475173" w:rsidRPr="001A2766">
              <w:rPr>
                <w:rFonts w:asciiTheme="minorHAnsi" w:hAnsiTheme="minorHAnsi"/>
                <w:noProof/>
                <w:webHidden/>
                <w:color w:val="000000" w:themeColor="text1"/>
                <w:sz w:val="24"/>
                <w:szCs w:val="24"/>
              </w:rPr>
              <w:tab/>
            </w:r>
            <w:r w:rsidR="00475173" w:rsidRPr="001A2766">
              <w:rPr>
                <w:rFonts w:asciiTheme="minorHAnsi" w:hAnsiTheme="minorHAnsi"/>
                <w:noProof/>
                <w:webHidden/>
                <w:color w:val="000000" w:themeColor="text1"/>
                <w:sz w:val="24"/>
                <w:szCs w:val="24"/>
              </w:rPr>
              <w:fldChar w:fldCharType="begin"/>
            </w:r>
            <w:r w:rsidR="00475173" w:rsidRPr="001A2766">
              <w:rPr>
                <w:rFonts w:asciiTheme="minorHAnsi" w:hAnsiTheme="minorHAnsi"/>
                <w:noProof/>
                <w:webHidden/>
                <w:color w:val="000000" w:themeColor="text1"/>
                <w:sz w:val="24"/>
                <w:szCs w:val="24"/>
              </w:rPr>
              <w:instrText xml:space="preserve"> PAGEREF _Toc60561279 \h </w:instrText>
            </w:r>
            <w:r w:rsidR="00475173" w:rsidRPr="001A2766">
              <w:rPr>
                <w:rFonts w:asciiTheme="minorHAnsi" w:hAnsiTheme="minorHAnsi"/>
                <w:noProof/>
                <w:webHidden/>
                <w:color w:val="000000" w:themeColor="text1"/>
                <w:sz w:val="24"/>
                <w:szCs w:val="24"/>
              </w:rPr>
            </w:r>
            <w:r w:rsidR="00475173" w:rsidRPr="001A2766">
              <w:rPr>
                <w:rFonts w:asciiTheme="minorHAnsi" w:hAnsiTheme="minorHAnsi"/>
                <w:noProof/>
                <w:webHidden/>
                <w:color w:val="000000" w:themeColor="text1"/>
                <w:sz w:val="24"/>
                <w:szCs w:val="24"/>
              </w:rPr>
              <w:fldChar w:fldCharType="separate"/>
            </w:r>
            <w:r w:rsidR="00475173" w:rsidRPr="001A2766">
              <w:rPr>
                <w:rFonts w:asciiTheme="minorHAnsi" w:hAnsiTheme="minorHAnsi"/>
                <w:noProof/>
                <w:webHidden/>
                <w:color w:val="000000" w:themeColor="text1"/>
                <w:sz w:val="24"/>
                <w:szCs w:val="24"/>
              </w:rPr>
              <w:t>63</w:t>
            </w:r>
            <w:r w:rsidR="00475173" w:rsidRPr="001A2766">
              <w:rPr>
                <w:rFonts w:asciiTheme="minorHAnsi" w:hAnsiTheme="minorHAnsi"/>
                <w:noProof/>
                <w:webHidden/>
                <w:color w:val="000000" w:themeColor="text1"/>
                <w:sz w:val="24"/>
                <w:szCs w:val="24"/>
              </w:rPr>
              <w:fldChar w:fldCharType="end"/>
            </w:r>
          </w:hyperlink>
        </w:p>
        <w:p w14:paraId="5CF2B498" w14:textId="44C3AEB3" w:rsidR="00475173" w:rsidRPr="001A2766" w:rsidRDefault="003B3008" w:rsidP="001A2766">
          <w:pPr>
            <w:pStyle w:val="TOC4"/>
            <w:tabs>
              <w:tab w:val="right" w:pos="9010"/>
            </w:tabs>
            <w:spacing w:line="360" w:lineRule="auto"/>
            <w:jc w:val="both"/>
            <w:rPr>
              <w:rFonts w:asciiTheme="minorHAnsi" w:eastAsiaTheme="minorEastAsia" w:hAnsiTheme="minorHAnsi" w:cstheme="minorBidi"/>
              <w:noProof/>
              <w:color w:val="000000" w:themeColor="text1"/>
              <w:sz w:val="24"/>
              <w:szCs w:val="24"/>
            </w:rPr>
          </w:pPr>
          <w:hyperlink w:anchor="_Toc60561280" w:history="1">
            <w:r w:rsidR="00475173" w:rsidRPr="001A2766">
              <w:rPr>
                <w:rStyle w:val="Hyperlink"/>
                <w:rFonts w:asciiTheme="minorHAnsi" w:hAnsiTheme="minorHAnsi"/>
                <w:noProof/>
                <w:color w:val="000000" w:themeColor="text1"/>
                <w:sz w:val="24"/>
                <w:szCs w:val="24"/>
              </w:rPr>
              <w:t>3.2.3 Qualitive initial rate assay</w:t>
            </w:r>
            <w:r w:rsidR="00475173" w:rsidRPr="001A2766">
              <w:rPr>
                <w:rFonts w:asciiTheme="minorHAnsi" w:hAnsiTheme="minorHAnsi"/>
                <w:noProof/>
                <w:webHidden/>
                <w:color w:val="000000" w:themeColor="text1"/>
                <w:sz w:val="24"/>
                <w:szCs w:val="24"/>
              </w:rPr>
              <w:tab/>
            </w:r>
            <w:r w:rsidR="00475173" w:rsidRPr="001A2766">
              <w:rPr>
                <w:rFonts w:asciiTheme="minorHAnsi" w:hAnsiTheme="minorHAnsi"/>
                <w:noProof/>
                <w:webHidden/>
                <w:color w:val="000000" w:themeColor="text1"/>
                <w:sz w:val="24"/>
                <w:szCs w:val="24"/>
              </w:rPr>
              <w:fldChar w:fldCharType="begin"/>
            </w:r>
            <w:r w:rsidR="00475173" w:rsidRPr="001A2766">
              <w:rPr>
                <w:rFonts w:asciiTheme="minorHAnsi" w:hAnsiTheme="minorHAnsi"/>
                <w:noProof/>
                <w:webHidden/>
                <w:color w:val="000000" w:themeColor="text1"/>
                <w:sz w:val="24"/>
                <w:szCs w:val="24"/>
              </w:rPr>
              <w:instrText xml:space="preserve"> PAGEREF _Toc60561280 \h </w:instrText>
            </w:r>
            <w:r w:rsidR="00475173" w:rsidRPr="001A2766">
              <w:rPr>
                <w:rFonts w:asciiTheme="minorHAnsi" w:hAnsiTheme="minorHAnsi"/>
                <w:noProof/>
                <w:webHidden/>
                <w:color w:val="000000" w:themeColor="text1"/>
                <w:sz w:val="24"/>
                <w:szCs w:val="24"/>
              </w:rPr>
            </w:r>
            <w:r w:rsidR="00475173" w:rsidRPr="001A2766">
              <w:rPr>
                <w:rFonts w:asciiTheme="minorHAnsi" w:hAnsiTheme="minorHAnsi"/>
                <w:noProof/>
                <w:webHidden/>
                <w:color w:val="000000" w:themeColor="text1"/>
                <w:sz w:val="24"/>
                <w:szCs w:val="24"/>
              </w:rPr>
              <w:fldChar w:fldCharType="separate"/>
            </w:r>
            <w:r w:rsidR="00475173" w:rsidRPr="001A2766">
              <w:rPr>
                <w:rFonts w:asciiTheme="minorHAnsi" w:hAnsiTheme="minorHAnsi"/>
                <w:noProof/>
                <w:webHidden/>
                <w:color w:val="000000" w:themeColor="text1"/>
                <w:sz w:val="24"/>
                <w:szCs w:val="24"/>
              </w:rPr>
              <w:t>63</w:t>
            </w:r>
            <w:r w:rsidR="00475173" w:rsidRPr="001A2766">
              <w:rPr>
                <w:rFonts w:asciiTheme="minorHAnsi" w:hAnsiTheme="minorHAnsi"/>
                <w:noProof/>
                <w:webHidden/>
                <w:color w:val="000000" w:themeColor="text1"/>
                <w:sz w:val="24"/>
                <w:szCs w:val="24"/>
              </w:rPr>
              <w:fldChar w:fldCharType="end"/>
            </w:r>
          </w:hyperlink>
        </w:p>
        <w:p w14:paraId="660707C1" w14:textId="5F1A0CC9" w:rsidR="00475173" w:rsidRPr="001A2766" w:rsidRDefault="003B3008" w:rsidP="001A2766">
          <w:pPr>
            <w:pStyle w:val="TOC4"/>
            <w:tabs>
              <w:tab w:val="right" w:pos="9010"/>
            </w:tabs>
            <w:spacing w:line="360" w:lineRule="auto"/>
            <w:jc w:val="both"/>
            <w:rPr>
              <w:rFonts w:asciiTheme="minorHAnsi" w:eastAsiaTheme="minorEastAsia" w:hAnsiTheme="minorHAnsi" w:cstheme="minorBidi"/>
              <w:noProof/>
              <w:color w:val="000000" w:themeColor="text1"/>
              <w:sz w:val="24"/>
              <w:szCs w:val="24"/>
            </w:rPr>
          </w:pPr>
          <w:hyperlink w:anchor="_Toc60561281" w:history="1">
            <w:r w:rsidR="00475173" w:rsidRPr="001A2766">
              <w:rPr>
                <w:rStyle w:val="Hyperlink"/>
                <w:rFonts w:asciiTheme="minorHAnsi" w:hAnsiTheme="minorHAnsi"/>
                <w:noProof/>
                <w:color w:val="000000" w:themeColor="text1"/>
                <w:sz w:val="24"/>
                <w:szCs w:val="24"/>
              </w:rPr>
              <w:t>3.2.4 LC- MS/MS standard tests</w:t>
            </w:r>
            <w:r w:rsidR="00475173" w:rsidRPr="001A2766">
              <w:rPr>
                <w:rFonts w:asciiTheme="minorHAnsi" w:hAnsiTheme="minorHAnsi"/>
                <w:noProof/>
                <w:webHidden/>
                <w:color w:val="000000" w:themeColor="text1"/>
                <w:sz w:val="24"/>
                <w:szCs w:val="24"/>
              </w:rPr>
              <w:tab/>
            </w:r>
            <w:r w:rsidR="00475173" w:rsidRPr="001A2766">
              <w:rPr>
                <w:rFonts w:asciiTheme="minorHAnsi" w:hAnsiTheme="minorHAnsi"/>
                <w:noProof/>
                <w:webHidden/>
                <w:color w:val="000000" w:themeColor="text1"/>
                <w:sz w:val="24"/>
                <w:szCs w:val="24"/>
              </w:rPr>
              <w:fldChar w:fldCharType="begin"/>
            </w:r>
            <w:r w:rsidR="00475173" w:rsidRPr="001A2766">
              <w:rPr>
                <w:rFonts w:asciiTheme="minorHAnsi" w:hAnsiTheme="minorHAnsi"/>
                <w:noProof/>
                <w:webHidden/>
                <w:color w:val="000000" w:themeColor="text1"/>
                <w:sz w:val="24"/>
                <w:szCs w:val="24"/>
              </w:rPr>
              <w:instrText xml:space="preserve"> PAGEREF _Toc60561281 \h </w:instrText>
            </w:r>
            <w:r w:rsidR="00475173" w:rsidRPr="001A2766">
              <w:rPr>
                <w:rFonts w:asciiTheme="minorHAnsi" w:hAnsiTheme="minorHAnsi"/>
                <w:noProof/>
                <w:webHidden/>
                <w:color w:val="000000" w:themeColor="text1"/>
                <w:sz w:val="24"/>
                <w:szCs w:val="24"/>
              </w:rPr>
            </w:r>
            <w:r w:rsidR="00475173" w:rsidRPr="001A2766">
              <w:rPr>
                <w:rFonts w:asciiTheme="minorHAnsi" w:hAnsiTheme="minorHAnsi"/>
                <w:noProof/>
                <w:webHidden/>
                <w:color w:val="000000" w:themeColor="text1"/>
                <w:sz w:val="24"/>
                <w:szCs w:val="24"/>
              </w:rPr>
              <w:fldChar w:fldCharType="separate"/>
            </w:r>
            <w:r w:rsidR="00475173" w:rsidRPr="001A2766">
              <w:rPr>
                <w:rFonts w:asciiTheme="minorHAnsi" w:hAnsiTheme="minorHAnsi"/>
                <w:noProof/>
                <w:webHidden/>
                <w:color w:val="000000" w:themeColor="text1"/>
                <w:sz w:val="24"/>
                <w:szCs w:val="24"/>
              </w:rPr>
              <w:t>65</w:t>
            </w:r>
            <w:r w:rsidR="00475173" w:rsidRPr="001A2766">
              <w:rPr>
                <w:rFonts w:asciiTheme="minorHAnsi" w:hAnsiTheme="minorHAnsi"/>
                <w:noProof/>
                <w:webHidden/>
                <w:color w:val="000000" w:themeColor="text1"/>
                <w:sz w:val="24"/>
                <w:szCs w:val="24"/>
              </w:rPr>
              <w:fldChar w:fldCharType="end"/>
            </w:r>
          </w:hyperlink>
        </w:p>
        <w:p w14:paraId="36C15D77" w14:textId="76E2E973" w:rsidR="00475173" w:rsidRPr="001A2766" w:rsidRDefault="003B3008" w:rsidP="001A2766">
          <w:pPr>
            <w:pStyle w:val="TOC2"/>
            <w:tabs>
              <w:tab w:val="left" w:pos="960"/>
              <w:tab w:val="right" w:pos="9010"/>
            </w:tabs>
            <w:spacing w:line="360" w:lineRule="auto"/>
            <w:jc w:val="both"/>
            <w:rPr>
              <w:rFonts w:asciiTheme="minorHAnsi" w:eastAsiaTheme="minorEastAsia" w:hAnsiTheme="minorHAnsi" w:cstheme="minorBidi"/>
              <w:smallCaps w:val="0"/>
              <w:noProof/>
              <w:color w:val="000000" w:themeColor="text1"/>
              <w:sz w:val="24"/>
              <w:szCs w:val="24"/>
            </w:rPr>
          </w:pPr>
          <w:hyperlink w:anchor="_Toc60561282" w:history="1">
            <w:r w:rsidR="00475173" w:rsidRPr="001A2766">
              <w:rPr>
                <w:rStyle w:val="Hyperlink"/>
                <w:rFonts w:asciiTheme="minorHAnsi" w:hAnsiTheme="minorHAnsi"/>
                <w:noProof/>
                <w:color w:val="000000" w:themeColor="text1"/>
                <w:sz w:val="24"/>
                <w:szCs w:val="24"/>
              </w:rPr>
              <w:t>3.2</w:t>
            </w:r>
            <w:r w:rsidR="00475173" w:rsidRPr="001A2766">
              <w:rPr>
                <w:rFonts w:asciiTheme="minorHAnsi" w:eastAsiaTheme="minorEastAsia" w:hAnsiTheme="minorHAnsi" w:cstheme="minorBidi"/>
                <w:smallCaps w:val="0"/>
                <w:noProof/>
                <w:color w:val="000000" w:themeColor="text1"/>
                <w:sz w:val="24"/>
                <w:szCs w:val="24"/>
              </w:rPr>
              <w:tab/>
            </w:r>
            <w:r w:rsidR="00475173" w:rsidRPr="001A2766">
              <w:rPr>
                <w:rStyle w:val="Hyperlink"/>
                <w:rFonts w:asciiTheme="minorHAnsi" w:hAnsiTheme="minorHAnsi"/>
                <w:noProof/>
                <w:color w:val="000000" w:themeColor="text1"/>
                <w:sz w:val="24"/>
                <w:szCs w:val="24"/>
              </w:rPr>
              <w:t>Drug Metabolite elucidation with LC- MS/MS and 1D and 2D NMR techniques</w:t>
            </w:r>
            <w:r w:rsidR="00475173" w:rsidRPr="001A2766">
              <w:rPr>
                <w:rFonts w:asciiTheme="minorHAnsi" w:hAnsiTheme="minorHAnsi"/>
                <w:noProof/>
                <w:webHidden/>
                <w:color w:val="000000" w:themeColor="text1"/>
                <w:sz w:val="24"/>
                <w:szCs w:val="24"/>
              </w:rPr>
              <w:tab/>
            </w:r>
            <w:r w:rsidR="00475173" w:rsidRPr="001A2766">
              <w:rPr>
                <w:rFonts w:asciiTheme="minorHAnsi" w:hAnsiTheme="minorHAnsi"/>
                <w:noProof/>
                <w:webHidden/>
                <w:color w:val="000000" w:themeColor="text1"/>
                <w:sz w:val="24"/>
                <w:szCs w:val="24"/>
              </w:rPr>
              <w:fldChar w:fldCharType="begin"/>
            </w:r>
            <w:r w:rsidR="00475173" w:rsidRPr="001A2766">
              <w:rPr>
                <w:rFonts w:asciiTheme="minorHAnsi" w:hAnsiTheme="minorHAnsi"/>
                <w:noProof/>
                <w:webHidden/>
                <w:color w:val="000000" w:themeColor="text1"/>
                <w:sz w:val="24"/>
                <w:szCs w:val="24"/>
              </w:rPr>
              <w:instrText xml:space="preserve"> PAGEREF _Toc60561282 \h </w:instrText>
            </w:r>
            <w:r w:rsidR="00475173" w:rsidRPr="001A2766">
              <w:rPr>
                <w:rFonts w:asciiTheme="minorHAnsi" w:hAnsiTheme="minorHAnsi"/>
                <w:noProof/>
                <w:webHidden/>
                <w:color w:val="000000" w:themeColor="text1"/>
                <w:sz w:val="24"/>
                <w:szCs w:val="24"/>
              </w:rPr>
            </w:r>
            <w:r w:rsidR="00475173" w:rsidRPr="001A2766">
              <w:rPr>
                <w:rFonts w:asciiTheme="minorHAnsi" w:hAnsiTheme="minorHAnsi"/>
                <w:noProof/>
                <w:webHidden/>
                <w:color w:val="000000" w:themeColor="text1"/>
                <w:sz w:val="24"/>
                <w:szCs w:val="24"/>
              </w:rPr>
              <w:fldChar w:fldCharType="separate"/>
            </w:r>
            <w:r w:rsidR="00475173" w:rsidRPr="001A2766">
              <w:rPr>
                <w:rFonts w:asciiTheme="minorHAnsi" w:hAnsiTheme="minorHAnsi"/>
                <w:noProof/>
                <w:webHidden/>
                <w:color w:val="000000" w:themeColor="text1"/>
                <w:sz w:val="24"/>
                <w:szCs w:val="24"/>
              </w:rPr>
              <w:t>65</w:t>
            </w:r>
            <w:r w:rsidR="00475173" w:rsidRPr="001A2766">
              <w:rPr>
                <w:rFonts w:asciiTheme="minorHAnsi" w:hAnsiTheme="minorHAnsi"/>
                <w:noProof/>
                <w:webHidden/>
                <w:color w:val="000000" w:themeColor="text1"/>
                <w:sz w:val="24"/>
                <w:szCs w:val="24"/>
              </w:rPr>
              <w:fldChar w:fldCharType="end"/>
            </w:r>
          </w:hyperlink>
        </w:p>
        <w:p w14:paraId="332B7CB7" w14:textId="3BA74322" w:rsidR="00475173" w:rsidRPr="001A2766" w:rsidRDefault="003B3008" w:rsidP="001A2766">
          <w:pPr>
            <w:pStyle w:val="TOC4"/>
            <w:tabs>
              <w:tab w:val="right" w:pos="9010"/>
            </w:tabs>
            <w:spacing w:line="360" w:lineRule="auto"/>
            <w:jc w:val="both"/>
            <w:rPr>
              <w:rFonts w:asciiTheme="minorHAnsi" w:eastAsiaTheme="minorEastAsia" w:hAnsiTheme="minorHAnsi" w:cstheme="minorBidi"/>
              <w:noProof/>
              <w:color w:val="000000" w:themeColor="text1"/>
              <w:sz w:val="24"/>
              <w:szCs w:val="24"/>
            </w:rPr>
          </w:pPr>
          <w:hyperlink w:anchor="_Toc60561283" w:history="1">
            <w:r w:rsidR="00475173" w:rsidRPr="001A2766">
              <w:rPr>
                <w:rStyle w:val="Hyperlink"/>
                <w:rFonts w:asciiTheme="minorHAnsi" w:hAnsiTheme="minorHAnsi"/>
                <w:noProof/>
                <w:color w:val="000000" w:themeColor="text1"/>
                <w:sz w:val="24"/>
                <w:szCs w:val="24"/>
              </w:rPr>
              <w:t>3.3.1 LC-MS/MS for the elucidation of metabolites</w:t>
            </w:r>
            <w:r w:rsidR="00475173" w:rsidRPr="001A2766">
              <w:rPr>
                <w:rFonts w:asciiTheme="minorHAnsi" w:hAnsiTheme="minorHAnsi"/>
                <w:noProof/>
                <w:webHidden/>
                <w:color w:val="000000" w:themeColor="text1"/>
                <w:sz w:val="24"/>
                <w:szCs w:val="24"/>
              </w:rPr>
              <w:tab/>
            </w:r>
            <w:r w:rsidR="00475173" w:rsidRPr="001A2766">
              <w:rPr>
                <w:rFonts w:asciiTheme="minorHAnsi" w:hAnsiTheme="minorHAnsi"/>
                <w:noProof/>
                <w:webHidden/>
                <w:color w:val="000000" w:themeColor="text1"/>
                <w:sz w:val="24"/>
                <w:szCs w:val="24"/>
              </w:rPr>
              <w:fldChar w:fldCharType="begin"/>
            </w:r>
            <w:r w:rsidR="00475173" w:rsidRPr="001A2766">
              <w:rPr>
                <w:rFonts w:asciiTheme="minorHAnsi" w:hAnsiTheme="minorHAnsi"/>
                <w:noProof/>
                <w:webHidden/>
                <w:color w:val="000000" w:themeColor="text1"/>
                <w:sz w:val="24"/>
                <w:szCs w:val="24"/>
              </w:rPr>
              <w:instrText xml:space="preserve"> PAGEREF _Toc60561283 \h </w:instrText>
            </w:r>
            <w:r w:rsidR="00475173" w:rsidRPr="001A2766">
              <w:rPr>
                <w:rFonts w:asciiTheme="minorHAnsi" w:hAnsiTheme="minorHAnsi"/>
                <w:noProof/>
                <w:webHidden/>
                <w:color w:val="000000" w:themeColor="text1"/>
                <w:sz w:val="24"/>
                <w:szCs w:val="24"/>
              </w:rPr>
            </w:r>
            <w:r w:rsidR="00475173" w:rsidRPr="001A2766">
              <w:rPr>
                <w:rFonts w:asciiTheme="minorHAnsi" w:hAnsiTheme="minorHAnsi"/>
                <w:noProof/>
                <w:webHidden/>
                <w:color w:val="000000" w:themeColor="text1"/>
                <w:sz w:val="24"/>
                <w:szCs w:val="24"/>
              </w:rPr>
              <w:fldChar w:fldCharType="separate"/>
            </w:r>
            <w:r w:rsidR="00475173" w:rsidRPr="001A2766">
              <w:rPr>
                <w:rFonts w:asciiTheme="minorHAnsi" w:hAnsiTheme="minorHAnsi"/>
                <w:noProof/>
                <w:webHidden/>
                <w:color w:val="000000" w:themeColor="text1"/>
                <w:sz w:val="24"/>
                <w:szCs w:val="24"/>
              </w:rPr>
              <w:t>66</w:t>
            </w:r>
            <w:r w:rsidR="00475173" w:rsidRPr="001A2766">
              <w:rPr>
                <w:rFonts w:asciiTheme="minorHAnsi" w:hAnsiTheme="minorHAnsi"/>
                <w:noProof/>
                <w:webHidden/>
                <w:color w:val="000000" w:themeColor="text1"/>
                <w:sz w:val="24"/>
                <w:szCs w:val="24"/>
              </w:rPr>
              <w:fldChar w:fldCharType="end"/>
            </w:r>
          </w:hyperlink>
        </w:p>
        <w:p w14:paraId="265C5432" w14:textId="22126E3C" w:rsidR="00475173" w:rsidRPr="001A2766" w:rsidRDefault="003B3008" w:rsidP="001A2766">
          <w:pPr>
            <w:pStyle w:val="TOC4"/>
            <w:tabs>
              <w:tab w:val="right" w:pos="9010"/>
            </w:tabs>
            <w:spacing w:line="360" w:lineRule="auto"/>
            <w:jc w:val="both"/>
            <w:rPr>
              <w:rFonts w:asciiTheme="minorHAnsi" w:eastAsiaTheme="minorEastAsia" w:hAnsiTheme="minorHAnsi" w:cstheme="minorBidi"/>
              <w:noProof/>
              <w:color w:val="000000" w:themeColor="text1"/>
              <w:sz w:val="24"/>
              <w:szCs w:val="24"/>
            </w:rPr>
          </w:pPr>
          <w:hyperlink w:anchor="_Toc60561284" w:history="1">
            <w:r w:rsidR="00475173" w:rsidRPr="001A2766">
              <w:rPr>
                <w:rStyle w:val="Hyperlink"/>
                <w:rFonts w:asciiTheme="minorHAnsi" w:hAnsiTheme="minorHAnsi"/>
                <w:noProof/>
                <w:color w:val="000000" w:themeColor="text1"/>
                <w:sz w:val="24"/>
                <w:szCs w:val="24"/>
              </w:rPr>
              <w:t xml:space="preserve">3.3.2 </w:t>
            </w:r>
            <w:r w:rsidR="00475173" w:rsidRPr="001A2766">
              <w:rPr>
                <w:rStyle w:val="Hyperlink"/>
                <w:rFonts w:asciiTheme="minorHAnsi" w:hAnsiTheme="minorHAnsi"/>
                <w:noProof/>
                <w:color w:val="000000" w:themeColor="text1"/>
                <w:sz w:val="24"/>
                <w:szCs w:val="24"/>
                <w:vertAlign w:val="superscript"/>
              </w:rPr>
              <w:t>1</w:t>
            </w:r>
            <w:r w:rsidR="00475173" w:rsidRPr="001A2766">
              <w:rPr>
                <w:rStyle w:val="Hyperlink"/>
                <w:rFonts w:asciiTheme="minorHAnsi" w:hAnsiTheme="minorHAnsi"/>
                <w:noProof/>
                <w:color w:val="000000" w:themeColor="text1"/>
                <w:sz w:val="24"/>
                <w:szCs w:val="24"/>
              </w:rPr>
              <w:t>HNMR and 2D NMR for the elucidation of metabolites</w:t>
            </w:r>
            <w:r w:rsidR="00475173" w:rsidRPr="001A2766">
              <w:rPr>
                <w:rFonts w:asciiTheme="minorHAnsi" w:hAnsiTheme="minorHAnsi"/>
                <w:noProof/>
                <w:webHidden/>
                <w:color w:val="000000" w:themeColor="text1"/>
                <w:sz w:val="24"/>
                <w:szCs w:val="24"/>
              </w:rPr>
              <w:tab/>
            </w:r>
            <w:r w:rsidR="00475173" w:rsidRPr="001A2766">
              <w:rPr>
                <w:rFonts w:asciiTheme="minorHAnsi" w:hAnsiTheme="minorHAnsi"/>
                <w:noProof/>
                <w:webHidden/>
                <w:color w:val="000000" w:themeColor="text1"/>
                <w:sz w:val="24"/>
                <w:szCs w:val="24"/>
              </w:rPr>
              <w:fldChar w:fldCharType="begin"/>
            </w:r>
            <w:r w:rsidR="00475173" w:rsidRPr="001A2766">
              <w:rPr>
                <w:rFonts w:asciiTheme="minorHAnsi" w:hAnsiTheme="minorHAnsi"/>
                <w:noProof/>
                <w:webHidden/>
                <w:color w:val="000000" w:themeColor="text1"/>
                <w:sz w:val="24"/>
                <w:szCs w:val="24"/>
              </w:rPr>
              <w:instrText xml:space="preserve"> PAGEREF _Toc60561284 \h </w:instrText>
            </w:r>
            <w:r w:rsidR="00475173" w:rsidRPr="001A2766">
              <w:rPr>
                <w:rFonts w:asciiTheme="minorHAnsi" w:hAnsiTheme="minorHAnsi"/>
                <w:noProof/>
                <w:webHidden/>
                <w:color w:val="000000" w:themeColor="text1"/>
                <w:sz w:val="24"/>
                <w:szCs w:val="24"/>
              </w:rPr>
            </w:r>
            <w:r w:rsidR="00475173" w:rsidRPr="001A2766">
              <w:rPr>
                <w:rFonts w:asciiTheme="minorHAnsi" w:hAnsiTheme="minorHAnsi"/>
                <w:noProof/>
                <w:webHidden/>
                <w:color w:val="000000" w:themeColor="text1"/>
                <w:sz w:val="24"/>
                <w:szCs w:val="24"/>
              </w:rPr>
              <w:fldChar w:fldCharType="separate"/>
            </w:r>
            <w:r w:rsidR="00475173" w:rsidRPr="001A2766">
              <w:rPr>
                <w:rFonts w:asciiTheme="minorHAnsi" w:hAnsiTheme="minorHAnsi"/>
                <w:noProof/>
                <w:webHidden/>
                <w:color w:val="000000" w:themeColor="text1"/>
                <w:sz w:val="24"/>
                <w:szCs w:val="24"/>
              </w:rPr>
              <w:t>66</w:t>
            </w:r>
            <w:r w:rsidR="00475173" w:rsidRPr="001A2766">
              <w:rPr>
                <w:rFonts w:asciiTheme="minorHAnsi" w:hAnsiTheme="minorHAnsi"/>
                <w:noProof/>
                <w:webHidden/>
                <w:color w:val="000000" w:themeColor="text1"/>
                <w:sz w:val="24"/>
                <w:szCs w:val="24"/>
              </w:rPr>
              <w:fldChar w:fldCharType="end"/>
            </w:r>
          </w:hyperlink>
        </w:p>
        <w:p w14:paraId="3F16C23A" w14:textId="1F05BC51" w:rsidR="00475173" w:rsidRPr="001A2766" w:rsidRDefault="003B3008" w:rsidP="001A2766">
          <w:pPr>
            <w:pStyle w:val="TOC3"/>
            <w:tabs>
              <w:tab w:val="left" w:pos="1200"/>
              <w:tab w:val="right" w:pos="9010"/>
            </w:tabs>
            <w:spacing w:line="360" w:lineRule="auto"/>
            <w:jc w:val="both"/>
            <w:rPr>
              <w:rFonts w:asciiTheme="minorHAnsi" w:eastAsiaTheme="minorEastAsia" w:hAnsiTheme="minorHAnsi" w:cstheme="minorBidi"/>
              <w:i w:val="0"/>
              <w:iCs w:val="0"/>
              <w:noProof/>
              <w:color w:val="000000" w:themeColor="text1"/>
              <w:sz w:val="24"/>
              <w:szCs w:val="24"/>
            </w:rPr>
          </w:pPr>
          <w:hyperlink w:anchor="_Toc60561285" w:history="1">
            <w:r w:rsidR="00475173" w:rsidRPr="001A2766">
              <w:rPr>
                <w:rStyle w:val="Hyperlink"/>
                <w:rFonts w:asciiTheme="minorHAnsi" w:hAnsiTheme="minorHAnsi"/>
                <w:noProof/>
                <w:color w:val="000000" w:themeColor="text1"/>
                <w:sz w:val="24"/>
                <w:szCs w:val="24"/>
              </w:rPr>
              <w:t>3.3</w:t>
            </w:r>
            <w:r w:rsidR="00475173" w:rsidRPr="001A2766">
              <w:rPr>
                <w:rFonts w:asciiTheme="minorHAnsi" w:eastAsiaTheme="minorEastAsia" w:hAnsiTheme="minorHAnsi" w:cstheme="minorBidi"/>
                <w:i w:val="0"/>
                <w:iCs w:val="0"/>
                <w:noProof/>
                <w:color w:val="000000" w:themeColor="text1"/>
                <w:sz w:val="24"/>
                <w:szCs w:val="24"/>
              </w:rPr>
              <w:tab/>
            </w:r>
            <w:r w:rsidR="00475173" w:rsidRPr="001A2766">
              <w:rPr>
                <w:rStyle w:val="Hyperlink"/>
                <w:rFonts w:asciiTheme="minorHAnsi" w:hAnsiTheme="minorHAnsi"/>
                <w:noProof/>
                <w:color w:val="000000" w:themeColor="text1"/>
                <w:sz w:val="24"/>
                <w:szCs w:val="24"/>
              </w:rPr>
              <w:t>Pioglitazone</w:t>
            </w:r>
            <w:r w:rsidR="00475173" w:rsidRPr="001A2766">
              <w:rPr>
                <w:rFonts w:asciiTheme="minorHAnsi" w:hAnsiTheme="minorHAnsi"/>
                <w:noProof/>
                <w:webHidden/>
                <w:color w:val="000000" w:themeColor="text1"/>
                <w:sz w:val="24"/>
                <w:szCs w:val="24"/>
              </w:rPr>
              <w:tab/>
            </w:r>
            <w:r w:rsidR="00475173" w:rsidRPr="001A2766">
              <w:rPr>
                <w:rFonts w:asciiTheme="minorHAnsi" w:hAnsiTheme="minorHAnsi"/>
                <w:noProof/>
                <w:webHidden/>
                <w:color w:val="000000" w:themeColor="text1"/>
                <w:sz w:val="24"/>
                <w:szCs w:val="24"/>
              </w:rPr>
              <w:fldChar w:fldCharType="begin"/>
            </w:r>
            <w:r w:rsidR="00475173" w:rsidRPr="001A2766">
              <w:rPr>
                <w:rFonts w:asciiTheme="minorHAnsi" w:hAnsiTheme="minorHAnsi"/>
                <w:noProof/>
                <w:webHidden/>
                <w:color w:val="000000" w:themeColor="text1"/>
                <w:sz w:val="24"/>
                <w:szCs w:val="24"/>
              </w:rPr>
              <w:instrText xml:space="preserve"> PAGEREF _Toc60561285 \h </w:instrText>
            </w:r>
            <w:r w:rsidR="00475173" w:rsidRPr="001A2766">
              <w:rPr>
                <w:rFonts w:asciiTheme="minorHAnsi" w:hAnsiTheme="minorHAnsi"/>
                <w:noProof/>
                <w:webHidden/>
                <w:color w:val="000000" w:themeColor="text1"/>
                <w:sz w:val="24"/>
                <w:szCs w:val="24"/>
              </w:rPr>
            </w:r>
            <w:r w:rsidR="00475173" w:rsidRPr="001A2766">
              <w:rPr>
                <w:rFonts w:asciiTheme="minorHAnsi" w:hAnsiTheme="minorHAnsi"/>
                <w:noProof/>
                <w:webHidden/>
                <w:color w:val="000000" w:themeColor="text1"/>
                <w:sz w:val="24"/>
                <w:szCs w:val="24"/>
              </w:rPr>
              <w:fldChar w:fldCharType="separate"/>
            </w:r>
            <w:r w:rsidR="00475173" w:rsidRPr="001A2766">
              <w:rPr>
                <w:rFonts w:asciiTheme="minorHAnsi" w:hAnsiTheme="minorHAnsi"/>
                <w:noProof/>
                <w:webHidden/>
                <w:color w:val="000000" w:themeColor="text1"/>
                <w:sz w:val="24"/>
                <w:szCs w:val="24"/>
              </w:rPr>
              <w:t>66</w:t>
            </w:r>
            <w:r w:rsidR="00475173" w:rsidRPr="001A2766">
              <w:rPr>
                <w:rFonts w:asciiTheme="minorHAnsi" w:hAnsiTheme="minorHAnsi"/>
                <w:noProof/>
                <w:webHidden/>
                <w:color w:val="000000" w:themeColor="text1"/>
                <w:sz w:val="24"/>
                <w:szCs w:val="24"/>
              </w:rPr>
              <w:fldChar w:fldCharType="end"/>
            </w:r>
          </w:hyperlink>
        </w:p>
        <w:p w14:paraId="67261085" w14:textId="511FF3A0" w:rsidR="00475173" w:rsidRPr="001A2766" w:rsidRDefault="003B3008" w:rsidP="001A2766">
          <w:pPr>
            <w:pStyle w:val="TOC4"/>
            <w:tabs>
              <w:tab w:val="right" w:pos="9010"/>
            </w:tabs>
            <w:spacing w:line="360" w:lineRule="auto"/>
            <w:jc w:val="both"/>
            <w:rPr>
              <w:rFonts w:asciiTheme="minorHAnsi" w:eastAsiaTheme="minorEastAsia" w:hAnsiTheme="minorHAnsi" w:cstheme="minorBidi"/>
              <w:noProof/>
              <w:color w:val="000000" w:themeColor="text1"/>
              <w:sz w:val="24"/>
              <w:szCs w:val="24"/>
            </w:rPr>
          </w:pPr>
          <w:hyperlink w:anchor="_Toc60561286" w:history="1">
            <w:r w:rsidR="00475173" w:rsidRPr="001A2766">
              <w:rPr>
                <w:rStyle w:val="Hyperlink"/>
                <w:rFonts w:asciiTheme="minorHAnsi" w:hAnsiTheme="minorHAnsi"/>
                <w:noProof/>
                <w:color w:val="000000" w:themeColor="text1"/>
                <w:sz w:val="24"/>
                <w:szCs w:val="24"/>
              </w:rPr>
              <w:t>3.4.1 Pioglitazone metabolite elucidation via LC-MS/MS</w:t>
            </w:r>
            <w:r w:rsidR="00475173" w:rsidRPr="001A2766">
              <w:rPr>
                <w:rFonts w:asciiTheme="minorHAnsi" w:hAnsiTheme="minorHAnsi"/>
                <w:noProof/>
                <w:webHidden/>
                <w:color w:val="000000" w:themeColor="text1"/>
                <w:sz w:val="24"/>
                <w:szCs w:val="24"/>
              </w:rPr>
              <w:tab/>
            </w:r>
            <w:r w:rsidR="00475173" w:rsidRPr="001A2766">
              <w:rPr>
                <w:rFonts w:asciiTheme="minorHAnsi" w:hAnsiTheme="minorHAnsi"/>
                <w:noProof/>
                <w:webHidden/>
                <w:color w:val="000000" w:themeColor="text1"/>
                <w:sz w:val="24"/>
                <w:szCs w:val="24"/>
              </w:rPr>
              <w:fldChar w:fldCharType="begin"/>
            </w:r>
            <w:r w:rsidR="00475173" w:rsidRPr="001A2766">
              <w:rPr>
                <w:rFonts w:asciiTheme="minorHAnsi" w:hAnsiTheme="minorHAnsi"/>
                <w:noProof/>
                <w:webHidden/>
                <w:color w:val="000000" w:themeColor="text1"/>
                <w:sz w:val="24"/>
                <w:szCs w:val="24"/>
              </w:rPr>
              <w:instrText xml:space="preserve"> PAGEREF _Toc60561286 \h </w:instrText>
            </w:r>
            <w:r w:rsidR="00475173" w:rsidRPr="001A2766">
              <w:rPr>
                <w:rFonts w:asciiTheme="minorHAnsi" w:hAnsiTheme="minorHAnsi"/>
                <w:noProof/>
                <w:webHidden/>
                <w:color w:val="000000" w:themeColor="text1"/>
                <w:sz w:val="24"/>
                <w:szCs w:val="24"/>
              </w:rPr>
            </w:r>
            <w:r w:rsidR="00475173" w:rsidRPr="001A2766">
              <w:rPr>
                <w:rFonts w:asciiTheme="minorHAnsi" w:hAnsiTheme="minorHAnsi"/>
                <w:noProof/>
                <w:webHidden/>
                <w:color w:val="000000" w:themeColor="text1"/>
                <w:sz w:val="24"/>
                <w:szCs w:val="24"/>
              </w:rPr>
              <w:fldChar w:fldCharType="separate"/>
            </w:r>
            <w:r w:rsidR="00475173" w:rsidRPr="001A2766">
              <w:rPr>
                <w:rFonts w:asciiTheme="minorHAnsi" w:hAnsiTheme="minorHAnsi"/>
                <w:noProof/>
                <w:webHidden/>
                <w:color w:val="000000" w:themeColor="text1"/>
                <w:sz w:val="24"/>
                <w:szCs w:val="24"/>
              </w:rPr>
              <w:t>67</w:t>
            </w:r>
            <w:r w:rsidR="00475173" w:rsidRPr="001A2766">
              <w:rPr>
                <w:rFonts w:asciiTheme="minorHAnsi" w:hAnsiTheme="minorHAnsi"/>
                <w:noProof/>
                <w:webHidden/>
                <w:color w:val="000000" w:themeColor="text1"/>
                <w:sz w:val="24"/>
                <w:szCs w:val="24"/>
              </w:rPr>
              <w:fldChar w:fldCharType="end"/>
            </w:r>
          </w:hyperlink>
        </w:p>
        <w:p w14:paraId="3A54BC46" w14:textId="254D29C0" w:rsidR="00475173" w:rsidRPr="001A2766" w:rsidRDefault="003B3008" w:rsidP="001A2766">
          <w:pPr>
            <w:pStyle w:val="TOC4"/>
            <w:tabs>
              <w:tab w:val="right" w:pos="9010"/>
            </w:tabs>
            <w:spacing w:line="360" w:lineRule="auto"/>
            <w:jc w:val="both"/>
            <w:rPr>
              <w:rFonts w:asciiTheme="minorHAnsi" w:eastAsiaTheme="minorEastAsia" w:hAnsiTheme="minorHAnsi" w:cstheme="minorBidi"/>
              <w:noProof/>
              <w:color w:val="000000" w:themeColor="text1"/>
              <w:sz w:val="24"/>
              <w:szCs w:val="24"/>
            </w:rPr>
          </w:pPr>
          <w:hyperlink w:anchor="_Toc60561287" w:history="1">
            <w:r w:rsidR="00475173" w:rsidRPr="001A2766">
              <w:rPr>
                <w:rStyle w:val="Hyperlink"/>
                <w:rFonts w:asciiTheme="minorHAnsi" w:hAnsiTheme="minorHAnsi"/>
                <w:noProof/>
                <w:color w:val="000000" w:themeColor="text1"/>
                <w:sz w:val="24"/>
                <w:szCs w:val="24"/>
              </w:rPr>
              <w:t>3.4.2 NMR for Pioglitazone metabolite elucidation</w:t>
            </w:r>
            <w:r w:rsidR="00475173" w:rsidRPr="001A2766">
              <w:rPr>
                <w:rFonts w:asciiTheme="minorHAnsi" w:hAnsiTheme="minorHAnsi"/>
                <w:noProof/>
                <w:webHidden/>
                <w:color w:val="000000" w:themeColor="text1"/>
                <w:sz w:val="24"/>
                <w:szCs w:val="24"/>
              </w:rPr>
              <w:tab/>
            </w:r>
            <w:r w:rsidR="00475173" w:rsidRPr="001A2766">
              <w:rPr>
                <w:rFonts w:asciiTheme="minorHAnsi" w:hAnsiTheme="minorHAnsi"/>
                <w:noProof/>
                <w:webHidden/>
                <w:color w:val="000000" w:themeColor="text1"/>
                <w:sz w:val="24"/>
                <w:szCs w:val="24"/>
              </w:rPr>
              <w:fldChar w:fldCharType="begin"/>
            </w:r>
            <w:r w:rsidR="00475173" w:rsidRPr="001A2766">
              <w:rPr>
                <w:rFonts w:asciiTheme="minorHAnsi" w:hAnsiTheme="minorHAnsi"/>
                <w:noProof/>
                <w:webHidden/>
                <w:color w:val="000000" w:themeColor="text1"/>
                <w:sz w:val="24"/>
                <w:szCs w:val="24"/>
              </w:rPr>
              <w:instrText xml:space="preserve"> PAGEREF _Toc60561287 \h </w:instrText>
            </w:r>
            <w:r w:rsidR="00475173" w:rsidRPr="001A2766">
              <w:rPr>
                <w:rFonts w:asciiTheme="minorHAnsi" w:hAnsiTheme="minorHAnsi"/>
                <w:noProof/>
                <w:webHidden/>
                <w:color w:val="000000" w:themeColor="text1"/>
                <w:sz w:val="24"/>
                <w:szCs w:val="24"/>
              </w:rPr>
            </w:r>
            <w:r w:rsidR="00475173" w:rsidRPr="001A2766">
              <w:rPr>
                <w:rFonts w:asciiTheme="minorHAnsi" w:hAnsiTheme="minorHAnsi"/>
                <w:noProof/>
                <w:webHidden/>
                <w:color w:val="000000" w:themeColor="text1"/>
                <w:sz w:val="24"/>
                <w:szCs w:val="24"/>
              </w:rPr>
              <w:fldChar w:fldCharType="separate"/>
            </w:r>
            <w:r w:rsidR="00475173" w:rsidRPr="001A2766">
              <w:rPr>
                <w:rFonts w:asciiTheme="minorHAnsi" w:hAnsiTheme="minorHAnsi"/>
                <w:noProof/>
                <w:webHidden/>
                <w:color w:val="000000" w:themeColor="text1"/>
                <w:sz w:val="24"/>
                <w:szCs w:val="24"/>
              </w:rPr>
              <w:t>71</w:t>
            </w:r>
            <w:r w:rsidR="00475173" w:rsidRPr="001A2766">
              <w:rPr>
                <w:rFonts w:asciiTheme="minorHAnsi" w:hAnsiTheme="minorHAnsi"/>
                <w:noProof/>
                <w:webHidden/>
                <w:color w:val="000000" w:themeColor="text1"/>
                <w:sz w:val="24"/>
                <w:szCs w:val="24"/>
              </w:rPr>
              <w:fldChar w:fldCharType="end"/>
            </w:r>
          </w:hyperlink>
        </w:p>
        <w:p w14:paraId="5FC789DE" w14:textId="26865288" w:rsidR="00475173" w:rsidRPr="001A2766" w:rsidRDefault="003B3008" w:rsidP="001A2766">
          <w:pPr>
            <w:pStyle w:val="TOC4"/>
            <w:tabs>
              <w:tab w:val="right" w:pos="9010"/>
            </w:tabs>
            <w:spacing w:line="360" w:lineRule="auto"/>
            <w:jc w:val="both"/>
            <w:rPr>
              <w:rFonts w:asciiTheme="minorHAnsi" w:eastAsiaTheme="minorEastAsia" w:hAnsiTheme="minorHAnsi" w:cstheme="minorBidi"/>
              <w:noProof/>
              <w:color w:val="000000" w:themeColor="text1"/>
              <w:sz w:val="24"/>
              <w:szCs w:val="24"/>
            </w:rPr>
          </w:pPr>
          <w:hyperlink w:anchor="_Toc60561288" w:history="1">
            <w:r w:rsidR="00475173" w:rsidRPr="001A2766">
              <w:rPr>
                <w:rStyle w:val="Hyperlink"/>
                <w:rFonts w:asciiTheme="minorHAnsi" w:hAnsiTheme="minorHAnsi"/>
                <w:noProof/>
                <w:color w:val="000000" w:themeColor="text1"/>
                <w:sz w:val="24"/>
                <w:szCs w:val="24"/>
              </w:rPr>
              <w:t>3.4.3 Pioglitazone Conclusions</w:t>
            </w:r>
            <w:r w:rsidR="00475173" w:rsidRPr="001A2766">
              <w:rPr>
                <w:rFonts w:asciiTheme="minorHAnsi" w:hAnsiTheme="minorHAnsi"/>
                <w:noProof/>
                <w:webHidden/>
                <w:color w:val="000000" w:themeColor="text1"/>
                <w:sz w:val="24"/>
                <w:szCs w:val="24"/>
              </w:rPr>
              <w:tab/>
            </w:r>
            <w:r w:rsidR="00475173" w:rsidRPr="001A2766">
              <w:rPr>
                <w:rFonts w:asciiTheme="minorHAnsi" w:hAnsiTheme="minorHAnsi"/>
                <w:noProof/>
                <w:webHidden/>
                <w:color w:val="000000" w:themeColor="text1"/>
                <w:sz w:val="24"/>
                <w:szCs w:val="24"/>
              </w:rPr>
              <w:fldChar w:fldCharType="begin"/>
            </w:r>
            <w:r w:rsidR="00475173" w:rsidRPr="001A2766">
              <w:rPr>
                <w:rFonts w:asciiTheme="minorHAnsi" w:hAnsiTheme="minorHAnsi"/>
                <w:noProof/>
                <w:webHidden/>
                <w:color w:val="000000" w:themeColor="text1"/>
                <w:sz w:val="24"/>
                <w:szCs w:val="24"/>
              </w:rPr>
              <w:instrText xml:space="preserve"> PAGEREF _Toc60561288 \h </w:instrText>
            </w:r>
            <w:r w:rsidR="00475173" w:rsidRPr="001A2766">
              <w:rPr>
                <w:rFonts w:asciiTheme="minorHAnsi" w:hAnsiTheme="minorHAnsi"/>
                <w:noProof/>
                <w:webHidden/>
                <w:color w:val="000000" w:themeColor="text1"/>
                <w:sz w:val="24"/>
                <w:szCs w:val="24"/>
              </w:rPr>
            </w:r>
            <w:r w:rsidR="00475173" w:rsidRPr="001A2766">
              <w:rPr>
                <w:rFonts w:asciiTheme="minorHAnsi" w:hAnsiTheme="minorHAnsi"/>
                <w:noProof/>
                <w:webHidden/>
                <w:color w:val="000000" w:themeColor="text1"/>
                <w:sz w:val="24"/>
                <w:szCs w:val="24"/>
              </w:rPr>
              <w:fldChar w:fldCharType="separate"/>
            </w:r>
            <w:r w:rsidR="00475173" w:rsidRPr="001A2766">
              <w:rPr>
                <w:rFonts w:asciiTheme="minorHAnsi" w:hAnsiTheme="minorHAnsi"/>
                <w:noProof/>
                <w:webHidden/>
                <w:color w:val="000000" w:themeColor="text1"/>
                <w:sz w:val="24"/>
                <w:szCs w:val="24"/>
              </w:rPr>
              <w:t>74</w:t>
            </w:r>
            <w:r w:rsidR="00475173" w:rsidRPr="001A2766">
              <w:rPr>
                <w:rFonts w:asciiTheme="minorHAnsi" w:hAnsiTheme="minorHAnsi"/>
                <w:noProof/>
                <w:webHidden/>
                <w:color w:val="000000" w:themeColor="text1"/>
                <w:sz w:val="24"/>
                <w:szCs w:val="24"/>
              </w:rPr>
              <w:fldChar w:fldCharType="end"/>
            </w:r>
          </w:hyperlink>
        </w:p>
        <w:p w14:paraId="0500EB95" w14:textId="7B9BCBD7" w:rsidR="00475173" w:rsidRPr="001A2766" w:rsidRDefault="003B3008" w:rsidP="001A2766">
          <w:pPr>
            <w:pStyle w:val="TOC3"/>
            <w:tabs>
              <w:tab w:val="right" w:pos="9010"/>
            </w:tabs>
            <w:spacing w:line="360" w:lineRule="auto"/>
            <w:jc w:val="both"/>
            <w:rPr>
              <w:rFonts w:asciiTheme="minorHAnsi" w:eastAsiaTheme="minorEastAsia" w:hAnsiTheme="minorHAnsi" w:cstheme="minorBidi"/>
              <w:i w:val="0"/>
              <w:iCs w:val="0"/>
              <w:noProof/>
              <w:color w:val="000000" w:themeColor="text1"/>
              <w:sz w:val="24"/>
              <w:szCs w:val="24"/>
            </w:rPr>
          </w:pPr>
          <w:hyperlink w:anchor="_Toc60561289" w:history="1">
            <w:r w:rsidR="00475173" w:rsidRPr="001A2766">
              <w:rPr>
                <w:rStyle w:val="Hyperlink"/>
                <w:rFonts w:asciiTheme="minorHAnsi" w:hAnsiTheme="minorHAnsi"/>
                <w:noProof/>
                <w:color w:val="000000" w:themeColor="text1"/>
                <w:sz w:val="24"/>
                <w:szCs w:val="24"/>
              </w:rPr>
              <w:t>3.5 Troglitazone</w:t>
            </w:r>
            <w:r w:rsidR="00475173" w:rsidRPr="001A2766">
              <w:rPr>
                <w:rFonts w:asciiTheme="minorHAnsi" w:hAnsiTheme="minorHAnsi"/>
                <w:noProof/>
                <w:webHidden/>
                <w:color w:val="000000" w:themeColor="text1"/>
                <w:sz w:val="24"/>
                <w:szCs w:val="24"/>
              </w:rPr>
              <w:tab/>
            </w:r>
            <w:r w:rsidR="00475173" w:rsidRPr="001A2766">
              <w:rPr>
                <w:rFonts w:asciiTheme="minorHAnsi" w:hAnsiTheme="minorHAnsi"/>
                <w:noProof/>
                <w:webHidden/>
                <w:color w:val="000000" w:themeColor="text1"/>
                <w:sz w:val="24"/>
                <w:szCs w:val="24"/>
              </w:rPr>
              <w:fldChar w:fldCharType="begin"/>
            </w:r>
            <w:r w:rsidR="00475173" w:rsidRPr="001A2766">
              <w:rPr>
                <w:rFonts w:asciiTheme="minorHAnsi" w:hAnsiTheme="minorHAnsi"/>
                <w:noProof/>
                <w:webHidden/>
                <w:color w:val="000000" w:themeColor="text1"/>
                <w:sz w:val="24"/>
                <w:szCs w:val="24"/>
              </w:rPr>
              <w:instrText xml:space="preserve"> PAGEREF _Toc60561289 \h </w:instrText>
            </w:r>
            <w:r w:rsidR="00475173" w:rsidRPr="001A2766">
              <w:rPr>
                <w:rFonts w:asciiTheme="minorHAnsi" w:hAnsiTheme="minorHAnsi"/>
                <w:noProof/>
                <w:webHidden/>
                <w:color w:val="000000" w:themeColor="text1"/>
                <w:sz w:val="24"/>
                <w:szCs w:val="24"/>
              </w:rPr>
            </w:r>
            <w:r w:rsidR="00475173" w:rsidRPr="001A2766">
              <w:rPr>
                <w:rFonts w:asciiTheme="minorHAnsi" w:hAnsiTheme="minorHAnsi"/>
                <w:noProof/>
                <w:webHidden/>
                <w:color w:val="000000" w:themeColor="text1"/>
                <w:sz w:val="24"/>
                <w:szCs w:val="24"/>
              </w:rPr>
              <w:fldChar w:fldCharType="separate"/>
            </w:r>
            <w:r w:rsidR="00475173" w:rsidRPr="001A2766">
              <w:rPr>
                <w:rFonts w:asciiTheme="minorHAnsi" w:hAnsiTheme="minorHAnsi"/>
                <w:noProof/>
                <w:webHidden/>
                <w:color w:val="000000" w:themeColor="text1"/>
                <w:sz w:val="24"/>
                <w:szCs w:val="24"/>
              </w:rPr>
              <w:t>75</w:t>
            </w:r>
            <w:r w:rsidR="00475173" w:rsidRPr="001A2766">
              <w:rPr>
                <w:rFonts w:asciiTheme="minorHAnsi" w:hAnsiTheme="minorHAnsi"/>
                <w:noProof/>
                <w:webHidden/>
                <w:color w:val="000000" w:themeColor="text1"/>
                <w:sz w:val="24"/>
                <w:szCs w:val="24"/>
              </w:rPr>
              <w:fldChar w:fldCharType="end"/>
            </w:r>
          </w:hyperlink>
        </w:p>
        <w:p w14:paraId="0F5A761E" w14:textId="411C2A95" w:rsidR="00475173" w:rsidRPr="001A2766" w:rsidRDefault="003B3008" w:rsidP="001A2766">
          <w:pPr>
            <w:pStyle w:val="TOC4"/>
            <w:tabs>
              <w:tab w:val="right" w:pos="9010"/>
            </w:tabs>
            <w:spacing w:line="360" w:lineRule="auto"/>
            <w:jc w:val="both"/>
            <w:rPr>
              <w:rFonts w:asciiTheme="minorHAnsi" w:eastAsiaTheme="minorEastAsia" w:hAnsiTheme="minorHAnsi" w:cstheme="minorBidi"/>
              <w:noProof/>
              <w:color w:val="000000" w:themeColor="text1"/>
              <w:sz w:val="24"/>
              <w:szCs w:val="24"/>
            </w:rPr>
          </w:pPr>
          <w:hyperlink w:anchor="_Toc60561290" w:history="1">
            <w:r w:rsidR="00475173" w:rsidRPr="001A2766">
              <w:rPr>
                <w:rStyle w:val="Hyperlink"/>
                <w:rFonts w:asciiTheme="minorHAnsi" w:hAnsiTheme="minorHAnsi"/>
                <w:noProof/>
                <w:color w:val="000000" w:themeColor="text1"/>
                <w:sz w:val="24"/>
                <w:szCs w:val="24"/>
              </w:rPr>
              <w:t>3.5.1 LC-MS/MS for the elucidation of Troglitazone metabolites</w:t>
            </w:r>
            <w:r w:rsidR="00475173" w:rsidRPr="001A2766">
              <w:rPr>
                <w:rFonts w:asciiTheme="minorHAnsi" w:hAnsiTheme="minorHAnsi"/>
                <w:noProof/>
                <w:webHidden/>
                <w:color w:val="000000" w:themeColor="text1"/>
                <w:sz w:val="24"/>
                <w:szCs w:val="24"/>
              </w:rPr>
              <w:tab/>
            </w:r>
            <w:r w:rsidR="00475173" w:rsidRPr="001A2766">
              <w:rPr>
                <w:rFonts w:asciiTheme="minorHAnsi" w:hAnsiTheme="minorHAnsi"/>
                <w:noProof/>
                <w:webHidden/>
                <w:color w:val="000000" w:themeColor="text1"/>
                <w:sz w:val="24"/>
                <w:szCs w:val="24"/>
              </w:rPr>
              <w:fldChar w:fldCharType="begin"/>
            </w:r>
            <w:r w:rsidR="00475173" w:rsidRPr="001A2766">
              <w:rPr>
                <w:rFonts w:asciiTheme="minorHAnsi" w:hAnsiTheme="minorHAnsi"/>
                <w:noProof/>
                <w:webHidden/>
                <w:color w:val="000000" w:themeColor="text1"/>
                <w:sz w:val="24"/>
                <w:szCs w:val="24"/>
              </w:rPr>
              <w:instrText xml:space="preserve"> PAGEREF _Toc60561290 \h </w:instrText>
            </w:r>
            <w:r w:rsidR="00475173" w:rsidRPr="001A2766">
              <w:rPr>
                <w:rFonts w:asciiTheme="minorHAnsi" w:hAnsiTheme="minorHAnsi"/>
                <w:noProof/>
                <w:webHidden/>
                <w:color w:val="000000" w:themeColor="text1"/>
                <w:sz w:val="24"/>
                <w:szCs w:val="24"/>
              </w:rPr>
            </w:r>
            <w:r w:rsidR="00475173" w:rsidRPr="001A2766">
              <w:rPr>
                <w:rFonts w:asciiTheme="minorHAnsi" w:hAnsiTheme="minorHAnsi"/>
                <w:noProof/>
                <w:webHidden/>
                <w:color w:val="000000" w:themeColor="text1"/>
                <w:sz w:val="24"/>
                <w:szCs w:val="24"/>
              </w:rPr>
              <w:fldChar w:fldCharType="separate"/>
            </w:r>
            <w:r w:rsidR="00475173" w:rsidRPr="001A2766">
              <w:rPr>
                <w:rFonts w:asciiTheme="minorHAnsi" w:hAnsiTheme="minorHAnsi"/>
                <w:noProof/>
                <w:webHidden/>
                <w:color w:val="000000" w:themeColor="text1"/>
                <w:sz w:val="24"/>
                <w:szCs w:val="24"/>
              </w:rPr>
              <w:t>76</w:t>
            </w:r>
            <w:r w:rsidR="00475173" w:rsidRPr="001A2766">
              <w:rPr>
                <w:rFonts w:asciiTheme="minorHAnsi" w:hAnsiTheme="minorHAnsi"/>
                <w:noProof/>
                <w:webHidden/>
                <w:color w:val="000000" w:themeColor="text1"/>
                <w:sz w:val="24"/>
                <w:szCs w:val="24"/>
              </w:rPr>
              <w:fldChar w:fldCharType="end"/>
            </w:r>
          </w:hyperlink>
        </w:p>
        <w:p w14:paraId="1C721F36" w14:textId="16CD1EA4" w:rsidR="00475173" w:rsidRPr="001A2766" w:rsidRDefault="003B3008" w:rsidP="001A2766">
          <w:pPr>
            <w:pStyle w:val="TOC4"/>
            <w:tabs>
              <w:tab w:val="right" w:pos="9010"/>
            </w:tabs>
            <w:spacing w:line="360" w:lineRule="auto"/>
            <w:jc w:val="both"/>
            <w:rPr>
              <w:rFonts w:asciiTheme="minorHAnsi" w:eastAsiaTheme="minorEastAsia" w:hAnsiTheme="minorHAnsi" w:cstheme="minorBidi"/>
              <w:noProof/>
              <w:color w:val="000000" w:themeColor="text1"/>
              <w:sz w:val="24"/>
              <w:szCs w:val="24"/>
            </w:rPr>
          </w:pPr>
          <w:hyperlink w:anchor="_Toc60561291" w:history="1">
            <w:r w:rsidR="00475173" w:rsidRPr="001A2766">
              <w:rPr>
                <w:rStyle w:val="Hyperlink"/>
                <w:rFonts w:asciiTheme="minorHAnsi" w:hAnsiTheme="minorHAnsi"/>
                <w:noProof/>
                <w:color w:val="000000" w:themeColor="text1"/>
                <w:sz w:val="24"/>
                <w:szCs w:val="24"/>
              </w:rPr>
              <w:t>3.5.2 NMR techniques for further elucidation of Troglitazone metabolites</w:t>
            </w:r>
            <w:r w:rsidR="00475173" w:rsidRPr="001A2766">
              <w:rPr>
                <w:rFonts w:asciiTheme="minorHAnsi" w:hAnsiTheme="minorHAnsi"/>
                <w:noProof/>
                <w:webHidden/>
                <w:color w:val="000000" w:themeColor="text1"/>
                <w:sz w:val="24"/>
                <w:szCs w:val="24"/>
              </w:rPr>
              <w:tab/>
            </w:r>
            <w:r w:rsidR="00475173" w:rsidRPr="001A2766">
              <w:rPr>
                <w:rFonts w:asciiTheme="minorHAnsi" w:hAnsiTheme="minorHAnsi"/>
                <w:noProof/>
                <w:webHidden/>
                <w:color w:val="000000" w:themeColor="text1"/>
                <w:sz w:val="24"/>
                <w:szCs w:val="24"/>
              </w:rPr>
              <w:fldChar w:fldCharType="begin"/>
            </w:r>
            <w:r w:rsidR="00475173" w:rsidRPr="001A2766">
              <w:rPr>
                <w:rFonts w:asciiTheme="minorHAnsi" w:hAnsiTheme="minorHAnsi"/>
                <w:noProof/>
                <w:webHidden/>
                <w:color w:val="000000" w:themeColor="text1"/>
                <w:sz w:val="24"/>
                <w:szCs w:val="24"/>
              </w:rPr>
              <w:instrText xml:space="preserve"> PAGEREF _Toc60561291 \h </w:instrText>
            </w:r>
            <w:r w:rsidR="00475173" w:rsidRPr="001A2766">
              <w:rPr>
                <w:rFonts w:asciiTheme="minorHAnsi" w:hAnsiTheme="minorHAnsi"/>
                <w:noProof/>
                <w:webHidden/>
                <w:color w:val="000000" w:themeColor="text1"/>
                <w:sz w:val="24"/>
                <w:szCs w:val="24"/>
              </w:rPr>
            </w:r>
            <w:r w:rsidR="00475173" w:rsidRPr="001A2766">
              <w:rPr>
                <w:rFonts w:asciiTheme="minorHAnsi" w:hAnsiTheme="minorHAnsi"/>
                <w:noProof/>
                <w:webHidden/>
                <w:color w:val="000000" w:themeColor="text1"/>
                <w:sz w:val="24"/>
                <w:szCs w:val="24"/>
              </w:rPr>
              <w:fldChar w:fldCharType="separate"/>
            </w:r>
            <w:r w:rsidR="00475173" w:rsidRPr="001A2766">
              <w:rPr>
                <w:rFonts w:asciiTheme="minorHAnsi" w:hAnsiTheme="minorHAnsi"/>
                <w:noProof/>
                <w:webHidden/>
                <w:color w:val="000000" w:themeColor="text1"/>
                <w:sz w:val="24"/>
                <w:szCs w:val="24"/>
              </w:rPr>
              <w:t>80</w:t>
            </w:r>
            <w:r w:rsidR="00475173" w:rsidRPr="001A2766">
              <w:rPr>
                <w:rFonts w:asciiTheme="minorHAnsi" w:hAnsiTheme="minorHAnsi"/>
                <w:noProof/>
                <w:webHidden/>
                <w:color w:val="000000" w:themeColor="text1"/>
                <w:sz w:val="24"/>
                <w:szCs w:val="24"/>
              </w:rPr>
              <w:fldChar w:fldCharType="end"/>
            </w:r>
          </w:hyperlink>
        </w:p>
        <w:p w14:paraId="61242AF0" w14:textId="1DFAA22F" w:rsidR="00475173" w:rsidRPr="001A2766" w:rsidRDefault="003B3008" w:rsidP="001A2766">
          <w:pPr>
            <w:pStyle w:val="TOC4"/>
            <w:tabs>
              <w:tab w:val="right" w:pos="9010"/>
            </w:tabs>
            <w:spacing w:line="360" w:lineRule="auto"/>
            <w:jc w:val="both"/>
            <w:rPr>
              <w:rFonts w:asciiTheme="minorHAnsi" w:eastAsiaTheme="minorEastAsia" w:hAnsiTheme="minorHAnsi" w:cstheme="minorBidi"/>
              <w:noProof/>
              <w:color w:val="000000" w:themeColor="text1"/>
              <w:sz w:val="24"/>
              <w:szCs w:val="24"/>
            </w:rPr>
          </w:pPr>
          <w:hyperlink w:anchor="_Toc60561292" w:history="1">
            <w:r w:rsidR="00475173" w:rsidRPr="001A2766">
              <w:rPr>
                <w:rStyle w:val="Hyperlink"/>
                <w:rFonts w:asciiTheme="minorHAnsi" w:hAnsiTheme="minorHAnsi"/>
                <w:noProof/>
                <w:color w:val="000000" w:themeColor="text1"/>
                <w:sz w:val="24"/>
                <w:szCs w:val="24"/>
              </w:rPr>
              <w:t>3.5.3 Troglitazone conclusions</w:t>
            </w:r>
            <w:r w:rsidR="00475173" w:rsidRPr="001A2766">
              <w:rPr>
                <w:rFonts w:asciiTheme="minorHAnsi" w:hAnsiTheme="minorHAnsi"/>
                <w:noProof/>
                <w:webHidden/>
                <w:color w:val="000000" w:themeColor="text1"/>
                <w:sz w:val="24"/>
                <w:szCs w:val="24"/>
              </w:rPr>
              <w:tab/>
            </w:r>
            <w:r w:rsidR="00475173" w:rsidRPr="001A2766">
              <w:rPr>
                <w:rFonts w:asciiTheme="minorHAnsi" w:hAnsiTheme="minorHAnsi"/>
                <w:noProof/>
                <w:webHidden/>
                <w:color w:val="000000" w:themeColor="text1"/>
                <w:sz w:val="24"/>
                <w:szCs w:val="24"/>
              </w:rPr>
              <w:fldChar w:fldCharType="begin"/>
            </w:r>
            <w:r w:rsidR="00475173" w:rsidRPr="001A2766">
              <w:rPr>
                <w:rFonts w:asciiTheme="minorHAnsi" w:hAnsiTheme="minorHAnsi"/>
                <w:noProof/>
                <w:webHidden/>
                <w:color w:val="000000" w:themeColor="text1"/>
                <w:sz w:val="24"/>
                <w:szCs w:val="24"/>
              </w:rPr>
              <w:instrText xml:space="preserve"> PAGEREF _Toc60561292 \h </w:instrText>
            </w:r>
            <w:r w:rsidR="00475173" w:rsidRPr="001A2766">
              <w:rPr>
                <w:rFonts w:asciiTheme="minorHAnsi" w:hAnsiTheme="minorHAnsi"/>
                <w:noProof/>
                <w:webHidden/>
                <w:color w:val="000000" w:themeColor="text1"/>
                <w:sz w:val="24"/>
                <w:szCs w:val="24"/>
              </w:rPr>
            </w:r>
            <w:r w:rsidR="00475173" w:rsidRPr="001A2766">
              <w:rPr>
                <w:rFonts w:asciiTheme="minorHAnsi" w:hAnsiTheme="minorHAnsi"/>
                <w:noProof/>
                <w:webHidden/>
                <w:color w:val="000000" w:themeColor="text1"/>
                <w:sz w:val="24"/>
                <w:szCs w:val="24"/>
              </w:rPr>
              <w:fldChar w:fldCharType="separate"/>
            </w:r>
            <w:r w:rsidR="00475173" w:rsidRPr="001A2766">
              <w:rPr>
                <w:rFonts w:asciiTheme="minorHAnsi" w:hAnsiTheme="minorHAnsi"/>
                <w:noProof/>
                <w:webHidden/>
                <w:color w:val="000000" w:themeColor="text1"/>
                <w:sz w:val="24"/>
                <w:szCs w:val="24"/>
              </w:rPr>
              <w:t>83</w:t>
            </w:r>
            <w:r w:rsidR="00475173" w:rsidRPr="001A2766">
              <w:rPr>
                <w:rFonts w:asciiTheme="minorHAnsi" w:hAnsiTheme="minorHAnsi"/>
                <w:noProof/>
                <w:webHidden/>
                <w:color w:val="000000" w:themeColor="text1"/>
                <w:sz w:val="24"/>
                <w:szCs w:val="24"/>
              </w:rPr>
              <w:fldChar w:fldCharType="end"/>
            </w:r>
          </w:hyperlink>
        </w:p>
        <w:p w14:paraId="43902E9A" w14:textId="2975FA84" w:rsidR="00475173" w:rsidRPr="001A2766" w:rsidRDefault="003B3008" w:rsidP="001A2766">
          <w:pPr>
            <w:pStyle w:val="TOC4"/>
            <w:tabs>
              <w:tab w:val="right" w:pos="9010"/>
            </w:tabs>
            <w:spacing w:line="360" w:lineRule="auto"/>
            <w:jc w:val="both"/>
            <w:rPr>
              <w:rFonts w:asciiTheme="minorHAnsi" w:eastAsiaTheme="minorEastAsia" w:hAnsiTheme="minorHAnsi" w:cstheme="minorBidi"/>
              <w:noProof/>
              <w:color w:val="000000" w:themeColor="text1"/>
              <w:sz w:val="24"/>
              <w:szCs w:val="24"/>
            </w:rPr>
          </w:pPr>
          <w:hyperlink w:anchor="_Toc60561293" w:history="1">
            <w:r w:rsidR="00475173" w:rsidRPr="001A2766">
              <w:rPr>
                <w:rStyle w:val="Hyperlink"/>
                <w:rFonts w:asciiTheme="minorHAnsi" w:hAnsiTheme="minorHAnsi"/>
                <w:noProof/>
                <w:color w:val="000000" w:themeColor="text1"/>
                <w:sz w:val="24"/>
                <w:szCs w:val="24"/>
              </w:rPr>
              <w:t>3.4.3 Production of valuable human drug metabolites with P450 conclusion</w:t>
            </w:r>
            <w:r w:rsidR="00475173" w:rsidRPr="001A2766">
              <w:rPr>
                <w:rFonts w:asciiTheme="minorHAnsi" w:hAnsiTheme="minorHAnsi"/>
                <w:noProof/>
                <w:webHidden/>
                <w:color w:val="000000" w:themeColor="text1"/>
                <w:sz w:val="24"/>
                <w:szCs w:val="24"/>
              </w:rPr>
              <w:tab/>
            </w:r>
            <w:r w:rsidR="00475173" w:rsidRPr="001A2766">
              <w:rPr>
                <w:rFonts w:asciiTheme="minorHAnsi" w:hAnsiTheme="minorHAnsi"/>
                <w:noProof/>
                <w:webHidden/>
                <w:color w:val="000000" w:themeColor="text1"/>
                <w:sz w:val="24"/>
                <w:szCs w:val="24"/>
              </w:rPr>
              <w:fldChar w:fldCharType="begin"/>
            </w:r>
            <w:r w:rsidR="00475173" w:rsidRPr="001A2766">
              <w:rPr>
                <w:rFonts w:asciiTheme="minorHAnsi" w:hAnsiTheme="minorHAnsi"/>
                <w:noProof/>
                <w:webHidden/>
                <w:color w:val="000000" w:themeColor="text1"/>
                <w:sz w:val="24"/>
                <w:szCs w:val="24"/>
              </w:rPr>
              <w:instrText xml:space="preserve"> PAGEREF _Toc60561293 \h </w:instrText>
            </w:r>
            <w:r w:rsidR="00475173" w:rsidRPr="001A2766">
              <w:rPr>
                <w:rFonts w:asciiTheme="minorHAnsi" w:hAnsiTheme="minorHAnsi"/>
                <w:noProof/>
                <w:webHidden/>
                <w:color w:val="000000" w:themeColor="text1"/>
                <w:sz w:val="24"/>
                <w:szCs w:val="24"/>
              </w:rPr>
            </w:r>
            <w:r w:rsidR="00475173" w:rsidRPr="001A2766">
              <w:rPr>
                <w:rFonts w:asciiTheme="minorHAnsi" w:hAnsiTheme="minorHAnsi"/>
                <w:noProof/>
                <w:webHidden/>
                <w:color w:val="000000" w:themeColor="text1"/>
                <w:sz w:val="24"/>
                <w:szCs w:val="24"/>
              </w:rPr>
              <w:fldChar w:fldCharType="separate"/>
            </w:r>
            <w:r w:rsidR="00475173" w:rsidRPr="001A2766">
              <w:rPr>
                <w:rFonts w:asciiTheme="minorHAnsi" w:hAnsiTheme="minorHAnsi"/>
                <w:noProof/>
                <w:webHidden/>
                <w:color w:val="000000" w:themeColor="text1"/>
                <w:sz w:val="24"/>
                <w:szCs w:val="24"/>
              </w:rPr>
              <w:t>84</w:t>
            </w:r>
            <w:r w:rsidR="00475173" w:rsidRPr="001A2766">
              <w:rPr>
                <w:rFonts w:asciiTheme="minorHAnsi" w:hAnsiTheme="minorHAnsi"/>
                <w:noProof/>
                <w:webHidden/>
                <w:color w:val="000000" w:themeColor="text1"/>
                <w:sz w:val="24"/>
                <w:szCs w:val="24"/>
              </w:rPr>
              <w:fldChar w:fldCharType="end"/>
            </w:r>
          </w:hyperlink>
        </w:p>
        <w:p w14:paraId="0D5895A0" w14:textId="08542A83" w:rsidR="00475173" w:rsidRPr="001A2766" w:rsidRDefault="003B3008" w:rsidP="001A2766">
          <w:pPr>
            <w:pStyle w:val="TOC3"/>
            <w:tabs>
              <w:tab w:val="right" w:pos="9010"/>
            </w:tabs>
            <w:spacing w:line="360" w:lineRule="auto"/>
            <w:jc w:val="both"/>
            <w:rPr>
              <w:rFonts w:asciiTheme="minorHAnsi" w:eastAsiaTheme="minorEastAsia" w:hAnsiTheme="minorHAnsi" w:cstheme="minorBidi"/>
              <w:i w:val="0"/>
              <w:iCs w:val="0"/>
              <w:noProof/>
              <w:color w:val="000000" w:themeColor="text1"/>
              <w:sz w:val="24"/>
              <w:szCs w:val="24"/>
            </w:rPr>
          </w:pPr>
          <w:hyperlink w:anchor="_Toc60561294" w:history="1">
            <w:r w:rsidR="00475173" w:rsidRPr="001A2766">
              <w:rPr>
                <w:rStyle w:val="Hyperlink"/>
                <w:rFonts w:asciiTheme="minorHAnsi" w:hAnsiTheme="minorHAnsi"/>
                <w:noProof/>
                <w:color w:val="000000" w:themeColor="text1"/>
                <w:sz w:val="24"/>
                <w:szCs w:val="24"/>
              </w:rPr>
              <w:t>3.5 Computational enzyme design pipeline</w:t>
            </w:r>
            <w:r w:rsidR="00475173" w:rsidRPr="001A2766">
              <w:rPr>
                <w:rFonts w:asciiTheme="minorHAnsi" w:hAnsiTheme="minorHAnsi"/>
                <w:noProof/>
                <w:webHidden/>
                <w:color w:val="000000" w:themeColor="text1"/>
                <w:sz w:val="24"/>
                <w:szCs w:val="24"/>
              </w:rPr>
              <w:tab/>
            </w:r>
            <w:r w:rsidR="00475173" w:rsidRPr="001A2766">
              <w:rPr>
                <w:rFonts w:asciiTheme="minorHAnsi" w:hAnsiTheme="minorHAnsi"/>
                <w:noProof/>
                <w:webHidden/>
                <w:color w:val="000000" w:themeColor="text1"/>
                <w:sz w:val="24"/>
                <w:szCs w:val="24"/>
              </w:rPr>
              <w:fldChar w:fldCharType="begin"/>
            </w:r>
            <w:r w:rsidR="00475173" w:rsidRPr="001A2766">
              <w:rPr>
                <w:rFonts w:asciiTheme="minorHAnsi" w:hAnsiTheme="minorHAnsi"/>
                <w:noProof/>
                <w:webHidden/>
                <w:color w:val="000000" w:themeColor="text1"/>
                <w:sz w:val="24"/>
                <w:szCs w:val="24"/>
              </w:rPr>
              <w:instrText xml:space="preserve"> PAGEREF _Toc60561294 \h </w:instrText>
            </w:r>
            <w:r w:rsidR="00475173" w:rsidRPr="001A2766">
              <w:rPr>
                <w:rFonts w:asciiTheme="minorHAnsi" w:hAnsiTheme="minorHAnsi"/>
                <w:noProof/>
                <w:webHidden/>
                <w:color w:val="000000" w:themeColor="text1"/>
                <w:sz w:val="24"/>
                <w:szCs w:val="24"/>
              </w:rPr>
            </w:r>
            <w:r w:rsidR="00475173" w:rsidRPr="001A2766">
              <w:rPr>
                <w:rFonts w:asciiTheme="minorHAnsi" w:hAnsiTheme="minorHAnsi"/>
                <w:noProof/>
                <w:webHidden/>
                <w:color w:val="000000" w:themeColor="text1"/>
                <w:sz w:val="24"/>
                <w:szCs w:val="24"/>
              </w:rPr>
              <w:fldChar w:fldCharType="separate"/>
            </w:r>
            <w:r w:rsidR="00475173" w:rsidRPr="001A2766">
              <w:rPr>
                <w:rFonts w:asciiTheme="minorHAnsi" w:hAnsiTheme="minorHAnsi"/>
                <w:noProof/>
                <w:webHidden/>
                <w:color w:val="000000" w:themeColor="text1"/>
                <w:sz w:val="24"/>
                <w:szCs w:val="24"/>
              </w:rPr>
              <w:t>85</w:t>
            </w:r>
            <w:r w:rsidR="00475173" w:rsidRPr="001A2766">
              <w:rPr>
                <w:rFonts w:asciiTheme="minorHAnsi" w:hAnsiTheme="minorHAnsi"/>
                <w:noProof/>
                <w:webHidden/>
                <w:color w:val="000000" w:themeColor="text1"/>
                <w:sz w:val="24"/>
                <w:szCs w:val="24"/>
              </w:rPr>
              <w:fldChar w:fldCharType="end"/>
            </w:r>
          </w:hyperlink>
        </w:p>
        <w:p w14:paraId="1A70E023" w14:textId="622FB7A5" w:rsidR="00475173" w:rsidRPr="001A2766" w:rsidRDefault="003B3008" w:rsidP="001A2766">
          <w:pPr>
            <w:pStyle w:val="TOC4"/>
            <w:tabs>
              <w:tab w:val="right" w:pos="9010"/>
            </w:tabs>
            <w:spacing w:line="360" w:lineRule="auto"/>
            <w:jc w:val="both"/>
            <w:rPr>
              <w:rFonts w:asciiTheme="minorHAnsi" w:eastAsiaTheme="minorEastAsia" w:hAnsiTheme="minorHAnsi" w:cstheme="minorBidi"/>
              <w:noProof/>
              <w:color w:val="000000" w:themeColor="text1"/>
              <w:sz w:val="24"/>
              <w:szCs w:val="24"/>
            </w:rPr>
          </w:pPr>
          <w:hyperlink w:anchor="_Toc60561295" w:history="1">
            <w:r w:rsidR="00475173" w:rsidRPr="001A2766">
              <w:rPr>
                <w:rStyle w:val="Hyperlink"/>
                <w:rFonts w:asciiTheme="minorHAnsi" w:hAnsiTheme="minorHAnsi"/>
                <w:noProof/>
                <w:color w:val="000000" w:themeColor="text1"/>
                <w:sz w:val="24"/>
                <w:szCs w:val="24"/>
              </w:rPr>
              <w:t>Rosetta Score Function</w:t>
            </w:r>
            <w:r w:rsidR="00475173" w:rsidRPr="001A2766">
              <w:rPr>
                <w:rFonts w:asciiTheme="minorHAnsi" w:hAnsiTheme="minorHAnsi"/>
                <w:noProof/>
                <w:webHidden/>
                <w:color w:val="000000" w:themeColor="text1"/>
                <w:sz w:val="24"/>
                <w:szCs w:val="24"/>
              </w:rPr>
              <w:tab/>
            </w:r>
            <w:r w:rsidR="00475173" w:rsidRPr="001A2766">
              <w:rPr>
                <w:rFonts w:asciiTheme="minorHAnsi" w:hAnsiTheme="minorHAnsi"/>
                <w:noProof/>
                <w:webHidden/>
                <w:color w:val="000000" w:themeColor="text1"/>
                <w:sz w:val="24"/>
                <w:szCs w:val="24"/>
              </w:rPr>
              <w:fldChar w:fldCharType="begin"/>
            </w:r>
            <w:r w:rsidR="00475173" w:rsidRPr="001A2766">
              <w:rPr>
                <w:rFonts w:asciiTheme="minorHAnsi" w:hAnsiTheme="minorHAnsi"/>
                <w:noProof/>
                <w:webHidden/>
                <w:color w:val="000000" w:themeColor="text1"/>
                <w:sz w:val="24"/>
                <w:szCs w:val="24"/>
              </w:rPr>
              <w:instrText xml:space="preserve"> PAGEREF _Toc60561295 \h </w:instrText>
            </w:r>
            <w:r w:rsidR="00475173" w:rsidRPr="001A2766">
              <w:rPr>
                <w:rFonts w:asciiTheme="minorHAnsi" w:hAnsiTheme="minorHAnsi"/>
                <w:noProof/>
                <w:webHidden/>
                <w:color w:val="000000" w:themeColor="text1"/>
                <w:sz w:val="24"/>
                <w:szCs w:val="24"/>
              </w:rPr>
            </w:r>
            <w:r w:rsidR="00475173" w:rsidRPr="001A2766">
              <w:rPr>
                <w:rFonts w:asciiTheme="minorHAnsi" w:hAnsiTheme="minorHAnsi"/>
                <w:noProof/>
                <w:webHidden/>
                <w:color w:val="000000" w:themeColor="text1"/>
                <w:sz w:val="24"/>
                <w:szCs w:val="24"/>
              </w:rPr>
              <w:fldChar w:fldCharType="separate"/>
            </w:r>
            <w:r w:rsidR="00475173" w:rsidRPr="001A2766">
              <w:rPr>
                <w:rFonts w:asciiTheme="minorHAnsi" w:hAnsiTheme="minorHAnsi"/>
                <w:noProof/>
                <w:webHidden/>
                <w:color w:val="000000" w:themeColor="text1"/>
                <w:sz w:val="24"/>
                <w:szCs w:val="24"/>
              </w:rPr>
              <w:t>85</w:t>
            </w:r>
            <w:r w:rsidR="00475173" w:rsidRPr="001A2766">
              <w:rPr>
                <w:rFonts w:asciiTheme="minorHAnsi" w:hAnsiTheme="minorHAnsi"/>
                <w:noProof/>
                <w:webHidden/>
                <w:color w:val="000000" w:themeColor="text1"/>
                <w:sz w:val="24"/>
                <w:szCs w:val="24"/>
              </w:rPr>
              <w:fldChar w:fldCharType="end"/>
            </w:r>
          </w:hyperlink>
        </w:p>
        <w:p w14:paraId="77535D5A" w14:textId="4F0A2650" w:rsidR="00475173" w:rsidRPr="001A2766" w:rsidRDefault="003B3008" w:rsidP="001A2766">
          <w:pPr>
            <w:pStyle w:val="TOC4"/>
            <w:tabs>
              <w:tab w:val="right" w:pos="9010"/>
            </w:tabs>
            <w:spacing w:line="360" w:lineRule="auto"/>
            <w:jc w:val="both"/>
            <w:rPr>
              <w:rFonts w:asciiTheme="minorHAnsi" w:eastAsiaTheme="minorEastAsia" w:hAnsiTheme="minorHAnsi" w:cstheme="minorBidi"/>
              <w:noProof/>
              <w:color w:val="000000" w:themeColor="text1"/>
              <w:sz w:val="24"/>
              <w:szCs w:val="24"/>
            </w:rPr>
          </w:pPr>
          <w:hyperlink w:anchor="_Toc60561296" w:history="1">
            <w:r w:rsidR="00475173" w:rsidRPr="001A2766">
              <w:rPr>
                <w:rStyle w:val="Hyperlink"/>
                <w:rFonts w:asciiTheme="minorHAnsi" w:hAnsiTheme="minorHAnsi"/>
                <w:noProof/>
                <w:color w:val="000000" w:themeColor="text1"/>
                <w:sz w:val="24"/>
                <w:szCs w:val="24"/>
              </w:rPr>
              <w:t>Vina score function…. Not to confuse with CSF</w:t>
            </w:r>
            <w:r w:rsidR="00475173" w:rsidRPr="001A2766">
              <w:rPr>
                <w:rFonts w:asciiTheme="minorHAnsi" w:hAnsiTheme="minorHAnsi"/>
                <w:noProof/>
                <w:webHidden/>
                <w:color w:val="000000" w:themeColor="text1"/>
                <w:sz w:val="24"/>
                <w:szCs w:val="24"/>
              </w:rPr>
              <w:tab/>
            </w:r>
            <w:r w:rsidR="00475173" w:rsidRPr="001A2766">
              <w:rPr>
                <w:rFonts w:asciiTheme="minorHAnsi" w:hAnsiTheme="minorHAnsi"/>
                <w:noProof/>
                <w:webHidden/>
                <w:color w:val="000000" w:themeColor="text1"/>
                <w:sz w:val="24"/>
                <w:szCs w:val="24"/>
              </w:rPr>
              <w:fldChar w:fldCharType="begin"/>
            </w:r>
            <w:r w:rsidR="00475173" w:rsidRPr="001A2766">
              <w:rPr>
                <w:rFonts w:asciiTheme="minorHAnsi" w:hAnsiTheme="minorHAnsi"/>
                <w:noProof/>
                <w:webHidden/>
                <w:color w:val="000000" w:themeColor="text1"/>
                <w:sz w:val="24"/>
                <w:szCs w:val="24"/>
              </w:rPr>
              <w:instrText xml:space="preserve"> PAGEREF _Toc60561296 \h </w:instrText>
            </w:r>
            <w:r w:rsidR="00475173" w:rsidRPr="001A2766">
              <w:rPr>
                <w:rFonts w:asciiTheme="minorHAnsi" w:hAnsiTheme="minorHAnsi"/>
                <w:noProof/>
                <w:webHidden/>
                <w:color w:val="000000" w:themeColor="text1"/>
                <w:sz w:val="24"/>
                <w:szCs w:val="24"/>
              </w:rPr>
            </w:r>
            <w:r w:rsidR="00475173" w:rsidRPr="001A2766">
              <w:rPr>
                <w:rFonts w:asciiTheme="minorHAnsi" w:hAnsiTheme="minorHAnsi"/>
                <w:noProof/>
                <w:webHidden/>
                <w:color w:val="000000" w:themeColor="text1"/>
                <w:sz w:val="24"/>
                <w:szCs w:val="24"/>
              </w:rPr>
              <w:fldChar w:fldCharType="separate"/>
            </w:r>
            <w:r w:rsidR="00475173" w:rsidRPr="001A2766">
              <w:rPr>
                <w:rFonts w:asciiTheme="minorHAnsi" w:hAnsiTheme="minorHAnsi"/>
                <w:noProof/>
                <w:webHidden/>
                <w:color w:val="000000" w:themeColor="text1"/>
                <w:sz w:val="24"/>
                <w:szCs w:val="24"/>
              </w:rPr>
              <w:t>85</w:t>
            </w:r>
            <w:r w:rsidR="00475173" w:rsidRPr="001A2766">
              <w:rPr>
                <w:rFonts w:asciiTheme="minorHAnsi" w:hAnsiTheme="minorHAnsi"/>
                <w:noProof/>
                <w:webHidden/>
                <w:color w:val="000000" w:themeColor="text1"/>
                <w:sz w:val="24"/>
                <w:szCs w:val="24"/>
              </w:rPr>
              <w:fldChar w:fldCharType="end"/>
            </w:r>
          </w:hyperlink>
        </w:p>
        <w:p w14:paraId="54314034" w14:textId="25716B20" w:rsidR="00475173" w:rsidRPr="001A2766" w:rsidRDefault="003B3008" w:rsidP="001A2766">
          <w:pPr>
            <w:pStyle w:val="TOC4"/>
            <w:tabs>
              <w:tab w:val="right" w:pos="9010"/>
            </w:tabs>
            <w:spacing w:line="360" w:lineRule="auto"/>
            <w:jc w:val="both"/>
            <w:rPr>
              <w:rFonts w:asciiTheme="minorHAnsi" w:eastAsiaTheme="minorEastAsia" w:hAnsiTheme="minorHAnsi" w:cstheme="minorBidi"/>
              <w:noProof/>
              <w:color w:val="000000" w:themeColor="text1"/>
              <w:sz w:val="24"/>
              <w:szCs w:val="24"/>
            </w:rPr>
          </w:pPr>
          <w:hyperlink w:anchor="_Toc60561297" w:history="1">
            <w:r w:rsidR="00475173" w:rsidRPr="001A2766">
              <w:rPr>
                <w:rStyle w:val="Hyperlink"/>
                <w:rFonts w:asciiTheme="minorHAnsi" w:hAnsiTheme="minorHAnsi"/>
                <w:noProof/>
                <w:color w:val="000000" w:themeColor="text1"/>
                <w:sz w:val="24"/>
                <w:szCs w:val="24"/>
              </w:rPr>
              <w:t>Custom Score Function (CSF)</w:t>
            </w:r>
            <w:r w:rsidR="00475173" w:rsidRPr="001A2766">
              <w:rPr>
                <w:rFonts w:asciiTheme="minorHAnsi" w:hAnsiTheme="minorHAnsi"/>
                <w:noProof/>
                <w:webHidden/>
                <w:color w:val="000000" w:themeColor="text1"/>
                <w:sz w:val="24"/>
                <w:szCs w:val="24"/>
              </w:rPr>
              <w:tab/>
            </w:r>
            <w:r w:rsidR="00475173" w:rsidRPr="001A2766">
              <w:rPr>
                <w:rFonts w:asciiTheme="minorHAnsi" w:hAnsiTheme="minorHAnsi"/>
                <w:noProof/>
                <w:webHidden/>
                <w:color w:val="000000" w:themeColor="text1"/>
                <w:sz w:val="24"/>
                <w:szCs w:val="24"/>
              </w:rPr>
              <w:fldChar w:fldCharType="begin"/>
            </w:r>
            <w:r w:rsidR="00475173" w:rsidRPr="001A2766">
              <w:rPr>
                <w:rFonts w:asciiTheme="minorHAnsi" w:hAnsiTheme="minorHAnsi"/>
                <w:noProof/>
                <w:webHidden/>
                <w:color w:val="000000" w:themeColor="text1"/>
                <w:sz w:val="24"/>
                <w:szCs w:val="24"/>
              </w:rPr>
              <w:instrText xml:space="preserve"> PAGEREF _Toc60561297 \h </w:instrText>
            </w:r>
            <w:r w:rsidR="00475173" w:rsidRPr="001A2766">
              <w:rPr>
                <w:rFonts w:asciiTheme="minorHAnsi" w:hAnsiTheme="minorHAnsi"/>
                <w:noProof/>
                <w:webHidden/>
                <w:color w:val="000000" w:themeColor="text1"/>
                <w:sz w:val="24"/>
                <w:szCs w:val="24"/>
              </w:rPr>
            </w:r>
            <w:r w:rsidR="00475173" w:rsidRPr="001A2766">
              <w:rPr>
                <w:rFonts w:asciiTheme="minorHAnsi" w:hAnsiTheme="minorHAnsi"/>
                <w:noProof/>
                <w:webHidden/>
                <w:color w:val="000000" w:themeColor="text1"/>
                <w:sz w:val="24"/>
                <w:szCs w:val="24"/>
              </w:rPr>
              <w:fldChar w:fldCharType="separate"/>
            </w:r>
            <w:r w:rsidR="00475173" w:rsidRPr="001A2766">
              <w:rPr>
                <w:rFonts w:asciiTheme="minorHAnsi" w:hAnsiTheme="minorHAnsi"/>
                <w:noProof/>
                <w:webHidden/>
                <w:color w:val="000000" w:themeColor="text1"/>
                <w:sz w:val="24"/>
                <w:szCs w:val="24"/>
              </w:rPr>
              <w:t>86</w:t>
            </w:r>
            <w:r w:rsidR="00475173" w:rsidRPr="001A2766">
              <w:rPr>
                <w:rFonts w:asciiTheme="minorHAnsi" w:hAnsiTheme="minorHAnsi"/>
                <w:noProof/>
                <w:webHidden/>
                <w:color w:val="000000" w:themeColor="text1"/>
                <w:sz w:val="24"/>
                <w:szCs w:val="24"/>
              </w:rPr>
              <w:fldChar w:fldCharType="end"/>
            </w:r>
          </w:hyperlink>
        </w:p>
        <w:p w14:paraId="0078E422" w14:textId="59CA2FB7" w:rsidR="00475173" w:rsidRPr="001A2766" w:rsidRDefault="003B3008" w:rsidP="001A2766">
          <w:pPr>
            <w:pStyle w:val="TOC4"/>
            <w:tabs>
              <w:tab w:val="right" w:pos="9010"/>
            </w:tabs>
            <w:spacing w:line="360" w:lineRule="auto"/>
            <w:jc w:val="both"/>
            <w:rPr>
              <w:rFonts w:asciiTheme="minorHAnsi" w:eastAsiaTheme="minorEastAsia" w:hAnsiTheme="minorHAnsi" w:cstheme="minorBidi"/>
              <w:noProof/>
              <w:color w:val="000000" w:themeColor="text1"/>
              <w:sz w:val="24"/>
              <w:szCs w:val="24"/>
            </w:rPr>
          </w:pPr>
          <w:hyperlink w:anchor="_Toc60561298" w:history="1">
            <w:r w:rsidR="00475173" w:rsidRPr="001A2766">
              <w:rPr>
                <w:rStyle w:val="Hyperlink"/>
                <w:rFonts w:asciiTheme="minorHAnsi" w:hAnsiTheme="minorHAnsi"/>
                <w:noProof/>
                <w:color w:val="000000" w:themeColor="text1"/>
                <w:sz w:val="24"/>
                <w:szCs w:val="24"/>
              </w:rPr>
              <w:t>Computational Alanine scanning</w:t>
            </w:r>
            <w:r w:rsidR="00475173" w:rsidRPr="001A2766">
              <w:rPr>
                <w:rFonts w:asciiTheme="minorHAnsi" w:hAnsiTheme="minorHAnsi"/>
                <w:noProof/>
                <w:webHidden/>
                <w:color w:val="000000" w:themeColor="text1"/>
                <w:sz w:val="24"/>
                <w:szCs w:val="24"/>
              </w:rPr>
              <w:tab/>
            </w:r>
            <w:r w:rsidR="00475173" w:rsidRPr="001A2766">
              <w:rPr>
                <w:rFonts w:asciiTheme="minorHAnsi" w:hAnsiTheme="minorHAnsi"/>
                <w:noProof/>
                <w:webHidden/>
                <w:color w:val="000000" w:themeColor="text1"/>
                <w:sz w:val="24"/>
                <w:szCs w:val="24"/>
              </w:rPr>
              <w:fldChar w:fldCharType="begin"/>
            </w:r>
            <w:r w:rsidR="00475173" w:rsidRPr="001A2766">
              <w:rPr>
                <w:rFonts w:asciiTheme="minorHAnsi" w:hAnsiTheme="minorHAnsi"/>
                <w:noProof/>
                <w:webHidden/>
                <w:color w:val="000000" w:themeColor="text1"/>
                <w:sz w:val="24"/>
                <w:szCs w:val="24"/>
              </w:rPr>
              <w:instrText xml:space="preserve"> PAGEREF _Toc60561298 \h </w:instrText>
            </w:r>
            <w:r w:rsidR="00475173" w:rsidRPr="001A2766">
              <w:rPr>
                <w:rFonts w:asciiTheme="minorHAnsi" w:hAnsiTheme="minorHAnsi"/>
                <w:noProof/>
                <w:webHidden/>
                <w:color w:val="000000" w:themeColor="text1"/>
                <w:sz w:val="24"/>
                <w:szCs w:val="24"/>
              </w:rPr>
            </w:r>
            <w:r w:rsidR="00475173" w:rsidRPr="001A2766">
              <w:rPr>
                <w:rFonts w:asciiTheme="minorHAnsi" w:hAnsiTheme="minorHAnsi"/>
                <w:noProof/>
                <w:webHidden/>
                <w:color w:val="000000" w:themeColor="text1"/>
                <w:sz w:val="24"/>
                <w:szCs w:val="24"/>
              </w:rPr>
              <w:fldChar w:fldCharType="separate"/>
            </w:r>
            <w:r w:rsidR="00475173" w:rsidRPr="001A2766">
              <w:rPr>
                <w:rFonts w:asciiTheme="minorHAnsi" w:hAnsiTheme="minorHAnsi"/>
                <w:noProof/>
                <w:webHidden/>
                <w:color w:val="000000" w:themeColor="text1"/>
                <w:sz w:val="24"/>
                <w:szCs w:val="24"/>
              </w:rPr>
              <w:t>86</w:t>
            </w:r>
            <w:r w:rsidR="00475173" w:rsidRPr="001A2766">
              <w:rPr>
                <w:rFonts w:asciiTheme="minorHAnsi" w:hAnsiTheme="minorHAnsi"/>
                <w:noProof/>
                <w:webHidden/>
                <w:color w:val="000000" w:themeColor="text1"/>
                <w:sz w:val="24"/>
                <w:szCs w:val="24"/>
              </w:rPr>
              <w:fldChar w:fldCharType="end"/>
            </w:r>
          </w:hyperlink>
        </w:p>
        <w:p w14:paraId="38D4ACA4" w14:textId="74CAA652" w:rsidR="00475173" w:rsidRPr="001A2766" w:rsidRDefault="003B3008" w:rsidP="001A2766">
          <w:pPr>
            <w:pStyle w:val="TOC4"/>
            <w:tabs>
              <w:tab w:val="right" w:pos="9010"/>
            </w:tabs>
            <w:spacing w:line="360" w:lineRule="auto"/>
            <w:jc w:val="both"/>
            <w:rPr>
              <w:rFonts w:asciiTheme="minorHAnsi" w:eastAsiaTheme="minorEastAsia" w:hAnsiTheme="minorHAnsi" w:cstheme="minorBidi"/>
              <w:noProof/>
              <w:color w:val="000000" w:themeColor="text1"/>
              <w:sz w:val="24"/>
              <w:szCs w:val="24"/>
            </w:rPr>
          </w:pPr>
          <w:hyperlink w:anchor="_Toc60561299" w:history="1">
            <w:r w:rsidR="00475173" w:rsidRPr="001A2766">
              <w:rPr>
                <w:rStyle w:val="Hyperlink"/>
                <w:rFonts w:asciiTheme="minorHAnsi" w:hAnsiTheme="minorHAnsi"/>
                <w:noProof/>
                <w:color w:val="000000" w:themeColor="text1"/>
                <w:sz w:val="24"/>
                <w:szCs w:val="24"/>
              </w:rPr>
              <w:t>Semi- Rational BM3 design based on Arnold mutant library</w:t>
            </w:r>
            <w:r w:rsidR="00475173" w:rsidRPr="001A2766">
              <w:rPr>
                <w:rFonts w:asciiTheme="minorHAnsi" w:hAnsiTheme="minorHAnsi"/>
                <w:noProof/>
                <w:webHidden/>
                <w:color w:val="000000" w:themeColor="text1"/>
                <w:sz w:val="24"/>
                <w:szCs w:val="24"/>
              </w:rPr>
              <w:tab/>
            </w:r>
            <w:r w:rsidR="00475173" w:rsidRPr="001A2766">
              <w:rPr>
                <w:rFonts w:asciiTheme="minorHAnsi" w:hAnsiTheme="minorHAnsi"/>
                <w:noProof/>
                <w:webHidden/>
                <w:color w:val="000000" w:themeColor="text1"/>
                <w:sz w:val="24"/>
                <w:szCs w:val="24"/>
              </w:rPr>
              <w:fldChar w:fldCharType="begin"/>
            </w:r>
            <w:r w:rsidR="00475173" w:rsidRPr="001A2766">
              <w:rPr>
                <w:rFonts w:asciiTheme="minorHAnsi" w:hAnsiTheme="minorHAnsi"/>
                <w:noProof/>
                <w:webHidden/>
                <w:color w:val="000000" w:themeColor="text1"/>
                <w:sz w:val="24"/>
                <w:szCs w:val="24"/>
              </w:rPr>
              <w:instrText xml:space="preserve"> PAGEREF _Toc60561299 \h </w:instrText>
            </w:r>
            <w:r w:rsidR="00475173" w:rsidRPr="001A2766">
              <w:rPr>
                <w:rFonts w:asciiTheme="minorHAnsi" w:hAnsiTheme="minorHAnsi"/>
                <w:noProof/>
                <w:webHidden/>
                <w:color w:val="000000" w:themeColor="text1"/>
                <w:sz w:val="24"/>
                <w:szCs w:val="24"/>
              </w:rPr>
            </w:r>
            <w:r w:rsidR="00475173" w:rsidRPr="001A2766">
              <w:rPr>
                <w:rFonts w:asciiTheme="minorHAnsi" w:hAnsiTheme="minorHAnsi"/>
                <w:noProof/>
                <w:webHidden/>
                <w:color w:val="000000" w:themeColor="text1"/>
                <w:sz w:val="24"/>
                <w:szCs w:val="24"/>
              </w:rPr>
              <w:fldChar w:fldCharType="separate"/>
            </w:r>
            <w:r w:rsidR="00475173" w:rsidRPr="001A2766">
              <w:rPr>
                <w:rFonts w:asciiTheme="minorHAnsi" w:hAnsiTheme="minorHAnsi"/>
                <w:noProof/>
                <w:webHidden/>
                <w:color w:val="000000" w:themeColor="text1"/>
                <w:sz w:val="24"/>
                <w:szCs w:val="24"/>
              </w:rPr>
              <w:t>87</w:t>
            </w:r>
            <w:r w:rsidR="00475173" w:rsidRPr="001A2766">
              <w:rPr>
                <w:rFonts w:asciiTheme="minorHAnsi" w:hAnsiTheme="minorHAnsi"/>
                <w:noProof/>
                <w:webHidden/>
                <w:color w:val="000000" w:themeColor="text1"/>
                <w:sz w:val="24"/>
                <w:szCs w:val="24"/>
              </w:rPr>
              <w:fldChar w:fldCharType="end"/>
            </w:r>
          </w:hyperlink>
        </w:p>
        <w:p w14:paraId="51EFE393" w14:textId="46ABC1A4" w:rsidR="00475173" w:rsidRPr="001A2766" w:rsidRDefault="003B3008" w:rsidP="001A2766">
          <w:pPr>
            <w:pStyle w:val="TOC3"/>
            <w:tabs>
              <w:tab w:val="right" w:pos="9010"/>
            </w:tabs>
            <w:spacing w:line="360" w:lineRule="auto"/>
            <w:jc w:val="both"/>
            <w:rPr>
              <w:rFonts w:asciiTheme="minorHAnsi" w:eastAsiaTheme="minorEastAsia" w:hAnsiTheme="minorHAnsi" w:cstheme="minorBidi"/>
              <w:i w:val="0"/>
              <w:iCs w:val="0"/>
              <w:noProof/>
              <w:color w:val="000000" w:themeColor="text1"/>
              <w:sz w:val="24"/>
              <w:szCs w:val="24"/>
            </w:rPr>
          </w:pPr>
          <w:hyperlink w:anchor="_Toc60561300" w:history="1">
            <w:r w:rsidR="00475173" w:rsidRPr="001A2766">
              <w:rPr>
                <w:rStyle w:val="Hyperlink"/>
                <w:rFonts w:asciiTheme="minorHAnsi" w:hAnsiTheme="minorHAnsi"/>
                <w:noProof/>
                <w:color w:val="000000" w:themeColor="text1"/>
                <w:sz w:val="24"/>
                <w:szCs w:val="24"/>
              </w:rPr>
              <w:t>Results</w:t>
            </w:r>
            <w:r w:rsidR="00475173" w:rsidRPr="001A2766">
              <w:rPr>
                <w:rFonts w:asciiTheme="minorHAnsi" w:hAnsiTheme="minorHAnsi"/>
                <w:noProof/>
                <w:webHidden/>
                <w:color w:val="000000" w:themeColor="text1"/>
                <w:sz w:val="24"/>
                <w:szCs w:val="24"/>
              </w:rPr>
              <w:tab/>
            </w:r>
            <w:r w:rsidR="00475173" w:rsidRPr="001A2766">
              <w:rPr>
                <w:rFonts w:asciiTheme="minorHAnsi" w:hAnsiTheme="minorHAnsi"/>
                <w:noProof/>
                <w:webHidden/>
                <w:color w:val="000000" w:themeColor="text1"/>
                <w:sz w:val="24"/>
                <w:szCs w:val="24"/>
              </w:rPr>
              <w:fldChar w:fldCharType="begin"/>
            </w:r>
            <w:r w:rsidR="00475173" w:rsidRPr="001A2766">
              <w:rPr>
                <w:rFonts w:asciiTheme="minorHAnsi" w:hAnsiTheme="minorHAnsi"/>
                <w:noProof/>
                <w:webHidden/>
                <w:color w:val="000000" w:themeColor="text1"/>
                <w:sz w:val="24"/>
                <w:szCs w:val="24"/>
              </w:rPr>
              <w:instrText xml:space="preserve"> PAGEREF _Toc60561300 \h </w:instrText>
            </w:r>
            <w:r w:rsidR="00475173" w:rsidRPr="001A2766">
              <w:rPr>
                <w:rFonts w:asciiTheme="minorHAnsi" w:hAnsiTheme="minorHAnsi"/>
                <w:noProof/>
                <w:webHidden/>
                <w:color w:val="000000" w:themeColor="text1"/>
                <w:sz w:val="24"/>
                <w:szCs w:val="24"/>
              </w:rPr>
            </w:r>
            <w:r w:rsidR="00475173" w:rsidRPr="001A2766">
              <w:rPr>
                <w:rFonts w:asciiTheme="minorHAnsi" w:hAnsiTheme="minorHAnsi"/>
                <w:noProof/>
                <w:webHidden/>
                <w:color w:val="000000" w:themeColor="text1"/>
                <w:sz w:val="24"/>
                <w:szCs w:val="24"/>
              </w:rPr>
              <w:fldChar w:fldCharType="separate"/>
            </w:r>
            <w:r w:rsidR="00475173" w:rsidRPr="001A2766">
              <w:rPr>
                <w:rFonts w:asciiTheme="minorHAnsi" w:hAnsiTheme="minorHAnsi"/>
                <w:noProof/>
                <w:webHidden/>
                <w:color w:val="000000" w:themeColor="text1"/>
                <w:sz w:val="24"/>
                <w:szCs w:val="24"/>
              </w:rPr>
              <w:t>88</w:t>
            </w:r>
            <w:r w:rsidR="00475173" w:rsidRPr="001A2766">
              <w:rPr>
                <w:rFonts w:asciiTheme="minorHAnsi" w:hAnsiTheme="minorHAnsi"/>
                <w:noProof/>
                <w:webHidden/>
                <w:color w:val="000000" w:themeColor="text1"/>
                <w:sz w:val="24"/>
                <w:szCs w:val="24"/>
              </w:rPr>
              <w:fldChar w:fldCharType="end"/>
            </w:r>
          </w:hyperlink>
        </w:p>
        <w:p w14:paraId="7AFA5517" w14:textId="410B9923" w:rsidR="00475173" w:rsidRPr="001A2766" w:rsidRDefault="003B3008" w:rsidP="001A2766">
          <w:pPr>
            <w:pStyle w:val="TOC1"/>
            <w:tabs>
              <w:tab w:val="right" w:pos="9010"/>
            </w:tabs>
            <w:spacing w:line="360" w:lineRule="auto"/>
            <w:jc w:val="both"/>
            <w:rPr>
              <w:rFonts w:asciiTheme="minorHAnsi" w:eastAsiaTheme="minorEastAsia" w:hAnsiTheme="minorHAnsi" w:cstheme="minorBidi"/>
              <w:b w:val="0"/>
              <w:bCs w:val="0"/>
              <w:caps w:val="0"/>
              <w:noProof/>
              <w:color w:val="000000" w:themeColor="text1"/>
              <w:sz w:val="24"/>
              <w:szCs w:val="24"/>
            </w:rPr>
          </w:pPr>
          <w:hyperlink w:anchor="_Toc60561301" w:history="1">
            <w:r w:rsidR="00475173" w:rsidRPr="001A2766">
              <w:rPr>
                <w:rStyle w:val="Hyperlink"/>
                <w:rFonts w:asciiTheme="minorHAnsi" w:hAnsiTheme="minorHAnsi"/>
                <w:noProof/>
                <w:color w:val="000000" w:themeColor="text1"/>
                <w:sz w:val="24"/>
                <w:szCs w:val="24"/>
              </w:rPr>
              <w:t>Conclusions</w:t>
            </w:r>
            <w:r w:rsidR="00475173" w:rsidRPr="001A2766">
              <w:rPr>
                <w:rFonts w:asciiTheme="minorHAnsi" w:hAnsiTheme="minorHAnsi"/>
                <w:noProof/>
                <w:webHidden/>
                <w:color w:val="000000" w:themeColor="text1"/>
                <w:sz w:val="24"/>
                <w:szCs w:val="24"/>
              </w:rPr>
              <w:tab/>
            </w:r>
            <w:r w:rsidR="00475173" w:rsidRPr="001A2766">
              <w:rPr>
                <w:rFonts w:asciiTheme="minorHAnsi" w:hAnsiTheme="minorHAnsi"/>
                <w:noProof/>
                <w:webHidden/>
                <w:color w:val="000000" w:themeColor="text1"/>
                <w:sz w:val="24"/>
                <w:szCs w:val="24"/>
              </w:rPr>
              <w:fldChar w:fldCharType="begin"/>
            </w:r>
            <w:r w:rsidR="00475173" w:rsidRPr="001A2766">
              <w:rPr>
                <w:rFonts w:asciiTheme="minorHAnsi" w:hAnsiTheme="minorHAnsi"/>
                <w:noProof/>
                <w:webHidden/>
                <w:color w:val="000000" w:themeColor="text1"/>
                <w:sz w:val="24"/>
                <w:szCs w:val="24"/>
              </w:rPr>
              <w:instrText xml:space="preserve"> PAGEREF _Toc60561301 \h </w:instrText>
            </w:r>
            <w:r w:rsidR="00475173" w:rsidRPr="001A2766">
              <w:rPr>
                <w:rFonts w:asciiTheme="minorHAnsi" w:hAnsiTheme="minorHAnsi"/>
                <w:noProof/>
                <w:webHidden/>
                <w:color w:val="000000" w:themeColor="text1"/>
                <w:sz w:val="24"/>
                <w:szCs w:val="24"/>
              </w:rPr>
            </w:r>
            <w:r w:rsidR="00475173" w:rsidRPr="001A2766">
              <w:rPr>
                <w:rFonts w:asciiTheme="minorHAnsi" w:hAnsiTheme="minorHAnsi"/>
                <w:noProof/>
                <w:webHidden/>
                <w:color w:val="000000" w:themeColor="text1"/>
                <w:sz w:val="24"/>
                <w:szCs w:val="24"/>
              </w:rPr>
              <w:fldChar w:fldCharType="separate"/>
            </w:r>
            <w:r w:rsidR="00475173" w:rsidRPr="001A2766">
              <w:rPr>
                <w:rFonts w:asciiTheme="minorHAnsi" w:hAnsiTheme="minorHAnsi"/>
                <w:noProof/>
                <w:webHidden/>
                <w:color w:val="000000" w:themeColor="text1"/>
                <w:sz w:val="24"/>
                <w:szCs w:val="24"/>
              </w:rPr>
              <w:t>94</w:t>
            </w:r>
            <w:r w:rsidR="00475173" w:rsidRPr="001A2766">
              <w:rPr>
                <w:rFonts w:asciiTheme="minorHAnsi" w:hAnsiTheme="minorHAnsi"/>
                <w:noProof/>
                <w:webHidden/>
                <w:color w:val="000000" w:themeColor="text1"/>
                <w:sz w:val="24"/>
                <w:szCs w:val="24"/>
              </w:rPr>
              <w:fldChar w:fldCharType="end"/>
            </w:r>
          </w:hyperlink>
        </w:p>
        <w:p w14:paraId="709F59A0" w14:textId="31858B46" w:rsidR="00475173" w:rsidRPr="001A2766" w:rsidRDefault="003B3008" w:rsidP="001A2766">
          <w:pPr>
            <w:pStyle w:val="TOC1"/>
            <w:tabs>
              <w:tab w:val="right" w:pos="9010"/>
            </w:tabs>
            <w:spacing w:line="360" w:lineRule="auto"/>
            <w:jc w:val="both"/>
            <w:rPr>
              <w:rFonts w:asciiTheme="minorHAnsi" w:eastAsiaTheme="minorEastAsia" w:hAnsiTheme="minorHAnsi" w:cstheme="minorBidi"/>
              <w:b w:val="0"/>
              <w:bCs w:val="0"/>
              <w:caps w:val="0"/>
              <w:noProof/>
              <w:color w:val="000000" w:themeColor="text1"/>
              <w:sz w:val="24"/>
              <w:szCs w:val="24"/>
            </w:rPr>
          </w:pPr>
          <w:hyperlink w:anchor="_Toc60561302" w:history="1">
            <w:r w:rsidR="00475173" w:rsidRPr="001A2766">
              <w:rPr>
                <w:rStyle w:val="Hyperlink"/>
                <w:rFonts w:asciiTheme="minorHAnsi" w:hAnsiTheme="minorHAnsi"/>
                <w:noProof/>
                <w:color w:val="000000" w:themeColor="text1"/>
                <w:sz w:val="24"/>
                <w:szCs w:val="24"/>
              </w:rPr>
              <w:t>Future work</w:t>
            </w:r>
            <w:r w:rsidR="00475173" w:rsidRPr="001A2766">
              <w:rPr>
                <w:rFonts w:asciiTheme="minorHAnsi" w:hAnsiTheme="minorHAnsi"/>
                <w:noProof/>
                <w:webHidden/>
                <w:color w:val="000000" w:themeColor="text1"/>
                <w:sz w:val="24"/>
                <w:szCs w:val="24"/>
              </w:rPr>
              <w:tab/>
            </w:r>
            <w:r w:rsidR="00475173" w:rsidRPr="001A2766">
              <w:rPr>
                <w:rFonts w:asciiTheme="minorHAnsi" w:hAnsiTheme="minorHAnsi"/>
                <w:noProof/>
                <w:webHidden/>
                <w:color w:val="000000" w:themeColor="text1"/>
                <w:sz w:val="24"/>
                <w:szCs w:val="24"/>
              </w:rPr>
              <w:fldChar w:fldCharType="begin"/>
            </w:r>
            <w:r w:rsidR="00475173" w:rsidRPr="001A2766">
              <w:rPr>
                <w:rFonts w:asciiTheme="minorHAnsi" w:hAnsiTheme="minorHAnsi"/>
                <w:noProof/>
                <w:webHidden/>
                <w:color w:val="000000" w:themeColor="text1"/>
                <w:sz w:val="24"/>
                <w:szCs w:val="24"/>
              </w:rPr>
              <w:instrText xml:space="preserve"> PAGEREF _Toc60561302 \h </w:instrText>
            </w:r>
            <w:r w:rsidR="00475173" w:rsidRPr="001A2766">
              <w:rPr>
                <w:rFonts w:asciiTheme="minorHAnsi" w:hAnsiTheme="minorHAnsi"/>
                <w:noProof/>
                <w:webHidden/>
                <w:color w:val="000000" w:themeColor="text1"/>
                <w:sz w:val="24"/>
                <w:szCs w:val="24"/>
              </w:rPr>
            </w:r>
            <w:r w:rsidR="00475173" w:rsidRPr="001A2766">
              <w:rPr>
                <w:rFonts w:asciiTheme="minorHAnsi" w:hAnsiTheme="minorHAnsi"/>
                <w:noProof/>
                <w:webHidden/>
                <w:color w:val="000000" w:themeColor="text1"/>
                <w:sz w:val="24"/>
                <w:szCs w:val="24"/>
              </w:rPr>
              <w:fldChar w:fldCharType="separate"/>
            </w:r>
            <w:r w:rsidR="00475173" w:rsidRPr="001A2766">
              <w:rPr>
                <w:rFonts w:asciiTheme="minorHAnsi" w:hAnsiTheme="minorHAnsi"/>
                <w:noProof/>
                <w:webHidden/>
                <w:color w:val="000000" w:themeColor="text1"/>
                <w:sz w:val="24"/>
                <w:szCs w:val="24"/>
              </w:rPr>
              <w:t>96</w:t>
            </w:r>
            <w:r w:rsidR="00475173" w:rsidRPr="001A2766">
              <w:rPr>
                <w:rFonts w:asciiTheme="minorHAnsi" w:hAnsiTheme="minorHAnsi"/>
                <w:noProof/>
                <w:webHidden/>
                <w:color w:val="000000" w:themeColor="text1"/>
                <w:sz w:val="24"/>
                <w:szCs w:val="24"/>
              </w:rPr>
              <w:fldChar w:fldCharType="end"/>
            </w:r>
          </w:hyperlink>
        </w:p>
        <w:p w14:paraId="13F5D943" w14:textId="2C3E3C26" w:rsidR="00AC343C" w:rsidRPr="001A2766" w:rsidRDefault="00393028" w:rsidP="001A2766">
          <w:pPr>
            <w:spacing w:line="360" w:lineRule="auto"/>
            <w:jc w:val="both"/>
            <w:rPr>
              <w:color w:val="000000" w:themeColor="text1"/>
            </w:rPr>
          </w:pPr>
          <w:r w:rsidRPr="001A2766">
            <w:rPr>
              <w:rFonts w:asciiTheme="minorHAnsi" w:hAnsiTheme="minorHAnsi"/>
              <w:color w:val="000000" w:themeColor="text1"/>
            </w:rPr>
            <w:fldChar w:fldCharType="end"/>
          </w:r>
        </w:p>
      </w:sdtContent>
    </w:sdt>
    <w:p w14:paraId="599C98A9" w14:textId="77777777" w:rsidR="00AC343C" w:rsidRPr="001A2766" w:rsidRDefault="00AC343C" w:rsidP="001A2766">
      <w:pPr>
        <w:spacing w:line="360" w:lineRule="auto"/>
        <w:jc w:val="both"/>
        <w:rPr>
          <w:color w:val="000000" w:themeColor="text1"/>
        </w:rPr>
      </w:pPr>
    </w:p>
    <w:p w14:paraId="67996382" w14:textId="77777777" w:rsidR="00AC343C" w:rsidRPr="001A2766" w:rsidRDefault="00AC343C" w:rsidP="001A2766">
      <w:pPr>
        <w:spacing w:line="360" w:lineRule="auto"/>
        <w:jc w:val="both"/>
        <w:rPr>
          <w:color w:val="000000" w:themeColor="text1"/>
        </w:rPr>
      </w:pPr>
    </w:p>
    <w:p w14:paraId="028B6373" w14:textId="77777777" w:rsidR="00AC343C" w:rsidRPr="001A2766" w:rsidRDefault="00AC343C" w:rsidP="001A2766">
      <w:pPr>
        <w:spacing w:line="360" w:lineRule="auto"/>
        <w:jc w:val="both"/>
        <w:rPr>
          <w:color w:val="000000" w:themeColor="text1"/>
        </w:rPr>
      </w:pPr>
    </w:p>
    <w:p w14:paraId="3872D180" w14:textId="77777777" w:rsidR="00AC343C" w:rsidRPr="001A2766" w:rsidRDefault="00AC343C" w:rsidP="001A2766">
      <w:pPr>
        <w:spacing w:line="360" w:lineRule="auto"/>
        <w:jc w:val="both"/>
        <w:rPr>
          <w:color w:val="000000" w:themeColor="text1"/>
        </w:rPr>
      </w:pPr>
    </w:p>
    <w:p w14:paraId="27DBE11D" w14:textId="77777777" w:rsidR="00AC343C" w:rsidRPr="001A2766" w:rsidRDefault="00AC343C" w:rsidP="001A2766">
      <w:pPr>
        <w:spacing w:line="360" w:lineRule="auto"/>
        <w:jc w:val="both"/>
        <w:rPr>
          <w:color w:val="000000" w:themeColor="text1"/>
        </w:rPr>
      </w:pPr>
    </w:p>
    <w:p w14:paraId="3957D633" w14:textId="12C36BA4" w:rsidR="00AC343C" w:rsidRPr="001A2766" w:rsidRDefault="00F434A9" w:rsidP="001A2766">
      <w:pPr>
        <w:spacing w:line="360" w:lineRule="auto"/>
        <w:jc w:val="both"/>
        <w:rPr>
          <w:rFonts w:asciiTheme="minorHAnsi" w:hAnsiTheme="minorHAnsi"/>
          <w:b/>
          <w:bCs/>
          <w:color w:val="000000" w:themeColor="text1"/>
        </w:rPr>
      </w:pPr>
      <w:r w:rsidRPr="001A2766">
        <w:rPr>
          <w:rFonts w:asciiTheme="minorHAnsi" w:hAnsiTheme="minorHAnsi"/>
          <w:b/>
          <w:bCs/>
          <w:color w:val="000000" w:themeColor="text1"/>
          <w:highlight w:val="green"/>
        </w:rPr>
        <w:t>Word Count:</w:t>
      </w:r>
      <w:r w:rsidRPr="001A2766">
        <w:rPr>
          <w:rFonts w:asciiTheme="minorHAnsi" w:hAnsiTheme="minorHAnsi"/>
          <w:b/>
          <w:bCs/>
          <w:color w:val="000000" w:themeColor="text1"/>
        </w:rPr>
        <w:t xml:space="preserve"> </w:t>
      </w:r>
    </w:p>
    <w:p w14:paraId="79C132FF" w14:textId="77777777" w:rsidR="00AC343C" w:rsidRPr="001A2766" w:rsidRDefault="00AC343C" w:rsidP="001A2766">
      <w:pPr>
        <w:spacing w:line="360" w:lineRule="auto"/>
        <w:jc w:val="both"/>
        <w:rPr>
          <w:color w:val="000000" w:themeColor="text1"/>
        </w:rPr>
      </w:pPr>
    </w:p>
    <w:p w14:paraId="03CE63FD" w14:textId="77777777" w:rsidR="00AC343C" w:rsidRPr="001A2766" w:rsidRDefault="00AC343C" w:rsidP="001A2766">
      <w:pPr>
        <w:spacing w:line="360" w:lineRule="auto"/>
        <w:jc w:val="both"/>
        <w:rPr>
          <w:color w:val="000000" w:themeColor="text1"/>
        </w:rPr>
      </w:pPr>
    </w:p>
    <w:p w14:paraId="1FDEA46C" w14:textId="77777777" w:rsidR="00AC343C" w:rsidRPr="001A2766" w:rsidRDefault="00AC343C" w:rsidP="001A2766">
      <w:pPr>
        <w:spacing w:line="360" w:lineRule="auto"/>
        <w:jc w:val="both"/>
        <w:rPr>
          <w:color w:val="000000" w:themeColor="text1"/>
        </w:rPr>
      </w:pPr>
    </w:p>
    <w:p w14:paraId="3B568FF6" w14:textId="77777777" w:rsidR="00AC343C" w:rsidRPr="001A2766" w:rsidRDefault="00AC343C" w:rsidP="001A2766">
      <w:pPr>
        <w:spacing w:line="360" w:lineRule="auto"/>
        <w:jc w:val="both"/>
        <w:rPr>
          <w:color w:val="000000" w:themeColor="text1"/>
        </w:rPr>
      </w:pPr>
    </w:p>
    <w:p w14:paraId="02DDAA36" w14:textId="77777777" w:rsidR="00AC343C" w:rsidRPr="001A2766" w:rsidRDefault="00AC343C" w:rsidP="001A2766">
      <w:pPr>
        <w:spacing w:line="360" w:lineRule="auto"/>
        <w:jc w:val="both"/>
        <w:rPr>
          <w:color w:val="000000" w:themeColor="text1"/>
        </w:rPr>
      </w:pPr>
    </w:p>
    <w:p w14:paraId="0CD784EE" w14:textId="77777777" w:rsidR="00AC343C" w:rsidRPr="001A2766" w:rsidRDefault="00AC343C" w:rsidP="001A2766">
      <w:pPr>
        <w:spacing w:line="360" w:lineRule="auto"/>
        <w:jc w:val="both"/>
        <w:rPr>
          <w:color w:val="000000" w:themeColor="text1"/>
        </w:rPr>
      </w:pPr>
    </w:p>
    <w:p w14:paraId="4313517D" w14:textId="77777777" w:rsidR="00AC343C" w:rsidRPr="001A2766" w:rsidRDefault="00AC343C" w:rsidP="001A2766">
      <w:pPr>
        <w:spacing w:line="360" w:lineRule="auto"/>
        <w:jc w:val="both"/>
        <w:rPr>
          <w:color w:val="000000" w:themeColor="text1"/>
        </w:rPr>
      </w:pPr>
    </w:p>
    <w:p w14:paraId="572A0DA1" w14:textId="77777777" w:rsidR="00AC343C" w:rsidRPr="001A2766" w:rsidRDefault="00AC343C" w:rsidP="001A2766">
      <w:pPr>
        <w:spacing w:line="360" w:lineRule="auto"/>
        <w:jc w:val="both"/>
        <w:rPr>
          <w:color w:val="000000" w:themeColor="text1"/>
        </w:rPr>
      </w:pPr>
    </w:p>
    <w:p w14:paraId="0359B342" w14:textId="77777777" w:rsidR="00AC343C" w:rsidRPr="001A2766" w:rsidRDefault="00AC343C" w:rsidP="001A2766">
      <w:pPr>
        <w:spacing w:line="360" w:lineRule="auto"/>
        <w:jc w:val="both"/>
        <w:rPr>
          <w:color w:val="000000" w:themeColor="text1"/>
        </w:rPr>
      </w:pPr>
    </w:p>
    <w:p w14:paraId="233E8F52" w14:textId="77777777" w:rsidR="00AC343C" w:rsidRPr="001A2766" w:rsidRDefault="00AC343C" w:rsidP="001A2766">
      <w:pPr>
        <w:spacing w:line="360" w:lineRule="auto"/>
        <w:jc w:val="both"/>
        <w:rPr>
          <w:color w:val="000000" w:themeColor="text1"/>
        </w:rPr>
      </w:pPr>
    </w:p>
    <w:p w14:paraId="320CF3F0" w14:textId="77777777" w:rsidR="00AC343C" w:rsidRPr="001A2766" w:rsidRDefault="00AC343C" w:rsidP="001A2766">
      <w:pPr>
        <w:spacing w:line="360" w:lineRule="auto"/>
        <w:jc w:val="both"/>
        <w:rPr>
          <w:color w:val="000000" w:themeColor="text1"/>
        </w:rPr>
      </w:pPr>
    </w:p>
    <w:p w14:paraId="35F70C0A" w14:textId="77777777" w:rsidR="00AC343C" w:rsidRPr="001A2766" w:rsidRDefault="00AC343C" w:rsidP="001A2766">
      <w:pPr>
        <w:spacing w:line="360" w:lineRule="auto"/>
        <w:jc w:val="both"/>
        <w:rPr>
          <w:color w:val="000000" w:themeColor="text1"/>
        </w:rPr>
      </w:pPr>
    </w:p>
    <w:p w14:paraId="6195AAE8" w14:textId="77777777" w:rsidR="00AC343C" w:rsidRPr="001A2766" w:rsidRDefault="00AC343C" w:rsidP="001A2766">
      <w:pPr>
        <w:spacing w:line="360" w:lineRule="auto"/>
        <w:jc w:val="both"/>
        <w:rPr>
          <w:color w:val="000000" w:themeColor="text1"/>
        </w:rPr>
      </w:pPr>
    </w:p>
    <w:p w14:paraId="45CA66DD" w14:textId="77777777" w:rsidR="00AC343C" w:rsidRPr="001A2766" w:rsidRDefault="00AC343C" w:rsidP="001A2766">
      <w:pPr>
        <w:spacing w:line="360" w:lineRule="auto"/>
        <w:jc w:val="both"/>
        <w:rPr>
          <w:color w:val="000000" w:themeColor="text1"/>
        </w:rPr>
      </w:pPr>
    </w:p>
    <w:p w14:paraId="00D90B4C" w14:textId="77777777" w:rsidR="00AC343C" w:rsidRPr="001A2766" w:rsidRDefault="00AC343C" w:rsidP="001A2766">
      <w:pPr>
        <w:spacing w:line="360" w:lineRule="auto"/>
        <w:jc w:val="both"/>
        <w:rPr>
          <w:color w:val="000000" w:themeColor="text1"/>
        </w:rPr>
      </w:pPr>
    </w:p>
    <w:p w14:paraId="21932260" w14:textId="77777777" w:rsidR="00AC343C" w:rsidRPr="001A2766" w:rsidRDefault="00AC343C" w:rsidP="001A2766">
      <w:pPr>
        <w:spacing w:line="360" w:lineRule="auto"/>
        <w:jc w:val="both"/>
        <w:rPr>
          <w:color w:val="000000" w:themeColor="text1"/>
        </w:rPr>
      </w:pPr>
    </w:p>
    <w:p w14:paraId="249A8675" w14:textId="77777777" w:rsidR="00AC343C" w:rsidRPr="001A2766" w:rsidRDefault="00AC343C" w:rsidP="001A2766">
      <w:pPr>
        <w:spacing w:line="360" w:lineRule="auto"/>
        <w:jc w:val="both"/>
        <w:rPr>
          <w:color w:val="000000" w:themeColor="text1"/>
        </w:rPr>
      </w:pPr>
    </w:p>
    <w:p w14:paraId="572503B7" w14:textId="77777777" w:rsidR="00AC343C" w:rsidRPr="001A2766" w:rsidRDefault="00AC343C" w:rsidP="001A2766">
      <w:pPr>
        <w:spacing w:line="360" w:lineRule="auto"/>
        <w:jc w:val="both"/>
        <w:rPr>
          <w:color w:val="000000" w:themeColor="text1"/>
        </w:rPr>
      </w:pPr>
    </w:p>
    <w:p w14:paraId="420C776F" w14:textId="77777777" w:rsidR="00AC343C" w:rsidRPr="001A2766" w:rsidRDefault="00AC343C" w:rsidP="001A2766">
      <w:pPr>
        <w:spacing w:line="360" w:lineRule="auto"/>
        <w:jc w:val="both"/>
        <w:rPr>
          <w:color w:val="000000" w:themeColor="text1"/>
        </w:rPr>
      </w:pPr>
    </w:p>
    <w:p w14:paraId="734EA75A" w14:textId="77777777" w:rsidR="00AC343C" w:rsidRPr="001A2766" w:rsidRDefault="00AC343C" w:rsidP="001A2766">
      <w:pPr>
        <w:spacing w:line="360" w:lineRule="auto"/>
        <w:jc w:val="both"/>
        <w:rPr>
          <w:color w:val="000000" w:themeColor="text1"/>
        </w:rPr>
      </w:pPr>
    </w:p>
    <w:p w14:paraId="2B771338" w14:textId="77777777" w:rsidR="00AC343C" w:rsidRPr="001A2766" w:rsidRDefault="00AC343C" w:rsidP="001A2766">
      <w:pPr>
        <w:spacing w:line="360" w:lineRule="auto"/>
        <w:jc w:val="both"/>
        <w:rPr>
          <w:color w:val="000000" w:themeColor="text1"/>
        </w:rPr>
      </w:pPr>
    </w:p>
    <w:p w14:paraId="12291800" w14:textId="77777777" w:rsidR="00AC343C" w:rsidRPr="001A2766" w:rsidRDefault="00AC343C" w:rsidP="001A2766">
      <w:pPr>
        <w:spacing w:line="360" w:lineRule="auto"/>
        <w:jc w:val="both"/>
        <w:rPr>
          <w:color w:val="000000" w:themeColor="text1"/>
        </w:rPr>
      </w:pPr>
    </w:p>
    <w:p w14:paraId="4D8A6482" w14:textId="77777777" w:rsidR="00AC343C" w:rsidRPr="001A2766" w:rsidRDefault="00AC343C" w:rsidP="001A2766">
      <w:pPr>
        <w:spacing w:line="360" w:lineRule="auto"/>
        <w:jc w:val="both"/>
        <w:rPr>
          <w:color w:val="000000" w:themeColor="text1"/>
        </w:rPr>
      </w:pPr>
    </w:p>
    <w:p w14:paraId="513EA505" w14:textId="77777777" w:rsidR="00AC343C" w:rsidRPr="001A2766" w:rsidRDefault="00AC343C" w:rsidP="001A2766">
      <w:pPr>
        <w:spacing w:line="360" w:lineRule="auto"/>
        <w:jc w:val="both"/>
        <w:rPr>
          <w:color w:val="000000" w:themeColor="text1"/>
        </w:rPr>
      </w:pPr>
    </w:p>
    <w:p w14:paraId="6B4D89D4" w14:textId="77777777" w:rsidR="00AC343C" w:rsidRPr="001A2766" w:rsidRDefault="00AC343C" w:rsidP="001A2766">
      <w:pPr>
        <w:spacing w:line="360" w:lineRule="auto"/>
        <w:jc w:val="both"/>
        <w:rPr>
          <w:color w:val="000000" w:themeColor="text1"/>
        </w:rPr>
      </w:pPr>
    </w:p>
    <w:p w14:paraId="18AD8221" w14:textId="77777777" w:rsidR="00AC343C" w:rsidRPr="001A2766" w:rsidRDefault="00AC343C" w:rsidP="001A2766">
      <w:pPr>
        <w:spacing w:line="360" w:lineRule="auto"/>
        <w:jc w:val="both"/>
        <w:rPr>
          <w:color w:val="000000" w:themeColor="text1"/>
        </w:rPr>
      </w:pPr>
    </w:p>
    <w:p w14:paraId="5365E60F" w14:textId="77777777" w:rsidR="00AC343C" w:rsidRPr="001A2766" w:rsidRDefault="00AC343C" w:rsidP="001A2766">
      <w:pPr>
        <w:spacing w:line="360" w:lineRule="auto"/>
        <w:jc w:val="both"/>
        <w:rPr>
          <w:color w:val="000000" w:themeColor="text1"/>
        </w:rPr>
      </w:pPr>
    </w:p>
    <w:p w14:paraId="07379E87" w14:textId="77777777" w:rsidR="00AC343C" w:rsidRPr="001A2766" w:rsidRDefault="00AC343C" w:rsidP="001A2766">
      <w:pPr>
        <w:spacing w:line="360" w:lineRule="auto"/>
        <w:jc w:val="both"/>
        <w:rPr>
          <w:color w:val="000000" w:themeColor="text1"/>
        </w:rPr>
      </w:pPr>
    </w:p>
    <w:p w14:paraId="7BC942AF" w14:textId="77777777" w:rsidR="00AC343C" w:rsidRPr="001A2766" w:rsidRDefault="00AC343C" w:rsidP="001A2766">
      <w:pPr>
        <w:spacing w:line="360" w:lineRule="auto"/>
        <w:jc w:val="both"/>
        <w:rPr>
          <w:color w:val="000000" w:themeColor="text1"/>
        </w:rPr>
      </w:pPr>
    </w:p>
    <w:p w14:paraId="731022C4" w14:textId="77777777" w:rsidR="00AC343C" w:rsidRPr="001A2766" w:rsidRDefault="00AC343C" w:rsidP="001A2766">
      <w:pPr>
        <w:spacing w:line="360" w:lineRule="auto"/>
        <w:jc w:val="both"/>
        <w:rPr>
          <w:color w:val="000000" w:themeColor="text1"/>
        </w:rPr>
      </w:pPr>
    </w:p>
    <w:p w14:paraId="4D12A852" w14:textId="77777777" w:rsidR="00AC343C" w:rsidRPr="001A2766" w:rsidRDefault="00AC343C" w:rsidP="001A2766">
      <w:pPr>
        <w:spacing w:line="360" w:lineRule="auto"/>
        <w:jc w:val="both"/>
        <w:rPr>
          <w:color w:val="000000" w:themeColor="text1"/>
        </w:rPr>
      </w:pPr>
    </w:p>
    <w:p w14:paraId="5FD03A03" w14:textId="0785D417" w:rsidR="00AC343C" w:rsidRPr="001A2766" w:rsidRDefault="00F60FBC" w:rsidP="001A2766">
      <w:pPr>
        <w:pStyle w:val="Heading1"/>
        <w:spacing w:line="360" w:lineRule="auto"/>
        <w:jc w:val="both"/>
        <w:rPr>
          <w:b/>
          <w:bCs/>
          <w:color w:val="000000" w:themeColor="text1"/>
        </w:rPr>
      </w:pPr>
      <w:bookmarkStart w:id="0" w:name="_Toc60561195"/>
      <w:r w:rsidRPr="001A2766">
        <w:rPr>
          <w:b/>
          <w:bCs/>
          <w:color w:val="000000" w:themeColor="text1"/>
        </w:rPr>
        <w:t>List of Tables</w:t>
      </w:r>
      <w:bookmarkEnd w:id="0"/>
      <w:r w:rsidRPr="001A2766">
        <w:rPr>
          <w:b/>
          <w:bCs/>
          <w:color w:val="000000" w:themeColor="text1"/>
        </w:rPr>
        <w:t xml:space="preserve"> </w:t>
      </w:r>
    </w:p>
    <w:p w14:paraId="34262C61" w14:textId="19FE7D75" w:rsidR="00F60FBC" w:rsidRPr="001A2766" w:rsidRDefault="00F60FBC" w:rsidP="001A2766">
      <w:pPr>
        <w:pStyle w:val="Heading1"/>
        <w:spacing w:line="360" w:lineRule="auto"/>
        <w:jc w:val="both"/>
        <w:rPr>
          <w:b/>
          <w:bCs/>
          <w:color w:val="000000" w:themeColor="text1"/>
        </w:rPr>
      </w:pPr>
      <w:bookmarkStart w:id="1" w:name="_Toc60561196"/>
      <w:r w:rsidRPr="001A2766">
        <w:rPr>
          <w:b/>
          <w:bCs/>
          <w:color w:val="000000" w:themeColor="text1"/>
        </w:rPr>
        <w:t>List of Figures</w:t>
      </w:r>
      <w:bookmarkEnd w:id="1"/>
      <w:r w:rsidRPr="001A2766">
        <w:rPr>
          <w:b/>
          <w:bCs/>
          <w:color w:val="000000" w:themeColor="text1"/>
        </w:rPr>
        <w:t xml:space="preserve"> </w:t>
      </w:r>
    </w:p>
    <w:p w14:paraId="531FA4FB" w14:textId="35428281" w:rsidR="00F60FBC" w:rsidRPr="001A2766" w:rsidRDefault="00F60FBC" w:rsidP="001A2766">
      <w:pPr>
        <w:pStyle w:val="Heading1"/>
        <w:spacing w:line="360" w:lineRule="auto"/>
        <w:jc w:val="both"/>
        <w:rPr>
          <w:b/>
          <w:bCs/>
          <w:color w:val="000000" w:themeColor="text1"/>
        </w:rPr>
      </w:pPr>
      <w:bookmarkStart w:id="2" w:name="_Toc60561197"/>
      <w:r w:rsidRPr="001A2766">
        <w:rPr>
          <w:b/>
          <w:bCs/>
          <w:color w:val="000000" w:themeColor="text1"/>
        </w:rPr>
        <w:t>List of Equations</w:t>
      </w:r>
      <w:bookmarkEnd w:id="2"/>
      <w:r w:rsidRPr="001A2766">
        <w:rPr>
          <w:b/>
          <w:bCs/>
          <w:color w:val="000000" w:themeColor="text1"/>
        </w:rPr>
        <w:t xml:space="preserve"> </w:t>
      </w:r>
    </w:p>
    <w:p w14:paraId="53956840" w14:textId="60F1A4DE" w:rsidR="00F60FBC" w:rsidRPr="001A2766" w:rsidRDefault="00F60FBC" w:rsidP="001A2766">
      <w:pPr>
        <w:pStyle w:val="Heading1"/>
        <w:spacing w:line="360" w:lineRule="auto"/>
        <w:jc w:val="both"/>
        <w:rPr>
          <w:b/>
          <w:bCs/>
          <w:color w:val="000000" w:themeColor="text1"/>
        </w:rPr>
      </w:pPr>
      <w:bookmarkStart w:id="3" w:name="_Toc60561198"/>
      <w:r w:rsidRPr="001A2766">
        <w:rPr>
          <w:b/>
          <w:bCs/>
          <w:color w:val="000000" w:themeColor="text1"/>
        </w:rPr>
        <w:t>Abstract</w:t>
      </w:r>
      <w:bookmarkEnd w:id="3"/>
      <w:r w:rsidR="00F434A9" w:rsidRPr="001A2766">
        <w:rPr>
          <w:b/>
          <w:bCs/>
          <w:color w:val="000000" w:themeColor="text1"/>
        </w:rPr>
        <w:br/>
      </w:r>
    </w:p>
    <w:p w14:paraId="314ED0D6" w14:textId="07DCD141" w:rsidR="00F434A9" w:rsidRPr="001A2766" w:rsidRDefault="00F434A9" w:rsidP="001A2766">
      <w:pPr>
        <w:spacing w:line="360" w:lineRule="auto"/>
        <w:jc w:val="both"/>
        <w:rPr>
          <w:rFonts w:asciiTheme="minorHAnsi" w:hAnsiTheme="minorHAnsi"/>
          <w:color w:val="000000" w:themeColor="text1"/>
          <w:highlight w:val="green"/>
        </w:rPr>
      </w:pPr>
      <w:r w:rsidRPr="001A2766">
        <w:rPr>
          <w:rFonts w:asciiTheme="minorHAnsi" w:hAnsiTheme="minorHAnsi"/>
          <w:color w:val="000000" w:themeColor="text1"/>
          <w:highlight w:val="green"/>
        </w:rPr>
        <w:t>P450 BM3 is an enzyme which exhibits some of the highest catalytic rates any P450</w:t>
      </w:r>
      <w:r w:rsidR="00B54A23" w:rsidRPr="001A2766">
        <w:rPr>
          <w:rFonts w:asciiTheme="minorHAnsi" w:hAnsiTheme="minorHAnsi"/>
          <w:color w:val="000000" w:themeColor="text1"/>
          <w:highlight w:val="green"/>
        </w:rPr>
        <w:t xml:space="preserve">, owing to the unique fusion structure. P450 BM3 has been subject to intrusive mutagenesis studies to expand its catalytic repertoire. BM3 WT preferentially binds and hydroxylates fatty acids, such as arachidonic acid. </w:t>
      </w:r>
    </w:p>
    <w:p w14:paraId="3D5468F4" w14:textId="6A4B3746" w:rsidR="00B54A23" w:rsidRPr="001A2766" w:rsidRDefault="00B54A23" w:rsidP="001A2766">
      <w:pPr>
        <w:spacing w:line="360" w:lineRule="auto"/>
        <w:jc w:val="both"/>
        <w:rPr>
          <w:rFonts w:asciiTheme="minorHAnsi" w:hAnsiTheme="minorHAnsi"/>
          <w:color w:val="000000" w:themeColor="text1"/>
          <w:highlight w:val="green"/>
        </w:rPr>
      </w:pPr>
    </w:p>
    <w:p w14:paraId="62946214" w14:textId="0E74F8D6" w:rsidR="00B54A23" w:rsidRPr="001A2766" w:rsidRDefault="00B54A23" w:rsidP="001A2766">
      <w:pPr>
        <w:spacing w:line="360" w:lineRule="auto"/>
        <w:jc w:val="both"/>
        <w:rPr>
          <w:rFonts w:asciiTheme="minorHAnsi" w:hAnsiTheme="minorHAnsi"/>
          <w:color w:val="000000" w:themeColor="text1"/>
          <w:highlight w:val="green"/>
        </w:rPr>
      </w:pPr>
      <w:r w:rsidRPr="001A2766">
        <w:rPr>
          <w:rFonts w:asciiTheme="minorHAnsi" w:hAnsiTheme="minorHAnsi"/>
          <w:color w:val="000000" w:themeColor="text1"/>
          <w:highlight w:val="green"/>
        </w:rPr>
        <w:t xml:space="preserve">A A82F/F87V DM was proposed…. </w:t>
      </w:r>
    </w:p>
    <w:p w14:paraId="387AE503" w14:textId="5DB07190" w:rsidR="00B54A23" w:rsidRPr="001A2766" w:rsidRDefault="00B54A23" w:rsidP="001A2766">
      <w:pPr>
        <w:spacing w:line="360" w:lineRule="auto"/>
        <w:jc w:val="both"/>
        <w:rPr>
          <w:rFonts w:asciiTheme="minorHAnsi" w:hAnsiTheme="minorHAnsi"/>
          <w:color w:val="000000" w:themeColor="text1"/>
          <w:highlight w:val="green"/>
        </w:rPr>
      </w:pPr>
    </w:p>
    <w:p w14:paraId="55019A78" w14:textId="772B703B" w:rsidR="00B54A23" w:rsidRPr="001A2766" w:rsidRDefault="00B54A23" w:rsidP="001A2766">
      <w:pPr>
        <w:spacing w:line="360" w:lineRule="auto"/>
        <w:jc w:val="both"/>
        <w:rPr>
          <w:rFonts w:asciiTheme="minorHAnsi" w:hAnsiTheme="minorHAnsi"/>
          <w:color w:val="000000" w:themeColor="text1"/>
          <w:highlight w:val="green"/>
        </w:rPr>
      </w:pPr>
      <w:r w:rsidRPr="001A2766">
        <w:rPr>
          <w:rFonts w:asciiTheme="minorHAnsi" w:hAnsiTheme="minorHAnsi"/>
          <w:color w:val="000000" w:themeColor="text1"/>
          <w:highlight w:val="green"/>
        </w:rPr>
        <w:t xml:space="preserve">P450 BM3 is highly relevant in the metabolism of novel and existing xenobiotics. The US Food and Drug Administration (FDA)… </w:t>
      </w:r>
    </w:p>
    <w:p w14:paraId="380D7FBD" w14:textId="31C5F685" w:rsidR="00F434A9" w:rsidRPr="001A2766" w:rsidRDefault="00F434A9" w:rsidP="001A2766">
      <w:pPr>
        <w:spacing w:line="360" w:lineRule="auto"/>
        <w:jc w:val="both"/>
        <w:rPr>
          <w:color w:val="000000" w:themeColor="text1"/>
          <w:highlight w:val="green"/>
        </w:rPr>
      </w:pPr>
    </w:p>
    <w:p w14:paraId="128F093C" w14:textId="18E6C627" w:rsidR="00F434A9" w:rsidRPr="001A2766" w:rsidRDefault="00F434A9" w:rsidP="001A2766">
      <w:pPr>
        <w:spacing w:line="360" w:lineRule="auto"/>
        <w:jc w:val="both"/>
        <w:rPr>
          <w:color w:val="000000" w:themeColor="text1"/>
          <w:highlight w:val="green"/>
        </w:rPr>
      </w:pPr>
    </w:p>
    <w:p w14:paraId="684C8687" w14:textId="3F5CD562" w:rsidR="00F434A9" w:rsidRPr="001A2766" w:rsidRDefault="00B54A23" w:rsidP="001A2766">
      <w:pPr>
        <w:spacing w:line="360" w:lineRule="auto"/>
        <w:jc w:val="both"/>
        <w:rPr>
          <w:rFonts w:asciiTheme="minorHAnsi" w:hAnsiTheme="minorHAnsi"/>
          <w:color w:val="000000" w:themeColor="text1"/>
        </w:rPr>
      </w:pPr>
      <w:r w:rsidRPr="001A2766">
        <w:rPr>
          <w:rFonts w:asciiTheme="minorHAnsi" w:hAnsiTheme="minorHAnsi"/>
          <w:color w:val="000000" w:themeColor="text1"/>
          <w:highlight w:val="green"/>
        </w:rPr>
        <w:t>Further work to..</w:t>
      </w:r>
      <w:r w:rsidRPr="001A2766">
        <w:rPr>
          <w:rFonts w:asciiTheme="minorHAnsi" w:hAnsiTheme="minorHAnsi"/>
          <w:color w:val="000000" w:themeColor="text1"/>
        </w:rPr>
        <w:t xml:space="preserve"> </w:t>
      </w:r>
    </w:p>
    <w:p w14:paraId="62FA02A0" w14:textId="33E7C292" w:rsidR="00F60FBC" w:rsidRPr="001A2766" w:rsidRDefault="00F60FBC" w:rsidP="001A2766">
      <w:pPr>
        <w:pStyle w:val="Heading1"/>
        <w:spacing w:line="360" w:lineRule="auto"/>
        <w:jc w:val="both"/>
        <w:rPr>
          <w:rFonts w:asciiTheme="minorHAnsi" w:hAnsiTheme="minorHAnsi"/>
          <w:b/>
          <w:bCs/>
          <w:color w:val="000000" w:themeColor="text1"/>
        </w:rPr>
      </w:pPr>
      <w:bookmarkStart w:id="4" w:name="_Toc60561199"/>
      <w:r w:rsidRPr="001A2766">
        <w:rPr>
          <w:rFonts w:asciiTheme="minorHAnsi" w:hAnsiTheme="minorHAnsi"/>
          <w:b/>
          <w:bCs/>
          <w:color w:val="000000" w:themeColor="text1"/>
        </w:rPr>
        <w:lastRenderedPageBreak/>
        <w:t>Declaration</w:t>
      </w:r>
      <w:bookmarkEnd w:id="4"/>
      <w:r w:rsidRPr="001A2766">
        <w:rPr>
          <w:rFonts w:asciiTheme="minorHAnsi" w:hAnsiTheme="minorHAnsi"/>
          <w:b/>
          <w:bCs/>
          <w:color w:val="000000" w:themeColor="text1"/>
        </w:rPr>
        <w:t xml:space="preserve"> </w:t>
      </w:r>
    </w:p>
    <w:p w14:paraId="0314269E" w14:textId="5D2018DA" w:rsidR="00F60FBC" w:rsidRPr="001A2766" w:rsidRDefault="00F60FBC" w:rsidP="001A2766">
      <w:pPr>
        <w:pStyle w:val="Heading1"/>
        <w:spacing w:line="360" w:lineRule="auto"/>
        <w:jc w:val="both"/>
        <w:rPr>
          <w:b/>
          <w:bCs/>
          <w:color w:val="000000" w:themeColor="text1"/>
        </w:rPr>
      </w:pPr>
      <w:bookmarkStart w:id="5" w:name="_Toc60561200"/>
      <w:r w:rsidRPr="001A2766">
        <w:rPr>
          <w:b/>
          <w:bCs/>
          <w:color w:val="000000" w:themeColor="text1"/>
        </w:rPr>
        <w:t>Copyright Statement</w:t>
      </w:r>
      <w:bookmarkEnd w:id="5"/>
      <w:r w:rsidRPr="001A2766">
        <w:rPr>
          <w:b/>
          <w:bCs/>
          <w:color w:val="000000" w:themeColor="text1"/>
        </w:rPr>
        <w:t xml:space="preserve"> </w:t>
      </w:r>
    </w:p>
    <w:p w14:paraId="33665DC7" w14:textId="11B4D204" w:rsidR="00F60FBC" w:rsidRPr="001A2766" w:rsidRDefault="00F60FBC" w:rsidP="001A2766">
      <w:pPr>
        <w:pStyle w:val="Heading1"/>
        <w:spacing w:line="360" w:lineRule="auto"/>
        <w:jc w:val="both"/>
        <w:rPr>
          <w:b/>
          <w:bCs/>
          <w:color w:val="000000" w:themeColor="text1"/>
        </w:rPr>
      </w:pPr>
      <w:bookmarkStart w:id="6" w:name="_Toc60561201"/>
      <w:r w:rsidRPr="001A2766">
        <w:rPr>
          <w:b/>
          <w:bCs/>
          <w:color w:val="000000" w:themeColor="text1"/>
        </w:rPr>
        <w:t>Acknowledgements</w:t>
      </w:r>
      <w:bookmarkEnd w:id="6"/>
    </w:p>
    <w:p w14:paraId="524E7854" w14:textId="77777777" w:rsidR="00AC343C" w:rsidRPr="001A2766" w:rsidRDefault="00AC343C" w:rsidP="001A2766">
      <w:pPr>
        <w:spacing w:line="360" w:lineRule="auto"/>
        <w:jc w:val="both"/>
        <w:rPr>
          <w:color w:val="000000" w:themeColor="text1"/>
        </w:rPr>
      </w:pPr>
    </w:p>
    <w:p w14:paraId="276B164B" w14:textId="77777777" w:rsidR="00AC343C" w:rsidRPr="001A2766" w:rsidRDefault="00AC343C" w:rsidP="001A2766">
      <w:pPr>
        <w:spacing w:line="360" w:lineRule="auto"/>
        <w:jc w:val="both"/>
        <w:rPr>
          <w:color w:val="000000" w:themeColor="text1"/>
        </w:rPr>
      </w:pPr>
    </w:p>
    <w:p w14:paraId="524304AD" w14:textId="77777777" w:rsidR="00AC343C" w:rsidRPr="001A2766" w:rsidRDefault="00AC343C" w:rsidP="001A2766">
      <w:pPr>
        <w:spacing w:line="360" w:lineRule="auto"/>
        <w:jc w:val="both"/>
        <w:rPr>
          <w:color w:val="000000" w:themeColor="text1"/>
        </w:rPr>
      </w:pPr>
    </w:p>
    <w:p w14:paraId="70173AFC" w14:textId="77777777" w:rsidR="00AC343C" w:rsidRPr="001A2766" w:rsidRDefault="00AC343C" w:rsidP="001A2766">
      <w:pPr>
        <w:spacing w:line="360" w:lineRule="auto"/>
        <w:jc w:val="both"/>
        <w:rPr>
          <w:color w:val="000000" w:themeColor="text1"/>
        </w:rPr>
      </w:pPr>
    </w:p>
    <w:p w14:paraId="463EC318" w14:textId="24F7B957" w:rsidR="00AC343C" w:rsidRPr="001A2766" w:rsidRDefault="00393028" w:rsidP="001A2766">
      <w:pPr>
        <w:pStyle w:val="Heading1"/>
        <w:numPr>
          <w:ilvl w:val="0"/>
          <w:numId w:val="1"/>
        </w:numPr>
        <w:spacing w:before="0" w:line="360" w:lineRule="auto"/>
        <w:jc w:val="both"/>
        <w:rPr>
          <w:b/>
          <w:bCs/>
          <w:color w:val="000000" w:themeColor="text1"/>
          <w:highlight w:val="yellow"/>
        </w:rPr>
      </w:pPr>
      <w:bookmarkStart w:id="7" w:name="_Toc60561202"/>
      <w:r w:rsidRPr="001A2766">
        <w:rPr>
          <w:b/>
          <w:bCs/>
          <w:color w:val="000000" w:themeColor="text1"/>
          <w:highlight w:val="yellow"/>
        </w:rPr>
        <w:t>List of Abbreviations</w:t>
      </w:r>
      <w:bookmarkEnd w:id="7"/>
      <w:r w:rsidRPr="001A2766">
        <w:rPr>
          <w:b/>
          <w:bCs/>
          <w:color w:val="000000" w:themeColor="text1"/>
          <w:highlight w:val="yellow"/>
        </w:rPr>
        <w:t xml:space="preserve"> </w:t>
      </w:r>
    </w:p>
    <w:p w14:paraId="14F9783E" w14:textId="77777777" w:rsidR="00A66A2A" w:rsidRPr="001A2766" w:rsidRDefault="00A66A2A" w:rsidP="001A2766">
      <w:pPr>
        <w:spacing w:line="360" w:lineRule="auto"/>
        <w:jc w:val="both"/>
        <w:rPr>
          <w:color w:val="000000" w:themeColor="text1"/>
          <w:highlight w:val="yellow"/>
        </w:rPr>
      </w:pPr>
    </w:p>
    <w:p w14:paraId="70CF38C5" w14:textId="09325DA4" w:rsidR="00AC343C" w:rsidRPr="001A2766" w:rsidRDefault="00AC343C" w:rsidP="001A2766">
      <w:pPr>
        <w:spacing w:line="360" w:lineRule="auto"/>
        <w:jc w:val="both"/>
        <w:rPr>
          <w:color w:val="000000" w:themeColor="text1"/>
        </w:rPr>
      </w:pPr>
    </w:p>
    <w:p w14:paraId="6C3F1CDD" w14:textId="4C4344A5" w:rsidR="00F60FBC" w:rsidRPr="001A2766" w:rsidRDefault="00F60FBC" w:rsidP="001A2766">
      <w:pPr>
        <w:spacing w:line="360" w:lineRule="auto"/>
        <w:jc w:val="both"/>
        <w:rPr>
          <w:color w:val="000000" w:themeColor="text1"/>
        </w:rPr>
      </w:pPr>
    </w:p>
    <w:p w14:paraId="4BAD393E" w14:textId="3AA71B2C" w:rsidR="00F60FBC" w:rsidRPr="001A2766" w:rsidRDefault="00F60FBC" w:rsidP="001A2766">
      <w:pPr>
        <w:spacing w:line="360" w:lineRule="auto"/>
        <w:jc w:val="both"/>
        <w:rPr>
          <w:color w:val="000000" w:themeColor="text1"/>
        </w:rPr>
      </w:pPr>
    </w:p>
    <w:p w14:paraId="37CA2B65" w14:textId="126CBDBC" w:rsidR="00F60FBC" w:rsidRPr="001A2766" w:rsidRDefault="00F60FBC" w:rsidP="001A2766">
      <w:pPr>
        <w:spacing w:line="360" w:lineRule="auto"/>
        <w:jc w:val="both"/>
        <w:rPr>
          <w:color w:val="000000" w:themeColor="text1"/>
        </w:rPr>
      </w:pPr>
    </w:p>
    <w:p w14:paraId="70B7846D" w14:textId="30856BB5" w:rsidR="00F60FBC" w:rsidRPr="001A2766" w:rsidRDefault="00F60FBC" w:rsidP="001A2766">
      <w:pPr>
        <w:spacing w:line="360" w:lineRule="auto"/>
        <w:jc w:val="both"/>
        <w:rPr>
          <w:color w:val="000000" w:themeColor="text1"/>
        </w:rPr>
      </w:pPr>
    </w:p>
    <w:p w14:paraId="0981D6F3" w14:textId="77777777" w:rsidR="00F60FBC" w:rsidRPr="001A2766" w:rsidRDefault="00F60FBC" w:rsidP="001A2766">
      <w:pPr>
        <w:spacing w:line="360" w:lineRule="auto"/>
        <w:jc w:val="both"/>
        <w:rPr>
          <w:color w:val="000000" w:themeColor="text1"/>
        </w:rPr>
      </w:pPr>
    </w:p>
    <w:p w14:paraId="3CD9C39E" w14:textId="77777777" w:rsidR="00F60FBC" w:rsidRPr="001A2766" w:rsidRDefault="00F60FBC" w:rsidP="001A2766">
      <w:pPr>
        <w:pStyle w:val="Heading1"/>
        <w:spacing w:before="0" w:line="360" w:lineRule="auto"/>
        <w:ind w:left="720"/>
        <w:jc w:val="both"/>
        <w:rPr>
          <w:color w:val="000000" w:themeColor="text1"/>
        </w:rPr>
      </w:pPr>
    </w:p>
    <w:p w14:paraId="58C1E197" w14:textId="7EA01F7D" w:rsidR="00AC343C" w:rsidRPr="001A2766" w:rsidRDefault="00393028" w:rsidP="001A2766">
      <w:pPr>
        <w:pStyle w:val="Heading1"/>
        <w:numPr>
          <w:ilvl w:val="0"/>
          <w:numId w:val="2"/>
        </w:numPr>
        <w:spacing w:before="0" w:line="360" w:lineRule="auto"/>
        <w:jc w:val="both"/>
        <w:rPr>
          <w:b/>
          <w:bCs/>
          <w:color w:val="000000" w:themeColor="text1"/>
        </w:rPr>
      </w:pPr>
      <w:bookmarkStart w:id="8" w:name="_Toc60561203"/>
      <w:r w:rsidRPr="001A2766">
        <w:rPr>
          <w:b/>
          <w:bCs/>
          <w:color w:val="000000" w:themeColor="text1"/>
        </w:rPr>
        <w:t>Introduction</w:t>
      </w:r>
      <w:bookmarkEnd w:id="8"/>
      <w:r w:rsidRPr="001A2766">
        <w:rPr>
          <w:b/>
          <w:bCs/>
          <w:color w:val="000000" w:themeColor="text1"/>
        </w:rPr>
        <w:t xml:space="preserve"> </w:t>
      </w:r>
    </w:p>
    <w:p w14:paraId="5FE4F937" w14:textId="56A3CA75" w:rsidR="00F60FBC" w:rsidRPr="001A2766" w:rsidRDefault="00F60FBC" w:rsidP="001A2766">
      <w:pPr>
        <w:pStyle w:val="Heading2"/>
        <w:numPr>
          <w:ilvl w:val="1"/>
          <w:numId w:val="2"/>
        </w:numPr>
        <w:spacing w:line="360" w:lineRule="auto"/>
        <w:jc w:val="both"/>
        <w:rPr>
          <w:b/>
          <w:bCs/>
          <w:color w:val="000000" w:themeColor="text1"/>
        </w:rPr>
      </w:pPr>
      <w:bookmarkStart w:id="9" w:name="_Toc60561204"/>
      <w:r w:rsidRPr="001A2766">
        <w:rPr>
          <w:b/>
          <w:bCs/>
          <w:color w:val="000000" w:themeColor="text1"/>
        </w:rPr>
        <w:t>Introduction to Cytochromes P450</w:t>
      </w:r>
      <w:bookmarkEnd w:id="9"/>
    </w:p>
    <w:p w14:paraId="20F839CB" w14:textId="77777777" w:rsidR="00AC343C" w:rsidRPr="001A2766" w:rsidRDefault="00AC343C" w:rsidP="001A2766">
      <w:pPr>
        <w:spacing w:line="360" w:lineRule="auto"/>
        <w:jc w:val="both"/>
        <w:rPr>
          <w:b/>
          <w:bCs/>
          <w:color w:val="000000" w:themeColor="text1"/>
        </w:rPr>
      </w:pPr>
    </w:p>
    <w:p w14:paraId="6DCDF5B6" w14:textId="029E73C3" w:rsidR="00AC343C" w:rsidRPr="001A2766" w:rsidRDefault="00F60FBC" w:rsidP="00AF536A">
      <w:pPr>
        <w:pStyle w:val="Heading2"/>
        <w:spacing w:before="0" w:line="360" w:lineRule="auto"/>
        <w:jc w:val="both"/>
        <w:rPr>
          <w:b/>
          <w:bCs/>
          <w:color w:val="000000" w:themeColor="text1"/>
        </w:rPr>
      </w:pPr>
      <w:bookmarkStart w:id="10" w:name="_Toc60561205"/>
      <w:r w:rsidRPr="001A2766">
        <w:rPr>
          <w:b/>
          <w:bCs/>
          <w:color w:val="000000" w:themeColor="text1"/>
        </w:rPr>
        <w:t xml:space="preserve">1.1.1 </w:t>
      </w:r>
      <w:r w:rsidR="00393028" w:rsidRPr="001A2766">
        <w:rPr>
          <w:b/>
          <w:bCs/>
          <w:color w:val="000000" w:themeColor="text1"/>
        </w:rPr>
        <w:t>An Overview of Cytochromes P450 and their Roles</w:t>
      </w:r>
      <w:bookmarkEnd w:id="10"/>
      <w:r w:rsidR="00393028" w:rsidRPr="001A2766">
        <w:rPr>
          <w:b/>
          <w:bCs/>
          <w:color w:val="000000" w:themeColor="text1"/>
        </w:rPr>
        <w:t xml:space="preserve"> </w:t>
      </w:r>
    </w:p>
    <w:p w14:paraId="11584693" w14:textId="77777777" w:rsidR="00AC343C" w:rsidRPr="001A2766" w:rsidRDefault="00AC343C" w:rsidP="001A2766">
      <w:pPr>
        <w:spacing w:line="360" w:lineRule="auto"/>
        <w:jc w:val="both"/>
        <w:rPr>
          <w:color w:val="000000" w:themeColor="text1"/>
        </w:rPr>
      </w:pPr>
    </w:p>
    <w:p w14:paraId="029827D5" w14:textId="226827E1" w:rsidR="00AC343C" w:rsidRPr="001A2766" w:rsidRDefault="00393028" w:rsidP="001A2766">
      <w:pPr>
        <w:spacing w:line="360" w:lineRule="auto"/>
        <w:jc w:val="both"/>
        <w:rPr>
          <w:rFonts w:asciiTheme="minorHAnsi" w:hAnsiTheme="minorHAnsi"/>
          <w:color w:val="000000" w:themeColor="text1"/>
        </w:rPr>
      </w:pPr>
      <w:r w:rsidRPr="001A2766">
        <w:rPr>
          <w:rFonts w:asciiTheme="minorHAnsi" w:hAnsiTheme="minorHAnsi"/>
          <w:color w:val="000000" w:themeColor="text1"/>
        </w:rPr>
        <w:t>Cytochromes P450 (P450s) are an enzyme superfamily present in all domains of life and are responsible for major biotransformation involving both endogenous and exogenous substances</w:t>
      </w:r>
      <w:r w:rsidRPr="001A2766">
        <w:rPr>
          <w:rFonts w:asciiTheme="minorHAnsi" w:hAnsiTheme="minorHAnsi"/>
          <w:color w:val="000000" w:themeColor="text1"/>
          <w:highlight w:val="magenta"/>
        </w:rPr>
        <w:t>.</w:t>
      </w:r>
      <w:r w:rsidR="00DF01A6" w:rsidRPr="001A2766">
        <w:rPr>
          <w:rFonts w:asciiTheme="minorHAnsi" w:hAnsiTheme="minorHAnsi"/>
          <w:color w:val="000000" w:themeColor="text1"/>
          <w:highlight w:val="magenta"/>
        </w:rPr>
        <w:fldChar w:fldCharType="begin" w:fldLock="1"/>
      </w:r>
      <w:r w:rsidR="004F18DB" w:rsidRPr="001A2766">
        <w:rPr>
          <w:rFonts w:asciiTheme="minorHAnsi" w:hAnsiTheme="minorHAnsi"/>
          <w:color w:val="000000" w:themeColor="text1"/>
          <w:highlight w:val="magenta"/>
        </w:rPr>
        <w:instrText>ADDIN CSL_CITATION {"citationItems":[{"id":"ITEM-1","itemData":{"DOI":"10.1098/rstb.2012.0474","ISSN":"14712970","abstract":"The neighbourhoods of cytochrome P450 (CYP) genes in deuterostome genomes, as well as those of the cnidarians Nematostella vectensis and Acropora digitifera and the placozoan Trichoplax adhaerens were examined to find clues concerning the evolution of CYP genes in animals. CYP genes created by the 2R whole genome duplications in chordates have been identified. Both microsynteny and macrosynteny were used to identify genes that coexisted near CYP genes in the animal ancestor. We show that all 11 CYP clans began in a common gene environment. The evidence implies the existence of a single locus, which we term the 'cytochrome P450 genesis locus', where one progenitor CYP gene duplicated to create a tandem set of genes that were precursors of the 11 animal CYP clans: CYP Clans 2, 3, 4, 7, 19, 20, 26, 46, 51, 74 and mitochondrial. These early CYP genes existed side by side before the origin of cnidarians, possibly with a few additional genes interspersed. The Hox gene cluster, WNT genes, an NK gene cluster and at least one ARF gene were close neighbours to this original CYP locus. According to this evolutionary scenario, the CYP74 clan originated from animals and not from land plants nor from a common ancestor of plants and animals. The CYP7 and CYP19 families that are chordate-specific belong to CYP clans that seem to have originated in the CYP genesis locus as well, even though this requires many gene losses to explain their current distribution. The approach to uncovering the CYP genesis locus overcomes confounding effects because of gene conversion, sequence divergence, gene birth and death, and opens the way to understanding the biodiversity of CYP genes, families and subfamilies, which in animals has been obscured by more than 600 Myr of evolution. © 2013 The Author(s) Published by the Royal Society. All rights reserved.","author":[{"dropping-particle":"","family":"Nelson","given":"David R.","non-dropping-particle":"","parse-names":false,"suffix":""},{"dropping-particle":"V.","family":"Goldstone","given":"Jared","non-dropping-particle":"","parse-names":false,"suffix":""},{"dropping-particle":"","family":"Stegeman","given":"John J.","non-dropping-particle":"","parse-names":false,"suffix":""}],"container-title":"Philosophical Transactions of the Royal Society B: Biological Sciences","id":"ITEM-1","issue":"1612","issued":{"date-parts":[["2013","2","19"]]},"publisher":"Royal Society","title":"The cytochrome P450 genesis locus: The origin and evolution of animal cytochrome P450s","type":"article-journal","volume":"368"},"uris":["http://www.mendeley.com/documents/?uuid=ca15241c-fa28-3c22-9548-eb9f7111a4bb"]}],"mendeley":{"formattedCitation":"(Nelson, Goldstone and Stegeman, 2013)","plainTextFormattedCitation":"(Nelson, Goldstone and Stegeman, 2013)","previouslyFormattedCitation":"(Nelson, Goldstone and Stegeman, 2013)"},"properties":{"noteIndex":0},"schema":"https://github.com/citation-style-language/schema/raw/master/csl-citation.json"}</w:instrText>
      </w:r>
      <w:r w:rsidR="00DF01A6" w:rsidRPr="001A2766">
        <w:rPr>
          <w:rFonts w:asciiTheme="minorHAnsi" w:hAnsiTheme="minorHAnsi"/>
          <w:color w:val="000000" w:themeColor="text1"/>
          <w:highlight w:val="magenta"/>
        </w:rPr>
        <w:fldChar w:fldCharType="separate"/>
      </w:r>
      <w:r w:rsidR="004F18DB" w:rsidRPr="001A2766">
        <w:rPr>
          <w:rFonts w:asciiTheme="minorHAnsi" w:hAnsiTheme="minorHAnsi"/>
          <w:noProof/>
          <w:color w:val="000000" w:themeColor="text1"/>
          <w:highlight w:val="magenta"/>
        </w:rPr>
        <w:t>(Nelson, Goldstone and Stegeman, 2013)</w:t>
      </w:r>
      <w:r w:rsidR="00DF01A6" w:rsidRPr="001A2766">
        <w:rPr>
          <w:rFonts w:asciiTheme="minorHAnsi" w:hAnsiTheme="minorHAnsi"/>
          <w:color w:val="000000" w:themeColor="text1"/>
          <w:highlight w:val="magenta"/>
        </w:rPr>
        <w:fldChar w:fldCharType="end"/>
      </w:r>
      <w:r w:rsidR="00E448CC" w:rsidRPr="001A2766">
        <w:rPr>
          <w:rFonts w:asciiTheme="minorHAnsi" w:hAnsiTheme="minorHAnsi"/>
          <w:color w:val="000000" w:themeColor="text1"/>
        </w:rPr>
        <w:t xml:space="preserve">. </w:t>
      </w:r>
      <w:r w:rsidRPr="001A2766">
        <w:rPr>
          <w:rFonts w:asciiTheme="minorHAnsi" w:hAnsiTheme="minorHAnsi"/>
          <w:color w:val="000000" w:themeColor="text1"/>
        </w:rPr>
        <w:t>Named so for their characteristic</w:t>
      </w:r>
      <w:r w:rsidR="00B97EAA" w:rsidRPr="001A2766">
        <w:rPr>
          <w:rFonts w:asciiTheme="minorHAnsi" w:hAnsiTheme="minorHAnsi"/>
          <w:color w:val="000000" w:themeColor="text1"/>
        </w:rPr>
        <w:t xml:space="preserve"> UV- visible spectroscopic</w:t>
      </w:r>
      <w:r w:rsidRPr="001A2766">
        <w:rPr>
          <w:rFonts w:asciiTheme="minorHAnsi" w:hAnsiTheme="minorHAnsi"/>
          <w:color w:val="000000" w:themeColor="text1"/>
        </w:rPr>
        <w:t xml:space="preserve"> 450 nm peak upon CO binding, P450s have been thoroughly investigated for a vast number of biotechnological applications in recent years, namely drug metabolism studies and points of interest for directed evolution approaches. An attractive feature for evolutionary design is the diversity in amino acid sequences, yet retaining a conserved P450 structura</w:t>
      </w:r>
      <w:r w:rsidR="004B0052" w:rsidRPr="001A2766">
        <w:rPr>
          <w:rFonts w:asciiTheme="minorHAnsi" w:hAnsiTheme="minorHAnsi"/>
          <w:color w:val="000000" w:themeColor="text1"/>
        </w:rPr>
        <w:t xml:space="preserve">l </w:t>
      </w:r>
      <w:r w:rsidRPr="001A2766">
        <w:rPr>
          <w:rFonts w:asciiTheme="minorHAnsi" w:hAnsiTheme="minorHAnsi"/>
          <w:color w:val="000000" w:themeColor="text1"/>
        </w:rPr>
        <w:t>fold.</w:t>
      </w:r>
      <w:r w:rsidRPr="001A2766">
        <w:rPr>
          <w:rFonts w:asciiTheme="minorHAnsi" w:hAnsiTheme="minorHAnsi"/>
          <w:color w:val="000000" w:themeColor="text1"/>
          <w:vertAlign w:val="superscript"/>
        </w:rPr>
        <w:t>2</w:t>
      </w:r>
      <w:r w:rsidRPr="001A2766">
        <w:rPr>
          <w:rFonts w:asciiTheme="minorHAnsi" w:hAnsiTheme="minorHAnsi"/>
          <w:color w:val="000000" w:themeColor="text1"/>
        </w:rPr>
        <w:t xml:space="preserve"> The ubiquitous nature of P450s resides in their catalytic properties with </w:t>
      </w:r>
      <w:r w:rsidRPr="001A2766">
        <w:rPr>
          <w:rFonts w:asciiTheme="minorHAnsi" w:hAnsiTheme="minorHAnsi"/>
          <w:color w:val="000000" w:themeColor="text1"/>
        </w:rPr>
        <w:lastRenderedPageBreak/>
        <w:t>relation to heme binding and a conserved cysteine ligand acting as an fifth axial ligand to the iron heme centre. P450s carry out several different types of reactions (</w:t>
      </w:r>
      <w:r w:rsidR="00EC1DB9" w:rsidRPr="001A2766">
        <w:rPr>
          <w:rFonts w:asciiTheme="minorHAnsi" w:hAnsiTheme="minorHAnsi"/>
          <w:color w:val="000000" w:themeColor="text1"/>
        </w:rPr>
        <w:t>Figure 1.1</w:t>
      </w:r>
      <w:r w:rsidRPr="001A2766">
        <w:rPr>
          <w:rFonts w:asciiTheme="minorHAnsi" w:hAnsiTheme="minorHAnsi"/>
          <w:color w:val="000000" w:themeColor="text1"/>
        </w:rPr>
        <w:t xml:space="preserve">), and typically require molecular oxygen and </w:t>
      </w:r>
      <w:r w:rsidR="00B97EAA" w:rsidRPr="001A2766">
        <w:rPr>
          <w:rFonts w:asciiTheme="minorHAnsi" w:hAnsiTheme="minorHAnsi"/>
          <w:color w:val="000000" w:themeColor="text1"/>
        </w:rPr>
        <w:t xml:space="preserve">2 electrons, routinely delivered via redox partners from NAD(P)H </w:t>
      </w:r>
      <w:r w:rsidR="00A66A2A" w:rsidRPr="001A2766">
        <w:rPr>
          <w:rFonts w:asciiTheme="minorHAnsi" w:hAnsiTheme="minorHAnsi"/>
          <w:color w:val="000000" w:themeColor="text1"/>
        </w:rPr>
        <w:t>(Equation 1).</w:t>
      </w:r>
    </w:p>
    <w:p w14:paraId="31A8F612" w14:textId="77777777" w:rsidR="004B6963" w:rsidRPr="001A2766" w:rsidRDefault="004B6963" w:rsidP="001A2766">
      <w:pPr>
        <w:spacing w:line="360" w:lineRule="auto"/>
        <w:jc w:val="both"/>
        <w:rPr>
          <w:rFonts w:asciiTheme="minorHAnsi" w:hAnsiTheme="minorHAnsi"/>
          <w:color w:val="000000" w:themeColor="text1"/>
        </w:rPr>
      </w:pPr>
    </w:p>
    <w:p w14:paraId="1A5C924E" w14:textId="5357BB92" w:rsidR="00E448CC" w:rsidRPr="001A2766" w:rsidRDefault="00393028" w:rsidP="001A2766">
      <w:pPr>
        <w:spacing w:line="360" w:lineRule="auto"/>
        <w:jc w:val="both"/>
        <w:rPr>
          <w:rFonts w:asciiTheme="minorHAnsi" w:hAnsiTheme="minorHAnsi"/>
          <w:color w:val="000000" w:themeColor="text1"/>
        </w:rPr>
      </w:pPr>
      <w:r w:rsidRPr="001A2766">
        <w:rPr>
          <w:rFonts w:asciiTheme="minorHAnsi" w:hAnsiTheme="minorHAnsi"/>
          <w:color w:val="000000" w:themeColor="text1"/>
        </w:rPr>
        <w:t>R</w:t>
      </w:r>
      <w:r w:rsidR="00EC1DB9" w:rsidRPr="001A2766">
        <w:rPr>
          <w:rFonts w:asciiTheme="minorHAnsi" w:hAnsiTheme="minorHAnsi"/>
          <w:color w:val="000000" w:themeColor="text1"/>
        </w:rPr>
        <w:t>-</w:t>
      </w:r>
      <w:r w:rsidRPr="001A2766">
        <w:rPr>
          <w:rFonts w:asciiTheme="minorHAnsi" w:hAnsiTheme="minorHAnsi"/>
          <w:color w:val="000000" w:themeColor="text1"/>
        </w:rPr>
        <w:t>H + O</w:t>
      </w:r>
      <w:r w:rsidR="00EC1DB9" w:rsidRPr="001A2766">
        <w:rPr>
          <w:rFonts w:asciiTheme="minorHAnsi" w:hAnsiTheme="minorHAnsi"/>
          <w:color w:val="000000" w:themeColor="text1"/>
          <w:vertAlign w:val="subscript"/>
        </w:rPr>
        <w:t>2</w:t>
      </w:r>
      <w:r w:rsidRPr="001A2766">
        <w:rPr>
          <w:rFonts w:asciiTheme="minorHAnsi" w:hAnsiTheme="minorHAnsi"/>
          <w:color w:val="000000" w:themeColor="text1"/>
        </w:rPr>
        <w:t xml:space="preserve"> + NAD(P)H + H</w:t>
      </w:r>
      <w:r w:rsidRPr="001A2766">
        <w:rPr>
          <w:rFonts w:asciiTheme="minorHAnsi" w:hAnsiTheme="minorHAnsi"/>
          <w:color w:val="000000" w:themeColor="text1"/>
          <w:vertAlign w:val="superscript"/>
        </w:rPr>
        <w:t>+</w:t>
      </w:r>
      <w:r w:rsidRPr="001A2766">
        <w:rPr>
          <w:rFonts w:asciiTheme="minorHAnsi" w:hAnsiTheme="minorHAnsi"/>
          <w:color w:val="000000" w:themeColor="text1"/>
        </w:rPr>
        <w:t xml:space="preserve"> </w:t>
      </w:r>
      <w:r w:rsidR="00720EAF" w:rsidRPr="001A2766">
        <w:rPr>
          <w:rFonts w:asciiTheme="minorHAnsi" w:hAnsiTheme="minorHAnsi"/>
          <w:color w:val="000000" w:themeColor="text1"/>
        </w:rPr>
        <w:sym w:font="Wingdings" w:char="F0E0"/>
      </w:r>
      <w:r w:rsidRPr="001A2766">
        <w:rPr>
          <w:rFonts w:asciiTheme="minorHAnsi" w:hAnsiTheme="minorHAnsi"/>
          <w:color w:val="000000" w:themeColor="text1"/>
        </w:rPr>
        <w:t xml:space="preserve"> R</w:t>
      </w:r>
      <w:r w:rsidR="00EC1DB9" w:rsidRPr="001A2766">
        <w:rPr>
          <w:rFonts w:asciiTheme="minorHAnsi" w:hAnsiTheme="minorHAnsi"/>
          <w:color w:val="000000" w:themeColor="text1"/>
        </w:rPr>
        <w:t>-</w:t>
      </w:r>
      <w:r w:rsidRPr="001A2766">
        <w:rPr>
          <w:rFonts w:asciiTheme="minorHAnsi" w:hAnsiTheme="minorHAnsi"/>
          <w:color w:val="000000" w:themeColor="text1"/>
        </w:rPr>
        <w:t>OH + H</w:t>
      </w:r>
      <w:r w:rsidRPr="001A2766">
        <w:rPr>
          <w:rFonts w:asciiTheme="minorHAnsi" w:hAnsiTheme="minorHAnsi"/>
          <w:color w:val="000000" w:themeColor="text1"/>
          <w:vertAlign w:val="subscript"/>
        </w:rPr>
        <w:t>2</w:t>
      </w:r>
      <w:r w:rsidRPr="001A2766">
        <w:rPr>
          <w:rFonts w:asciiTheme="minorHAnsi" w:hAnsiTheme="minorHAnsi"/>
          <w:color w:val="000000" w:themeColor="text1"/>
        </w:rPr>
        <w:t>O + NAD(P)</w:t>
      </w:r>
      <w:r w:rsidR="00EC1DB9" w:rsidRPr="001A2766">
        <w:rPr>
          <w:rFonts w:asciiTheme="minorHAnsi" w:hAnsiTheme="minorHAnsi"/>
          <w:color w:val="000000" w:themeColor="text1"/>
          <w:vertAlign w:val="superscript"/>
        </w:rPr>
        <w:t>+</w:t>
      </w:r>
      <w:r w:rsidR="004B6963" w:rsidRPr="001A2766">
        <w:rPr>
          <w:rFonts w:asciiTheme="minorHAnsi" w:hAnsiTheme="minorHAnsi"/>
          <w:color w:val="000000" w:themeColor="text1"/>
          <w:vertAlign w:val="superscript"/>
        </w:rPr>
        <w:t xml:space="preserve"> </w:t>
      </w:r>
      <w:r w:rsidR="004B6963" w:rsidRPr="001A2766">
        <w:rPr>
          <w:rFonts w:asciiTheme="minorHAnsi" w:hAnsiTheme="minorHAnsi"/>
          <w:color w:val="000000" w:themeColor="text1"/>
        </w:rPr>
        <w:tab/>
      </w:r>
      <w:r w:rsidR="004B6963" w:rsidRPr="001A2766">
        <w:rPr>
          <w:rFonts w:asciiTheme="minorHAnsi" w:hAnsiTheme="minorHAnsi"/>
          <w:color w:val="000000" w:themeColor="text1"/>
        </w:rPr>
        <w:tab/>
      </w:r>
      <w:r w:rsidR="004B6963" w:rsidRPr="001A2766">
        <w:rPr>
          <w:rFonts w:asciiTheme="minorHAnsi" w:hAnsiTheme="minorHAnsi"/>
          <w:color w:val="000000" w:themeColor="text1"/>
        </w:rPr>
        <w:tab/>
      </w:r>
      <w:r w:rsidR="004B6963" w:rsidRPr="001A2766">
        <w:rPr>
          <w:rFonts w:asciiTheme="minorHAnsi" w:hAnsiTheme="minorHAnsi"/>
          <w:color w:val="000000" w:themeColor="text1"/>
        </w:rPr>
        <w:tab/>
      </w:r>
      <w:r w:rsidR="004B6963" w:rsidRPr="001A2766">
        <w:rPr>
          <w:rFonts w:asciiTheme="minorHAnsi" w:hAnsiTheme="minorHAnsi"/>
          <w:color w:val="000000" w:themeColor="text1"/>
        </w:rPr>
        <w:tab/>
      </w:r>
      <w:r w:rsidR="00D40799">
        <w:rPr>
          <w:rFonts w:asciiTheme="minorHAnsi" w:hAnsiTheme="minorHAnsi"/>
          <w:color w:val="000000" w:themeColor="text1"/>
        </w:rPr>
        <w:t xml:space="preserve">              </w:t>
      </w:r>
      <w:r w:rsidR="004B6963" w:rsidRPr="001A2766">
        <w:rPr>
          <w:rFonts w:asciiTheme="minorHAnsi" w:hAnsiTheme="minorHAnsi"/>
          <w:color w:val="000000" w:themeColor="text1"/>
        </w:rPr>
        <w:t>(1)</w:t>
      </w:r>
    </w:p>
    <w:p w14:paraId="0E826494" w14:textId="77777777" w:rsidR="00E448CC" w:rsidRPr="001A2766" w:rsidRDefault="00E448CC" w:rsidP="001A2766">
      <w:pPr>
        <w:spacing w:line="360" w:lineRule="auto"/>
        <w:jc w:val="both"/>
        <w:rPr>
          <w:rFonts w:asciiTheme="minorHAnsi" w:hAnsiTheme="minorHAnsi"/>
          <w:color w:val="000000" w:themeColor="text1"/>
        </w:rPr>
      </w:pPr>
    </w:p>
    <w:p w14:paraId="3B592B5A" w14:textId="77777777" w:rsidR="00E448CC" w:rsidRPr="001A2766" w:rsidRDefault="00E448CC" w:rsidP="001A2766">
      <w:pPr>
        <w:spacing w:line="360" w:lineRule="auto"/>
        <w:jc w:val="both"/>
        <w:rPr>
          <w:rFonts w:asciiTheme="minorHAnsi" w:hAnsiTheme="minorHAnsi"/>
          <w:color w:val="000000" w:themeColor="text1"/>
        </w:rPr>
      </w:pPr>
      <w:r w:rsidRPr="001A2766">
        <w:rPr>
          <w:rFonts w:asciiTheme="minorHAnsi" w:hAnsiTheme="minorHAnsi"/>
          <w:color w:val="000000" w:themeColor="text1"/>
        </w:rPr>
        <w:t>In the years following their discovery, the plethora of diverse roles and importance of the reactions catalysed by P450s became apparent. In humans, P450s are now known to catalyse over 95% of all known organic oxidation and reduction reactions, from the biosynthesis of life- dependant molecules such as hormones, to xenobiotic, steroid and carcinogen metabolism and toxicological regulation.</w:t>
      </w:r>
      <w:r w:rsidRPr="001A2766">
        <w:rPr>
          <w:rFonts w:asciiTheme="minorHAnsi" w:hAnsiTheme="minorHAnsi"/>
          <w:color w:val="000000" w:themeColor="text1"/>
          <w:vertAlign w:val="superscript"/>
        </w:rPr>
        <w:t>3,4</w:t>
      </w:r>
      <w:r w:rsidRPr="001A2766">
        <w:rPr>
          <w:rFonts w:asciiTheme="minorHAnsi" w:hAnsiTheme="minorHAnsi"/>
          <w:color w:val="000000" w:themeColor="text1"/>
        </w:rPr>
        <w:t xml:space="preserve"> </w:t>
      </w:r>
    </w:p>
    <w:p w14:paraId="525C8428" w14:textId="6C658A95" w:rsidR="00EC1DB9" w:rsidRPr="001A2766" w:rsidRDefault="004B6963" w:rsidP="001A2766">
      <w:pPr>
        <w:spacing w:line="360" w:lineRule="auto"/>
        <w:jc w:val="both"/>
        <w:rPr>
          <w:rFonts w:asciiTheme="minorHAnsi" w:hAnsiTheme="minorHAnsi"/>
          <w:color w:val="000000" w:themeColor="text1"/>
        </w:rPr>
      </w:pPr>
      <w:r w:rsidRPr="001A2766">
        <w:rPr>
          <w:rFonts w:asciiTheme="minorHAnsi" w:hAnsiTheme="minorHAnsi"/>
          <w:color w:val="000000" w:themeColor="text1"/>
        </w:rPr>
        <w:tab/>
      </w:r>
      <w:r w:rsidRPr="001A2766">
        <w:rPr>
          <w:rFonts w:asciiTheme="minorHAnsi" w:hAnsiTheme="minorHAnsi"/>
          <w:color w:val="000000" w:themeColor="text1"/>
        </w:rPr>
        <w:tab/>
      </w:r>
      <w:r w:rsidR="00393028" w:rsidRPr="001A2766">
        <w:rPr>
          <w:rFonts w:asciiTheme="minorHAnsi" w:hAnsiTheme="minorHAnsi"/>
          <w:color w:val="000000" w:themeColor="text1"/>
          <w:vertAlign w:val="superscript"/>
        </w:rPr>
        <w:tab/>
      </w:r>
      <w:r w:rsidR="00393028" w:rsidRPr="001A2766">
        <w:rPr>
          <w:rFonts w:asciiTheme="minorHAnsi" w:hAnsiTheme="minorHAnsi"/>
          <w:color w:val="000000" w:themeColor="text1"/>
          <w:vertAlign w:val="superscript"/>
        </w:rPr>
        <w:tab/>
      </w:r>
      <w:r w:rsidR="00393028" w:rsidRPr="001A2766">
        <w:rPr>
          <w:rFonts w:asciiTheme="minorHAnsi" w:hAnsiTheme="minorHAnsi"/>
          <w:noProof/>
          <w:color w:val="000000" w:themeColor="text1"/>
        </w:rPr>
        <w:drawing>
          <wp:anchor distT="0" distB="0" distL="114300" distR="114300" simplePos="0" relativeHeight="251657216" behindDoc="0" locked="0" layoutInCell="1" hidden="0" allowOverlap="1" wp14:anchorId="46AFBE69" wp14:editId="6CBF0DC6">
            <wp:simplePos x="0" y="0"/>
            <wp:positionH relativeFrom="column">
              <wp:posOffset>155155</wp:posOffset>
            </wp:positionH>
            <wp:positionV relativeFrom="paragraph">
              <wp:posOffset>364490</wp:posOffset>
            </wp:positionV>
            <wp:extent cx="5278755" cy="2811780"/>
            <wp:effectExtent l="0" t="0" r="4445" b="0"/>
            <wp:wrapSquare wrapText="bothSides" distT="0" distB="0" distL="114300" distR="114300"/>
            <wp:docPr id="194784622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5278755" cy="2811780"/>
                    </a:xfrm>
                    <a:prstGeom prst="rect">
                      <a:avLst/>
                    </a:prstGeom>
                    <a:ln/>
                  </pic:spPr>
                </pic:pic>
              </a:graphicData>
            </a:graphic>
            <wp14:sizeRelH relativeFrom="margin">
              <wp14:pctWidth>0</wp14:pctWidth>
            </wp14:sizeRelH>
            <wp14:sizeRelV relativeFrom="margin">
              <wp14:pctHeight>0</wp14:pctHeight>
            </wp14:sizeRelV>
          </wp:anchor>
        </w:drawing>
      </w:r>
    </w:p>
    <w:p w14:paraId="6E01888F" w14:textId="77777777" w:rsidR="00FF6DD3" w:rsidRPr="001A2766" w:rsidRDefault="00FF6DD3" w:rsidP="001A2766">
      <w:pPr>
        <w:spacing w:line="360" w:lineRule="auto"/>
        <w:jc w:val="both"/>
        <w:rPr>
          <w:rFonts w:asciiTheme="minorHAnsi" w:hAnsiTheme="minorHAnsi"/>
          <w:b/>
          <w:color w:val="000000" w:themeColor="text1"/>
        </w:rPr>
      </w:pPr>
    </w:p>
    <w:p w14:paraId="6DA21DCE" w14:textId="199B1857" w:rsidR="001002E6" w:rsidRPr="001A2766" w:rsidRDefault="004F18DB" w:rsidP="001A2766">
      <w:pPr>
        <w:spacing w:line="360" w:lineRule="auto"/>
        <w:jc w:val="both"/>
        <w:rPr>
          <w:rFonts w:asciiTheme="minorHAnsi" w:hAnsiTheme="minorHAnsi"/>
          <w:color w:val="000000" w:themeColor="text1"/>
        </w:rPr>
      </w:pPr>
      <w:r w:rsidRPr="001A2766">
        <w:rPr>
          <w:rFonts w:asciiTheme="minorHAnsi" w:hAnsiTheme="minorHAnsi"/>
          <w:b/>
          <w:color w:val="000000" w:themeColor="text1"/>
        </w:rPr>
        <w:t>Figure 1.1</w:t>
      </w:r>
      <w:r w:rsidR="00393028" w:rsidRPr="001A2766">
        <w:rPr>
          <w:rFonts w:asciiTheme="minorHAnsi" w:hAnsiTheme="minorHAnsi"/>
          <w:color w:val="000000" w:themeColor="text1"/>
        </w:rPr>
        <w:t xml:space="preserve"> </w:t>
      </w:r>
      <w:r w:rsidR="00BE4A3A" w:rsidRPr="001A2766">
        <w:rPr>
          <w:rFonts w:asciiTheme="minorHAnsi" w:hAnsiTheme="minorHAnsi"/>
          <w:color w:val="000000" w:themeColor="text1"/>
        </w:rPr>
        <w:t xml:space="preserve">Overview </w:t>
      </w:r>
      <w:r w:rsidR="00393028" w:rsidRPr="001A2766">
        <w:rPr>
          <w:rFonts w:asciiTheme="minorHAnsi" w:hAnsiTheme="minorHAnsi"/>
          <w:color w:val="000000" w:themeColor="text1"/>
        </w:rPr>
        <w:t>outlining typical reactions carried out by P450s: a) carbon hydroxylation, b) epoxidation, c) heteroatom release, d) heteroatom oxygenation and e) group migration.</w:t>
      </w:r>
    </w:p>
    <w:p w14:paraId="63851C7B" w14:textId="77777777" w:rsidR="001002E6" w:rsidRPr="001A2766" w:rsidRDefault="001002E6" w:rsidP="001A2766">
      <w:pPr>
        <w:spacing w:line="360" w:lineRule="auto"/>
        <w:jc w:val="both"/>
        <w:rPr>
          <w:rFonts w:asciiTheme="minorHAnsi" w:hAnsiTheme="minorHAnsi"/>
          <w:color w:val="000000" w:themeColor="text1"/>
        </w:rPr>
      </w:pPr>
    </w:p>
    <w:p w14:paraId="4914E2F4" w14:textId="72A2E97B" w:rsidR="00AC343C" w:rsidRPr="001A2766" w:rsidRDefault="00393028" w:rsidP="001A2766">
      <w:pPr>
        <w:spacing w:line="360" w:lineRule="auto"/>
        <w:jc w:val="both"/>
        <w:rPr>
          <w:rFonts w:asciiTheme="minorHAnsi" w:hAnsiTheme="minorHAnsi"/>
          <w:color w:val="000000" w:themeColor="text1"/>
        </w:rPr>
      </w:pPr>
      <w:r w:rsidRPr="001A2766">
        <w:rPr>
          <w:rFonts w:asciiTheme="minorHAnsi" w:hAnsiTheme="minorHAnsi"/>
          <w:color w:val="000000" w:themeColor="text1"/>
        </w:rPr>
        <w:t xml:space="preserve">There are now over </w:t>
      </w:r>
      <w:r w:rsidR="00CF2AA6" w:rsidRPr="001A2766">
        <w:rPr>
          <w:rFonts w:asciiTheme="minorHAnsi" w:hAnsiTheme="minorHAnsi"/>
          <w:color w:val="000000" w:themeColor="text1"/>
        </w:rPr>
        <w:t>3</w:t>
      </w:r>
      <w:r w:rsidR="00230820" w:rsidRPr="001A2766">
        <w:rPr>
          <w:rFonts w:asciiTheme="minorHAnsi" w:hAnsiTheme="minorHAnsi"/>
          <w:color w:val="000000" w:themeColor="text1"/>
        </w:rPr>
        <w:t>4</w:t>
      </w:r>
      <w:r w:rsidR="00CF2AA6" w:rsidRPr="001A2766">
        <w:rPr>
          <w:rFonts w:asciiTheme="minorHAnsi" w:hAnsiTheme="minorHAnsi"/>
          <w:color w:val="000000" w:themeColor="text1"/>
        </w:rPr>
        <w:t>0,000 f</w:t>
      </w:r>
      <w:r w:rsidRPr="001A2766">
        <w:rPr>
          <w:rFonts w:asciiTheme="minorHAnsi" w:hAnsiTheme="minorHAnsi"/>
          <w:color w:val="000000" w:themeColor="text1"/>
        </w:rPr>
        <w:t xml:space="preserve">ully identified and </w:t>
      </w:r>
      <w:r w:rsidR="00CF2AA6" w:rsidRPr="001A2766">
        <w:rPr>
          <w:rFonts w:asciiTheme="minorHAnsi" w:hAnsiTheme="minorHAnsi"/>
          <w:color w:val="000000" w:themeColor="text1"/>
        </w:rPr>
        <w:t>sequenced</w:t>
      </w:r>
      <w:r w:rsidRPr="001A2766">
        <w:rPr>
          <w:rFonts w:asciiTheme="minorHAnsi" w:hAnsiTheme="minorHAnsi"/>
          <w:color w:val="000000" w:themeColor="text1"/>
        </w:rPr>
        <w:t xml:space="preserve"> P450s from all major domains of life</w:t>
      </w:r>
      <w:r w:rsidR="00CF2AA6" w:rsidRPr="001A2766">
        <w:rPr>
          <w:rFonts w:asciiTheme="minorHAnsi" w:hAnsiTheme="minorHAnsi"/>
          <w:color w:val="000000" w:themeColor="text1"/>
        </w:rPr>
        <w:t xml:space="preserve">, over 41,000 P450 sequences have been assigned nomenclature and most of the remaining P450s have been sorted into clans, families and sub- families. </w:t>
      </w:r>
      <w:r w:rsidR="00CF2AA6" w:rsidRPr="001A2766">
        <w:rPr>
          <w:rFonts w:asciiTheme="minorHAnsi" w:hAnsiTheme="minorHAnsi"/>
          <w:color w:val="000000" w:themeColor="text1"/>
        </w:rPr>
        <w:fldChar w:fldCharType="begin" w:fldLock="1"/>
      </w:r>
      <w:r w:rsidR="00605E70" w:rsidRPr="001A2766">
        <w:rPr>
          <w:rFonts w:asciiTheme="minorHAnsi" w:hAnsiTheme="minorHAnsi"/>
          <w:color w:val="000000" w:themeColor="text1"/>
        </w:rPr>
        <w:instrText>ADDIN CSL_CITATION {"citationItems":[{"id":"ITEM-1","itemData":{"DOI":"10.1016/j.bbapap.2017.05.003","ISSN":"18781454","PMID":"28502748","abstract":"Sequencing in all areas of the tree of life has produced &gt; 300,000 cytochrome P450 (CYP) sequences that have been mined and collected. Nomenclature has been assigned to &gt; 41,000 CYP sequences and the majority of the remainder has been sorted by BLAST searches into clans, families and subfamilies in preparation for naming. The P450 sequence space is being systematically explored and filled in. Well-studied groups like vertebrates are covered in greater depth while new insights are being added into uncharted territories like horseshoe crab (Limulus polyphemus), tardigrades (Hypsibius dujardini), velvet worm (Euperipatoides_rowelli), and basal land plants like hornworts, liverworts and mosses. CYPs from the fungi, one of the most diverse groups, are being explored and organized as nearly 800 fungal species are now sequenced. The CYP clan structure in fungi is emerging with 805 CYP families sorting into 32 CYP clans. &gt; 3000 bacterial sequences are named, mostly from terrestrial or freshwater sources. Of 18,379 bacterial sequences downloaded from the CYPED database, all are &gt; 43% identical to named CYPs. Therefore, they fit in the 602 named P450 prokaryotic families. Diversity in this group is becoming saturated, however 25% of 3305 seawater bacterial P450s did not match known P450 families, indicating marine bacterial CYPs are not as well sampled as land/freshwater based bacterial CYPs. Future sequencing plans of the Genome 10 K project, i5k and GIGA (Global Invertebrate Genomics Alliance) are expected to produce more than one million cytochrome P450 sequences by 2020. This article is part of a Special Issue entitled: Cytochrome P450 biodiversity and biotechnology, edited by Erika Plettner, Gianfranco Gilardi, Luet Wong, Vlada Urlacher, Jared Goldstone.","author":[{"dropping-particle":"","family":"Nelson","given":"David R.","non-dropping-particle":"","parse-names":false,"suffix":""}],"container-title":"Biochimica et Biophysica Acta - Proteins and Proteomics","id":"ITEM-1","issue":"1","issued":{"date-parts":[["2018","1","1"]]},"page":"141-154","publisher":"Elsevier B.V.","title":"Cytochrome P450 diversity in the tree of life","type":"article-journal","volume":"1866"},"uris":["http://www.mendeley.com/documents/?uuid=96bdf3cb-faef-3e03-b3ab-71046c483ed3"]}],"mendeley":{"formattedCitation":"(Nelson, 2018)","plainTextFormattedCitation":"(Nelson, 2018)","previouslyFormattedCitation":"(Nelson, 2018)"},"properties":{"noteIndex":0},"schema":"https://github.com/citation-style-language/schema/raw/master/csl-citation.json"}</w:instrText>
      </w:r>
      <w:r w:rsidR="00CF2AA6" w:rsidRPr="001A2766">
        <w:rPr>
          <w:rFonts w:asciiTheme="minorHAnsi" w:hAnsiTheme="minorHAnsi"/>
          <w:color w:val="000000" w:themeColor="text1"/>
        </w:rPr>
        <w:fldChar w:fldCharType="separate"/>
      </w:r>
      <w:r w:rsidR="00CF2AA6" w:rsidRPr="001A2766">
        <w:rPr>
          <w:rFonts w:asciiTheme="minorHAnsi" w:hAnsiTheme="minorHAnsi"/>
          <w:noProof/>
          <w:color w:val="000000" w:themeColor="text1"/>
        </w:rPr>
        <w:t>(Nelson, 2018)</w:t>
      </w:r>
      <w:r w:rsidR="00CF2AA6" w:rsidRPr="001A2766">
        <w:rPr>
          <w:rFonts w:asciiTheme="minorHAnsi" w:hAnsiTheme="minorHAnsi"/>
          <w:color w:val="000000" w:themeColor="text1"/>
        </w:rPr>
        <w:fldChar w:fldCharType="end"/>
      </w:r>
      <w:r w:rsidR="00230820" w:rsidRPr="001A2766">
        <w:rPr>
          <w:rFonts w:asciiTheme="minorHAnsi" w:hAnsiTheme="minorHAnsi"/>
          <w:color w:val="000000" w:themeColor="text1"/>
        </w:rPr>
        <w:t xml:space="preserve"> </w:t>
      </w:r>
      <w:r w:rsidR="00230820" w:rsidRPr="001A2766">
        <w:rPr>
          <w:rFonts w:asciiTheme="minorHAnsi" w:hAnsiTheme="minorHAnsi"/>
          <w:color w:val="000000" w:themeColor="text1"/>
        </w:rPr>
        <w:fldChar w:fldCharType="begin" w:fldLock="1"/>
      </w:r>
      <w:r w:rsidR="00E9329A" w:rsidRPr="001A2766">
        <w:rPr>
          <w:rFonts w:asciiTheme="minorHAnsi" w:hAnsiTheme="minorHAnsi"/>
          <w:color w:val="000000" w:themeColor="text1"/>
        </w:rPr>
        <w:instrText>ADDIN CSL_CITATION {"citationItems":[{"id":"ITEM-1","itemData":{"DOI":"10.1016/bs.apcsb.2020.06.005","ISSN":"18761631","PMID":"32951814","abstract":"Cytochromes P450 (P450s) are a large superfamily of heme-containing monooxygenases. P450s are found in all Kingdoms of life and exhibit incredible diversity, both at sequence level and also on a biochemical basis. In the majority of cases, P450s can be assigned into one of ten classes based on their associated redox partners, domain architecture and cellular localization. Prokaryotic P450s now represent a large diverse collection of annotated/known enzymes, of which many have great potential biocatalytic potential. The self-sufficient P450 classes (Class VII/VIII) have been explored significantly over the past decade, with many annotated and biochemically characterized members. It is clear that the prokaryotic P450 world is expanding rapidly, as the number of published genomes and metagenome studies increases, and more P450 families are identified and annotated (CYP families).","author":[{"dropping-particle":"","family":"Finnigan","given":"James D.","non-dropping-particle":"","parse-names":false,"suffix":""},{"dropping-particle":"","family":"Young","given":"Carl","non-dropping-particle":"","parse-names":false,"suffix":""},{"dropping-particle":"","family":"Cook","given":"Darren J.","non-dropping-particle":"","parse-names":false,"suffix":""},{"dropping-particle":"","family":"Charnock","given":"Simon J.","non-dropping-particle":"","parse-names":false,"suffix":""},{"dropping-particle":"","family":"Black","given":"Gary W.","non-dropping-particle":"","parse-names":false,"suffix":""}],"container-title":"Advances in Protein Chemistry and Structural Biology","id":"ITEM-1","issued":{"date-parts":[["2020","1","1"]]},"page":"289-320","publisher":"Academic Press Inc.","title":"Cytochromes P450 (P450s): A review of the class system with a focus on prokaryotic P450s","type":"article-journal","volume":"122"},"uris":["http://www.mendeley.com/documents/?uuid=1331af7c-46d7-3006-8187-150d6130556a"]}],"mendeley":{"formattedCitation":"(Finnigan &lt;i&gt;et al.&lt;/i&gt;, 2020)","plainTextFormattedCitation":"(Finnigan et al., 2020)","previouslyFormattedCitation":"(Finnigan &lt;i&gt;et al.&lt;/i&gt;, 2020)"},"properties":{"noteIndex":0},"schema":"https://github.com/citation-style-language/schema/raw/master/csl-citation.json"}</w:instrText>
      </w:r>
      <w:r w:rsidR="00230820" w:rsidRPr="001A2766">
        <w:rPr>
          <w:rFonts w:asciiTheme="minorHAnsi" w:hAnsiTheme="minorHAnsi"/>
          <w:color w:val="000000" w:themeColor="text1"/>
        </w:rPr>
        <w:fldChar w:fldCharType="separate"/>
      </w:r>
      <w:r w:rsidR="00230820" w:rsidRPr="001A2766">
        <w:rPr>
          <w:rFonts w:asciiTheme="minorHAnsi" w:hAnsiTheme="minorHAnsi"/>
          <w:noProof/>
          <w:color w:val="000000" w:themeColor="text1"/>
        </w:rPr>
        <w:t xml:space="preserve">(Finnigan </w:t>
      </w:r>
      <w:r w:rsidR="00230820" w:rsidRPr="001A2766">
        <w:rPr>
          <w:rFonts w:asciiTheme="minorHAnsi" w:hAnsiTheme="minorHAnsi"/>
          <w:i/>
          <w:noProof/>
          <w:color w:val="000000" w:themeColor="text1"/>
        </w:rPr>
        <w:t>et al.</w:t>
      </w:r>
      <w:r w:rsidR="00230820" w:rsidRPr="001A2766">
        <w:rPr>
          <w:rFonts w:asciiTheme="minorHAnsi" w:hAnsiTheme="minorHAnsi"/>
          <w:noProof/>
          <w:color w:val="000000" w:themeColor="text1"/>
        </w:rPr>
        <w:t>, 2020)</w:t>
      </w:r>
      <w:r w:rsidR="00230820" w:rsidRPr="001A2766">
        <w:rPr>
          <w:rFonts w:asciiTheme="minorHAnsi" w:hAnsiTheme="minorHAnsi"/>
          <w:color w:val="000000" w:themeColor="text1"/>
        </w:rPr>
        <w:fldChar w:fldCharType="end"/>
      </w:r>
      <w:r w:rsidR="00E9329A" w:rsidRPr="001A2766">
        <w:rPr>
          <w:rFonts w:asciiTheme="minorHAnsi" w:hAnsiTheme="minorHAnsi"/>
          <w:color w:val="000000" w:themeColor="text1"/>
        </w:rPr>
        <w:t xml:space="preserve"> </w:t>
      </w:r>
    </w:p>
    <w:p w14:paraId="47445B0C" w14:textId="77777777" w:rsidR="00E448CC" w:rsidRPr="001A2766" w:rsidRDefault="00E448CC" w:rsidP="001A2766">
      <w:pPr>
        <w:pStyle w:val="Heading2"/>
        <w:spacing w:before="0" w:line="360" w:lineRule="auto"/>
        <w:ind w:left="380"/>
        <w:jc w:val="both"/>
        <w:rPr>
          <w:color w:val="000000" w:themeColor="text1"/>
        </w:rPr>
      </w:pPr>
      <w:bookmarkStart w:id="11" w:name="_Toc60561206"/>
    </w:p>
    <w:p w14:paraId="415385AE" w14:textId="5E2186FC" w:rsidR="00AC343C" w:rsidRPr="001A2766" w:rsidRDefault="00393028" w:rsidP="001A2766">
      <w:pPr>
        <w:pStyle w:val="Heading2"/>
        <w:numPr>
          <w:ilvl w:val="1"/>
          <w:numId w:val="2"/>
        </w:numPr>
        <w:spacing w:before="0" w:line="360" w:lineRule="auto"/>
        <w:jc w:val="both"/>
        <w:rPr>
          <w:b/>
          <w:bCs/>
          <w:color w:val="000000" w:themeColor="text1"/>
        </w:rPr>
      </w:pPr>
      <w:r w:rsidRPr="001A2766">
        <w:rPr>
          <w:b/>
          <w:bCs/>
          <w:color w:val="000000" w:themeColor="text1"/>
        </w:rPr>
        <w:t>A Brief History of Cytochromes P450</w:t>
      </w:r>
      <w:bookmarkEnd w:id="11"/>
    </w:p>
    <w:p w14:paraId="5B7D79D2" w14:textId="77777777" w:rsidR="00D40799" w:rsidRDefault="00D40799" w:rsidP="001A2766">
      <w:pPr>
        <w:pStyle w:val="Heading3"/>
        <w:spacing w:line="360" w:lineRule="auto"/>
        <w:jc w:val="both"/>
        <w:rPr>
          <w:b/>
          <w:bCs/>
          <w:color w:val="000000" w:themeColor="text1"/>
        </w:rPr>
      </w:pPr>
      <w:bookmarkStart w:id="12" w:name="_Toc60561207"/>
    </w:p>
    <w:p w14:paraId="3C3C3249" w14:textId="77B74673" w:rsidR="00AC343C" w:rsidRPr="001A2766" w:rsidRDefault="00393028" w:rsidP="001A2766">
      <w:pPr>
        <w:pStyle w:val="Heading3"/>
        <w:spacing w:line="360" w:lineRule="auto"/>
        <w:jc w:val="both"/>
        <w:rPr>
          <w:b/>
          <w:bCs/>
          <w:color w:val="000000" w:themeColor="text1"/>
        </w:rPr>
      </w:pPr>
      <w:r w:rsidRPr="001A2766">
        <w:rPr>
          <w:b/>
          <w:bCs/>
          <w:color w:val="000000" w:themeColor="text1"/>
        </w:rPr>
        <w:t>1.2.1 The Discovery of Cytochromes P450</w:t>
      </w:r>
      <w:bookmarkEnd w:id="12"/>
    </w:p>
    <w:p w14:paraId="6C61FEB2" w14:textId="77777777" w:rsidR="00AC343C" w:rsidRPr="001A2766" w:rsidRDefault="00AC343C" w:rsidP="001A2766">
      <w:pPr>
        <w:spacing w:line="360" w:lineRule="auto"/>
        <w:jc w:val="both"/>
        <w:rPr>
          <w:color w:val="000000" w:themeColor="text1"/>
        </w:rPr>
      </w:pPr>
    </w:p>
    <w:p w14:paraId="0674ED40" w14:textId="77777777" w:rsidR="00AC343C" w:rsidRPr="001A2766" w:rsidRDefault="00393028" w:rsidP="001A2766">
      <w:pPr>
        <w:spacing w:line="360" w:lineRule="auto"/>
        <w:jc w:val="both"/>
        <w:rPr>
          <w:rFonts w:asciiTheme="minorHAnsi" w:hAnsiTheme="minorHAnsi"/>
          <w:color w:val="000000" w:themeColor="text1"/>
        </w:rPr>
      </w:pPr>
      <w:r w:rsidRPr="001A2766">
        <w:rPr>
          <w:rFonts w:asciiTheme="minorHAnsi" w:hAnsiTheme="minorHAnsi"/>
          <w:color w:val="000000" w:themeColor="text1"/>
        </w:rPr>
        <w:t xml:space="preserve">In 1949, Jim and Elizabeth (Betty) Miller reported that key enzymes in xenobiotic metabolism were present in rat liver homogenate, dubbed “the particulate fraction”. These conclusions were drawn from the metabolism of the </w:t>
      </w:r>
      <w:proofErr w:type="spellStart"/>
      <w:r w:rsidRPr="001A2766">
        <w:rPr>
          <w:rFonts w:asciiTheme="minorHAnsi" w:hAnsiTheme="minorHAnsi"/>
          <w:color w:val="000000" w:themeColor="text1"/>
        </w:rPr>
        <w:t>aminoazo</w:t>
      </w:r>
      <w:proofErr w:type="spellEnd"/>
      <w:r w:rsidRPr="001A2766">
        <w:rPr>
          <w:rFonts w:asciiTheme="minorHAnsi" w:hAnsiTheme="minorHAnsi"/>
          <w:color w:val="000000" w:themeColor="text1"/>
        </w:rPr>
        <w:t xml:space="preserve"> dye, </w:t>
      </w:r>
      <w:r w:rsidRPr="001A2766">
        <w:rPr>
          <w:rFonts w:asciiTheme="minorHAnsi" w:hAnsiTheme="minorHAnsi"/>
          <w:i/>
          <w:color w:val="000000" w:themeColor="text1"/>
        </w:rPr>
        <w:t>N</w:t>
      </w:r>
      <w:r w:rsidRPr="001A2766">
        <w:rPr>
          <w:rFonts w:asciiTheme="minorHAnsi" w:hAnsiTheme="minorHAnsi"/>
          <w:color w:val="000000" w:themeColor="text1"/>
        </w:rPr>
        <w:t>-</w:t>
      </w:r>
      <w:r w:rsidRPr="001A2766">
        <w:rPr>
          <w:rFonts w:asciiTheme="minorHAnsi" w:hAnsiTheme="minorHAnsi"/>
          <w:i/>
          <w:color w:val="000000" w:themeColor="text1"/>
        </w:rPr>
        <w:t>N-</w:t>
      </w:r>
      <w:r w:rsidRPr="001A2766">
        <w:rPr>
          <w:rFonts w:asciiTheme="minorHAnsi" w:hAnsiTheme="minorHAnsi"/>
          <w:color w:val="000000" w:themeColor="text1"/>
        </w:rPr>
        <w:t xml:space="preserve"> dimethyl- 4- </w:t>
      </w:r>
      <w:proofErr w:type="spellStart"/>
      <w:r w:rsidRPr="001A2766">
        <w:rPr>
          <w:rFonts w:asciiTheme="minorHAnsi" w:hAnsiTheme="minorHAnsi"/>
          <w:color w:val="000000" w:themeColor="text1"/>
        </w:rPr>
        <w:t>aminoazobenzene</w:t>
      </w:r>
      <w:proofErr w:type="spellEnd"/>
      <w:r w:rsidRPr="001A2766">
        <w:rPr>
          <w:rFonts w:asciiTheme="minorHAnsi" w:hAnsiTheme="minorHAnsi"/>
          <w:color w:val="000000" w:themeColor="text1"/>
        </w:rPr>
        <w:t xml:space="preserve"> and its convent binding to cellular proteins upon incubation with nicotinamide adenine dinucleotide (NADPH) in its reduced form.</w:t>
      </w:r>
      <w:r w:rsidRPr="001A2766">
        <w:rPr>
          <w:rFonts w:asciiTheme="minorHAnsi" w:hAnsiTheme="minorHAnsi"/>
          <w:color w:val="000000" w:themeColor="text1"/>
          <w:vertAlign w:val="superscript"/>
        </w:rPr>
        <w:t>5</w:t>
      </w:r>
      <w:r w:rsidRPr="001A2766">
        <w:rPr>
          <w:rFonts w:asciiTheme="minorHAnsi" w:hAnsiTheme="minorHAnsi"/>
          <w:color w:val="000000" w:themeColor="text1"/>
        </w:rPr>
        <w:t xml:space="preserve"> Though original investigations were based on factors in tumour formation, the Miller team described the role of NADPH in the metabolism of the </w:t>
      </w:r>
      <w:proofErr w:type="spellStart"/>
      <w:r w:rsidRPr="001A2766">
        <w:rPr>
          <w:rFonts w:asciiTheme="minorHAnsi" w:hAnsiTheme="minorHAnsi"/>
          <w:color w:val="000000" w:themeColor="text1"/>
        </w:rPr>
        <w:t>aminoazo</w:t>
      </w:r>
      <w:proofErr w:type="spellEnd"/>
      <w:r w:rsidRPr="001A2766">
        <w:rPr>
          <w:rFonts w:asciiTheme="minorHAnsi" w:hAnsiTheme="minorHAnsi"/>
          <w:color w:val="000000" w:themeColor="text1"/>
        </w:rPr>
        <w:t xml:space="preserve"> dye.</w:t>
      </w:r>
      <w:r w:rsidRPr="001A2766">
        <w:rPr>
          <w:rFonts w:asciiTheme="minorHAnsi" w:hAnsiTheme="minorHAnsi"/>
          <w:color w:val="000000" w:themeColor="text1"/>
          <w:vertAlign w:val="superscript"/>
        </w:rPr>
        <w:t>6</w:t>
      </w:r>
      <w:r w:rsidRPr="001A2766">
        <w:rPr>
          <w:rFonts w:asciiTheme="minorHAnsi" w:hAnsiTheme="minorHAnsi"/>
          <w:color w:val="000000" w:themeColor="text1"/>
        </w:rPr>
        <w:t xml:space="preserve"> Subsequent investigations led to Mason hypothesising three broad enzyme classes involved in the metabolism of oxygen. Mason observed that one molecule of oxygen was consumed per molecule of substrate utilized, designating this role to a mixed- function oxidase.</w:t>
      </w:r>
      <w:r w:rsidRPr="001A2766">
        <w:rPr>
          <w:rFonts w:asciiTheme="minorHAnsi" w:hAnsiTheme="minorHAnsi"/>
          <w:color w:val="000000" w:themeColor="text1"/>
          <w:vertAlign w:val="superscript"/>
        </w:rPr>
        <w:t>7</w:t>
      </w:r>
      <w:r w:rsidRPr="001A2766">
        <w:rPr>
          <w:rFonts w:asciiTheme="minorHAnsi" w:hAnsiTheme="minorHAnsi"/>
          <w:color w:val="000000" w:themeColor="text1"/>
        </w:rPr>
        <w:t xml:space="preserve">  </w:t>
      </w:r>
    </w:p>
    <w:p w14:paraId="4EBE6A05" w14:textId="77777777" w:rsidR="00AC343C" w:rsidRPr="001A2766" w:rsidRDefault="00AC343C" w:rsidP="001A2766">
      <w:pPr>
        <w:spacing w:line="360" w:lineRule="auto"/>
        <w:jc w:val="both"/>
        <w:rPr>
          <w:rFonts w:asciiTheme="minorHAnsi" w:hAnsiTheme="minorHAnsi"/>
          <w:color w:val="000000" w:themeColor="text1"/>
        </w:rPr>
      </w:pPr>
    </w:p>
    <w:p w14:paraId="79F61D60" w14:textId="0108666D" w:rsidR="00AC343C" w:rsidRPr="001A2766" w:rsidRDefault="00393028" w:rsidP="001A2766">
      <w:pPr>
        <w:spacing w:line="360" w:lineRule="auto"/>
        <w:jc w:val="both"/>
        <w:rPr>
          <w:rFonts w:asciiTheme="minorHAnsi" w:hAnsiTheme="minorHAnsi"/>
          <w:color w:val="000000" w:themeColor="text1"/>
        </w:rPr>
      </w:pPr>
      <w:r w:rsidRPr="001A2766">
        <w:rPr>
          <w:rFonts w:asciiTheme="minorHAnsi" w:hAnsiTheme="minorHAnsi"/>
          <w:color w:val="000000" w:themeColor="text1"/>
        </w:rPr>
        <w:t>During the 1950s there was a surge of papers investigating xenobiotic metabolism by hepatic microsomes, with the addition of NADPH and under aerobic conditions.</w:t>
      </w:r>
      <w:r w:rsidRPr="001A2766">
        <w:rPr>
          <w:rFonts w:asciiTheme="minorHAnsi" w:hAnsiTheme="minorHAnsi"/>
          <w:color w:val="000000" w:themeColor="text1"/>
          <w:vertAlign w:val="superscript"/>
        </w:rPr>
        <w:t>8</w:t>
      </w:r>
      <w:r w:rsidRPr="001A2766">
        <w:rPr>
          <w:rFonts w:asciiTheme="minorHAnsi" w:hAnsiTheme="minorHAnsi"/>
          <w:color w:val="000000" w:themeColor="text1"/>
        </w:rPr>
        <w:t xml:space="preserve"> With rapid technological developments such as the high speed centrifuge and novel analytic</w:t>
      </w:r>
      <w:r w:rsidR="003011EF" w:rsidRPr="001A2766">
        <w:rPr>
          <w:rFonts w:asciiTheme="minorHAnsi" w:hAnsiTheme="minorHAnsi"/>
          <w:color w:val="000000" w:themeColor="text1"/>
        </w:rPr>
        <w:t>al</w:t>
      </w:r>
      <w:r w:rsidRPr="001A2766">
        <w:rPr>
          <w:rFonts w:asciiTheme="minorHAnsi" w:hAnsiTheme="minorHAnsi"/>
          <w:color w:val="000000" w:themeColor="text1"/>
        </w:rPr>
        <w:t xml:space="preserve"> techniques, more in depth investigations into enzyme roles and classe</w:t>
      </w:r>
      <w:r w:rsidR="00A03D59" w:rsidRPr="001A2766">
        <w:rPr>
          <w:rFonts w:asciiTheme="minorHAnsi" w:hAnsiTheme="minorHAnsi"/>
          <w:color w:val="000000" w:themeColor="text1"/>
        </w:rPr>
        <w:t>s revealed novel roles and functions.</w:t>
      </w:r>
      <w:r w:rsidRPr="001A2766">
        <w:rPr>
          <w:rFonts w:asciiTheme="minorHAnsi" w:hAnsiTheme="minorHAnsi"/>
          <w:color w:val="000000" w:themeColor="text1"/>
        </w:rPr>
        <w:t xml:space="preserve"> Klingenberg observed a characteristic optical absorption peak, </w:t>
      </w:r>
      <w:proofErr w:type="spellStart"/>
      <w:r w:rsidRPr="001A2766">
        <w:rPr>
          <w:rFonts w:asciiTheme="minorHAnsi" w:hAnsiTheme="minorHAnsi"/>
          <w:color w:val="000000" w:themeColor="text1"/>
        </w:rPr>
        <w:t>λ</w:t>
      </w:r>
      <w:r w:rsidRPr="001A2766">
        <w:rPr>
          <w:rFonts w:asciiTheme="minorHAnsi" w:hAnsiTheme="minorHAnsi"/>
          <w:color w:val="000000" w:themeColor="text1"/>
          <w:vertAlign w:val="subscript"/>
        </w:rPr>
        <w:t>max</w:t>
      </w:r>
      <w:proofErr w:type="spellEnd"/>
      <w:r w:rsidRPr="001A2766">
        <w:rPr>
          <w:rFonts w:asciiTheme="minorHAnsi" w:hAnsiTheme="minorHAnsi"/>
          <w:color w:val="000000" w:themeColor="text1"/>
        </w:rPr>
        <w:t xml:space="preserve"> at 450 nm upon carbon monoxide (CO) binding to a pigment in liver microsomes whilst investigating the reduction of cytochrome </w:t>
      </w:r>
      <w:r w:rsidRPr="001A2766">
        <w:rPr>
          <w:rFonts w:asciiTheme="minorHAnsi" w:hAnsiTheme="minorHAnsi"/>
          <w:i/>
          <w:color w:val="000000" w:themeColor="text1"/>
        </w:rPr>
        <w:t>b</w:t>
      </w:r>
      <w:r w:rsidRPr="001A2766">
        <w:rPr>
          <w:rFonts w:asciiTheme="minorHAnsi" w:hAnsiTheme="minorHAnsi"/>
          <w:color w:val="000000" w:themeColor="text1"/>
          <w:vertAlign w:val="subscript"/>
        </w:rPr>
        <w:t>5</w:t>
      </w:r>
      <w:r w:rsidRPr="001A2766">
        <w:rPr>
          <w:rFonts w:asciiTheme="minorHAnsi" w:hAnsiTheme="minorHAnsi"/>
          <w:color w:val="000000" w:themeColor="text1"/>
        </w:rPr>
        <w:t xml:space="preserve"> by nicotinamide adenine dinucleotide, in its reduced form (NADH).</w:t>
      </w:r>
      <w:r w:rsidRPr="001A2766">
        <w:rPr>
          <w:rFonts w:asciiTheme="minorHAnsi" w:hAnsiTheme="minorHAnsi"/>
          <w:color w:val="000000" w:themeColor="text1"/>
          <w:vertAlign w:val="superscript"/>
        </w:rPr>
        <w:t>9</w:t>
      </w:r>
      <w:r w:rsidRPr="001A2766">
        <w:rPr>
          <w:rFonts w:asciiTheme="minorHAnsi" w:hAnsiTheme="minorHAnsi"/>
          <w:color w:val="000000" w:themeColor="text1"/>
        </w:rPr>
        <w:t xml:space="preserve"> After further investigation Klingenberg suggested that the observed excess heme was due to something other than cytochrome </w:t>
      </w:r>
      <w:r w:rsidRPr="001A2766">
        <w:rPr>
          <w:rFonts w:asciiTheme="minorHAnsi" w:hAnsiTheme="minorHAnsi"/>
          <w:i/>
          <w:color w:val="000000" w:themeColor="text1"/>
        </w:rPr>
        <w:t>b</w:t>
      </w:r>
      <w:r w:rsidRPr="001A2766">
        <w:rPr>
          <w:rFonts w:asciiTheme="minorHAnsi" w:hAnsiTheme="minorHAnsi"/>
          <w:color w:val="000000" w:themeColor="text1"/>
          <w:vertAlign w:val="subscript"/>
        </w:rPr>
        <w:t xml:space="preserve">5 </w:t>
      </w:r>
      <w:r w:rsidRPr="001A2766">
        <w:rPr>
          <w:rFonts w:asciiTheme="minorHAnsi" w:hAnsiTheme="minorHAnsi"/>
          <w:color w:val="000000" w:themeColor="text1"/>
        </w:rPr>
        <w:t>alone. This CO- binding pigment was found to be present in the microsomes of other organisms which also gave the Soret peak at 450 nm.</w:t>
      </w:r>
      <w:r w:rsidRPr="001A2766">
        <w:rPr>
          <w:rFonts w:asciiTheme="minorHAnsi" w:hAnsiTheme="minorHAnsi"/>
          <w:color w:val="000000" w:themeColor="text1"/>
          <w:vertAlign w:val="superscript"/>
        </w:rPr>
        <w:t>10</w:t>
      </w:r>
      <w:r w:rsidRPr="001A2766">
        <w:rPr>
          <w:rFonts w:asciiTheme="minorHAnsi" w:hAnsiTheme="minorHAnsi"/>
          <w:color w:val="000000" w:themeColor="text1"/>
        </w:rPr>
        <w:t xml:space="preserve"> The</w:t>
      </w:r>
      <w:r w:rsidR="00A972DF" w:rsidRPr="001A2766">
        <w:rPr>
          <w:rFonts w:asciiTheme="minorHAnsi" w:hAnsiTheme="minorHAnsi"/>
          <w:color w:val="000000" w:themeColor="text1"/>
        </w:rPr>
        <w:t xml:space="preserve">se </w:t>
      </w:r>
      <w:r w:rsidRPr="001A2766">
        <w:rPr>
          <w:rFonts w:asciiTheme="minorHAnsi" w:hAnsiTheme="minorHAnsi"/>
          <w:color w:val="000000" w:themeColor="text1"/>
        </w:rPr>
        <w:t>unknown enzyme</w:t>
      </w:r>
      <w:r w:rsidR="00A972DF" w:rsidRPr="001A2766">
        <w:rPr>
          <w:rFonts w:asciiTheme="minorHAnsi" w:hAnsiTheme="minorHAnsi"/>
          <w:color w:val="000000" w:themeColor="text1"/>
        </w:rPr>
        <w:t>s</w:t>
      </w:r>
      <w:r w:rsidRPr="001A2766">
        <w:rPr>
          <w:rFonts w:asciiTheme="minorHAnsi" w:hAnsiTheme="minorHAnsi"/>
          <w:color w:val="000000" w:themeColor="text1"/>
        </w:rPr>
        <w:t xml:space="preserve"> w</w:t>
      </w:r>
      <w:r w:rsidR="00A972DF" w:rsidRPr="001A2766">
        <w:rPr>
          <w:rFonts w:asciiTheme="minorHAnsi" w:hAnsiTheme="minorHAnsi"/>
          <w:color w:val="000000" w:themeColor="text1"/>
        </w:rPr>
        <w:t xml:space="preserve">ere </w:t>
      </w:r>
      <w:r w:rsidRPr="001A2766">
        <w:rPr>
          <w:rFonts w:asciiTheme="minorHAnsi" w:hAnsiTheme="minorHAnsi"/>
          <w:color w:val="000000" w:themeColor="text1"/>
        </w:rPr>
        <w:t xml:space="preserve">known thereafter as </w:t>
      </w:r>
      <w:r w:rsidR="003011EF" w:rsidRPr="001A2766">
        <w:rPr>
          <w:rFonts w:asciiTheme="minorHAnsi" w:hAnsiTheme="minorHAnsi"/>
          <w:color w:val="000000" w:themeColor="text1"/>
        </w:rPr>
        <w:t xml:space="preserve">Cytochromes </w:t>
      </w:r>
      <w:r w:rsidRPr="001A2766">
        <w:rPr>
          <w:rFonts w:asciiTheme="minorHAnsi" w:hAnsiTheme="minorHAnsi"/>
          <w:color w:val="000000" w:themeColor="text1"/>
        </w:rPr>
        <w:t xml:space="preserve">P450.   </w:t>
      </w:r>
    </w:p>
    <w:p w14:paraId="7EA1C3CF" w14:textId="77777777" w:rsidR="00D40799" w:rsidRDefault="00D40799" w:rsidP="001A2766">
      <w:pPr>
        <w:spacing w:line="360" w:lineRule="auto"/>
        <w:jc w:val="both"/>
        <w:rPr>
          <w:rFonts w:asciiTheme="minorHAnsi" w:hAnsiTheme="minorHAnsi"/>
          <w:color w:val="000000" w:themeColor="text1"/>
        </w:rPr>
      </w:pPr>
    </w:p>
    <w:p w14:paraId="1D26CF58" w14:textId="2A9DB126" w:rsidR="00AC343C" w:rsidRPr="001A2766" w:rsidRDefault="00393028" w:rsidP="001A2766">
      <w:pPr>
        <w:spacing w:line="360" w:lineRule="auto"/>
        <w:jc w:val="both"/>
        <w:rPr>
          <w:rFonts w:asciiTheme="minorHAnsi" w:hAnsiTheme="minorHAnsi"/>
          <w:color w:val="000000" w:themeColor="text1"/>
        </w:rPr>
      </w:pPr>
      <w:r w:rsidRPr="001A2766">
        <w:rPr>
          <w:rFonts w:asciiTheme="minorHAnsi" w:hAnsiTheme="minorHAnsi"/>
          <w:color w:val="000000" w:themeColor="text1"/>
        </w:rPr>
        <w:t xml:space="preserve">From these initial studies, the range in the catalysing ability of </w:t>
      </w:r>
      <w:r w:rsidR="00B97EAA" w:rsidRPr="001A2766">
        <w:rPr>
          <w:rFonts w:asciiTheme="minorHAnsi" w:hAnsiTheme="minorHAnsi"/>
          <w:color w:val="000000" w:themeColor="text1"/>
        </w:rPr>
        <w:t>P450s</w:t>
      </w:r>
      <w:r w:rsidRPr="001A2766">
        <w:rPr>
          <w:rFonts w:asciiTheme="minorHAnsi" w:hAnsiTheme="minorHAnsi"/>
          <w:color w:val="000000" w:themeColor="text1"/>
        </w:rPr>
        <w:t xml:space="preserve"> and their dependence on redox partners and atmospheric oxygen became apparent</w:t>
      </w:r>
      <w:r w:rsidR="00860794" w:rsidRPr="001A2766">
        <w:rPr>
          <w:rFonts w:asciiTheme="minorHAnsi" w:hAnsiTheme="minorHAnsi"/>
          <w:color w:val="000000" w:themeColor="text1"/>
        </w:rPr>
        <w:t xml:space="preserve"> as well as the diverse range of their substrates.</w:t>
      </w:r>
    </w:p>
    <w:p w14:paraId="74ED1A7D" w14:textId="538599DF" w:rsidR="00AC343C" w:rsidRPr="001A2766" w:rsidRDefault="00110D64" w:rsidP="001A2766">
      <w:pPr>
        <w:spacing w:line="360" w:lineRule="auto"/>
        <w:jc w:val="both"/>
        <w:rPr>
          <w:color w:val="000000" w:themeColor="text1"/>
          <w:highlight w:val="yellow"/>
        </w:rPr>
      </w:pPr>
      <w:r>
        <w:rPr>
          <w:noProof/>
          <w:color w:val="000000" w:themeColor="text1"/>
        </w:rPr>
        <w:lastRenderedPageBreak/>
        <mc:AlternateContent>
          <mc:Choice Requires="wps">
            <w:drawing>
              <wp:anchor distT="0" distB="0" distL="114300" distR="114300" simplePos="0" relativeHeight="251777024" behindDoc="0" locked="0" layoutInCell="1" allowOverlap="1" wp14:anchorId="0B3DFA0C" wp14:editId="3C9C6656">
                <wp:simplePos x="0" y="0"/>
                <wp:positionH relativeFrom="column">
                  <wp:posOffset>1615559</wp:posOffset>
                </wp:positionH>
                <wp:positionV relativeFrom="paragraph">
                  <wp:posOffset>2504440</wp:posOffset>
                </wp:positionV>
                <wp:extent cx="531628" cy="276447"/>
                <wp:effectExtent l="0" t="0" r="3810" b="3175"/>
                <wp:wrapNone/>
                <wp:docPr id="1947846324" name="Text Box 1947846324"/>
                <wp:cNvGraphicFramePr/>
                <a:graphic xmlns:a="http://schemas.openxmlformats.org/drawingml/2006/main">
                  <a:graphicData uri="http://schemas.microsoft.com/office/word/2010/wordprocessingShape">
                    <wps:wsp>
                      <wps:cNvSpPr txBox="1"/>
                      <wps:spPr>
                        <a:xfrm>
                          <a:off x="0" y="0"/>
                          <a:ext cx="531628" cy="276447"/>
                        </a:xfrm>
                        <a:prstGeom prst="rect">
                          <a:avLst/>
                        </a:prstGeom>
                        <a:solidFill>
                          <a:schemeClr val="lt1"/>
                        </a:solidFill>
                        <a:ln w="6350">
                          <a:noFill/>
                        </a:ln>
                      </wps:spPr>
                      <wps:txbx>
                        <w:txbxContent>
                          <w:p w14:paraId="1CD1F3C4" w14:textId="77777777" w:rsidR="00110D64" w:rsidRPr="00110D64" w:rsidRDefault="00110D64" w:rsidP="00110D64">
                            <w:pPr>
                              <w:spacing w:line="360" w:lineRule="auto"/>
                              <w:jc w:val="both"/>
                              <w:rPr>
                                <w:rFonts w:asciiTheme="minorHAnsi" w:hAnsiTheme="minorHAnsi"/>
                                <w:b/>
                                <w:bCs/>
                                <w:color w:val="000000" w:themeColor="text1"/>
                              </w:rPr>
                            </w:pPr>
                            <w:r w:rsidRPr="00110D64">
                              <w:rPr>
                                <w:rFonts w:asciiTheme="minorHAnsi" w:hAnsiTheme="minorHAnsi"/>
                                <w:b/>
                                <w:bCs/>
                                <w:color w:val="000000" w:themeColor="text1"/>
                              </w:rPr>
                              <w:t>δ</w:t>
                            </w:r>
                          </w:p>
                          <w:p w14:paraId="5C6F357D" w14:textId="04CBE30C" w:rsidR="00110D64" w:rsidRDefault="00110D64" w:rsidP="00110D64"/>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0B3DFA0C" id="_x0000_t202" coordsize="21600,21600" o:spt="202" path="m,l,21600r21600,l21600,xe">
                <v:stroke joinstyle="miter"/>
                <v:path gradientshapeok="t" o:connecttype="rect"/>
              </v:shapetype>
              <v:shape id="Text Box 1947846324" o:spid="_x0000_s1026" type="#_x0000_t202" style="position:absolute;left:0;text-align:left;margin-left:127.2pt;margin-top:197.2pt;width:41.85pt;height:21.75pt;z-index:25177702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" fillcolor="white [3201]" stroked="f" strokeweight=".5pt">
                <v:textbox>
                  <w:txbxContent>
                    <w:p w14:paraId="1CD1F3C4" w14:textId="77777777" w:rsidR="00110D64" w:rsidRPr="00110D64" w:rsidRDefault="00110D64" w:rsidP="00110D64">
                      <w:pPr>
                        <w:spacing w:line="360" w:lineRule="auto"/>
                        <w:jc w:val="both"/>
                        <w:rPr>
                          <w:rFonts w:asciiTheme="minorHAnsi" w:hAnsiTheme="minorHAnsi"/>
                          <w:b/>
                          <w:bCs/>
                          <w:color w:val="000000" w:themeColor="text1"/>
                        </w:rPr>
                      </w:pPr>
                      <w:r w:rsidRPr="00110D64">
                        <w:rPr>
                          <w:rFonts w:asciiTheme="minorHAnsi" w:hAnsiTheme="minorHAnsi"/>
                          <w:b/>
                          <w:bCs/>
                          <w:color w:val="000000" w:themeColor="text1"/>
                        </w:rPr>
                        <w:t>δ</w:t>
                      </w:r>
                    </w:p>
                    <w:p w14:paraId="5C6F357D" w14:textId="04CBE30C" w:rsidR="00110D64" w:rsidRDefault="00110D64" w:rsidP="00110D64"/>
                  </w:txbxContent>
                </v:textbox>
              </v:shape>
            </w:pict>
          </mc:Fallback>
        </mc:AlternateContent>
      </w:r>
      <w:r>
        <w:rPr>
          <w:noProof/>
          <w:color w:val="000000" w:themeColor="text1"/>
        </w:rPr>
        <mc:AlternateContent>
          <mc:Choice Requires="wps">
            <w:drawing>
              <wp:anchor distT="0" distB="0" distL="114300" distR="114300" simplePos="0" relativeHeight="251774976" behindDoc="0" locked="0" layoutInCell="1" allowOverlap="1" wp14:anchorId="40FAFF61" wp14:editId="3D41BE00">
                <wp:simplePos x="0" y="0"/>
                <wp:positionH relativeFrom="column">
                  <wp:posOffset>2168968</wp:posOffset>
                </wp:positionH>
                <wp:positionV relativeFrom="paragraph">
                  <wp:posOffset>1590040</wp:posOffset>
                </wp:positionV>
                <wp:extent cx="531628" cy="276447"/>
                <wp:effectExtent l="0" t="0" r="5715" b="3175"/>
                <wp:wrapNone/>
                <wp:docPr id="1947846323" name="Text Box 1947846323"/>
                <wp:cNvGraphicFramePr/>
                <a:graphic xmlns:a="http://schemas.openxmlformats.org/drawingml/2006/main">
                  <a:graphicData uri="http://schemas.microsoft.com/office/word/2010/wordprocessingShape">
                    <wps:wsp>
                      <wps:cNvSpPr txBox="1"/>
                      <wps:spPr>
                        <a:xfrm>
                          <a:off x="0" y="0"/>
                          <a:ext cx="531628" cy="276447"/>
                        </a:xfrm>
                        <a:prstGeom prst="rect">
                          <a:avLst/>
                        </a:prstGeom>
                        <a:solidFill>
                          <a:schemeClr val="lt1"/>
                        </a:solidFill>
                        <a:ln w="6350">
                          <a:noFill/>
                        </a:ln>
                      </wps:spPr>
                      <wps:txbx>
                        <w:txbxContent>
                          <w:p w14:paraId="05D3F955" w14:textId="77777777" w:rsidR="00110D64" w:rsidRPr="00110D64" w:rsidRDefault="00110D64" w:rsidP="00110D64">
                            <w:pPr>
                              <w:rPr>
                                <w:rFonts w:asciiTheme="minorHAnsi" w:hAnsiTheme="minorHAnsi"/>
                                <w:b/>
                                <w:bCs/>
                              </w:rPr>
                            </w:pPr>
                            <w:r w:rsidRPr="00110D64">
                              <w:rPr>
                                <w:rFonts w:asciiTheme="minorHAnsi" w:hAnsiTheme="minorHAnsi" w:cs="Arial"/>
                                <w:b/>
                                <w:bCs/>
                                <w:color w:val="202124"/>
                                <w:shd w:val="clear" w:color="auto" w:fill="FFFFFF"/>
                              </w:rPr>
                              <w:t>γ</w:t>
                            </w:r>
                          </w:p>
                          <w:p w14:paraId="3B38CF2E" w14:textId="2B841986" w:rsidR="00110D64" w:rsidRDefault="00110D64" w:rsidP="00110D64"/>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FAFF61" id="Text Box 1947846323" o:spid="_x0000_s1027" type="#_x0000_t202" style="position:absolute;left:0;text-align:left;margin-left:170.8pt;margin-top:125.2pt;width:41.85pt;height:21.75pt;z-index:2517749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" fillcolor="white [3201]" stroked="f" strokeweight=".5pt">
                <v:textbox>
                  <w:txbxContent>
                    <w:p w14:paraId="05D3F955" w14:textId="77777777" w:rsidR="00110D64" w:rsidRPr="00110D64" w:rsidRDefault="00110D64" w:rsidP="00110D64">
                      <w:pPr>
                        <w:rPr>
                          <w:rFonts w:asciiTheme="minorHAnsi" w:hAnsiTheme="minorHAnsi"/>
                          <w:b/>
                          <w:bCs/>
                        </w:rPr>
                      </w:pPr>
                      <w:r w:rsidRPr="00110D64">
                        <w:rPr>
                          <w:rFonts w:asciiTheme="minorHAnsi" w:hAnsiTheme="minorHAnsi" w:cs="Arial"/>
                          <w:b/>
                          <w:bCs/>
                          <w:color w:val="202124"/>
                          <w:shd w:val="clear" w:color="auto" w:fill="FFFFFF"/>
                        </w:rPr>
                        <w:t>γ</w:t>
                      </w:r>
                    </w:p>
                    <w:p w14:paraId="3B38CF2E" w14:textId="2B841986" w:rsidR="00110D64" w:rsidRDefault="00110D64" w:rsidP="00110D64"/>
                  </w:txbxContent>
                </v:textbox>
              </v:shape>
            </w:pict>
          </mc:Fallback>
        </mc:AlternateContent>
      </w:r>
      <w:r>
        <w:rPr>
          <w:noProof/>
          <w:color w:val="000000" w:themeColor="text1"/>
        </w:rPr>
        <mc:AlternateContent>
          <mc:Choice Requires="wps">
            <w:drawing>
              <wp:anchor distT="0" distB="0" distL="114300" distR="114300" simplePos="0" relativeHeight="251772928" behindDoc="0" locked="0" layoutInCell="1" allowOverlap="1" wp14:anchorId="2643D461" wp14:editId="6317FCD0">
                <wp:simplePos x="0" y="0"/>
                <wp:positionH relativeFrom="column">
                  <wp:posOffset>3423492</wp:posOffset>
                </wp:positionH>
                <wp:positionV relativeFrom="paragraph">
                  <wp:posOffset>2929314</wp:posOffset>
                </wp:positionV>
                <wp:extent cx="531628" cy="276447"/>
                <wp:effectExtent l="0" t="0" r="3810" b="3175"/>
                <wp:wrapNone/>
                <wp:docPr id="1947846322" name="Text Box 1947846322"/>
                <wp:cNvGraphicFramePr/>
                <a:graphic xmlns:a="http://schemas.openxmlformats.org/drawingml/2006/main">
                  <a:graphicData uri="http://schemas.microsoft.com/office/word/2010/wordprocessingShape">
                    <wps:wsp>
                      <wps:cNvSpPr txBox="1"/>
                      <wps:spPr>
                        <a:xfrm>
                          <a:off x="0" y="0"/>
                          <a:ext cx="531628" cy="276447"/>
                        </a:xfrm>
                        <a:prstGeom prst="rect">
                          <a:avLst/>
                        </a:prstGeom>
                        <a:solidFill>
                          <a:schemeClr val="lt1"/>
                        </a:solidFill>
                        <a:ln w="6350">
                          <a:noFill/>
                        </a:ln>
                      </wps:spPr>
                      <wps:txbx>
                        <w:txbxContent>
                          <w:p w14:paraId="667BBA32" w14:textId="77777777" w:rsidR="00110D64" w:rsidRPr="00110D64" w:rsidRDefault="00110D64" w:rsidP="00110D64">
                            <w:pPr>
                              <w:rPr>
                                <w:rFonts w:asciiTheme="minorHAnsi" w:hAnsiTheme="minorHAnsi"/>
                                <w:b/>
                                <w:bCs/>
                              </w:rPr>
                            </w:pPr>
                            <w:r w:rsidRPr="00110D64">
                              <w:rPr>
                                <w:rFonts w:asciiTheme="minorHAnsi" w:hAnsiTheme="minorHAnsi" w:cs="Arial"/>
                                <w:b/>
                                <w:bCs/>
                                <w:color w:val="202124"/>
                                <w:shd w:val="clear" w:color="auto" w:fill="FFFFFF"/>
                              </w:rPr>
                              <w:t>β/α</w:t>
                            </w:r>
                          </w:p>
                          <w:p w14:paraId="4B2A6D99" w14:textId="77777777" w:rsidR="00110D64" w:rsidRDefault="00110D64"/>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643D461" id="Text Box 1947846322" o:spid="_x0000_s1028" type="#_x0000_t202" style="position:absolute;left:0;text-align:left;margin-left:269.55pt;margin-top:230.65pt;width:41.85pt;height:21.75pt;z-index:25177292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" fillcolor="white [3201]" stroked="f" strokeweight=".5pt">
                <v:textbox>
                  <w:txbxContent>
                    <w:p w14:paraId="667BBA32" w14:textId="77777777" w:rsidR="00110D64" w:rsidRPr="00110D64" w:rsidRDefault="00110D64" w:rsidP="00110D64">
                      <w:pPr>
                        <w:rPr>
                          <w:rFonts w:asciiTheme="minorHAnsi" w:hAnsiTheme="minorHAnsi"/>
                          <w:b/>
                          <w:bCs/>
                        </w:rPr>
                      </w:pPr>
                      <w:r w:rsidRPr="00110D64">
                        <w:rPr>
                          <w:rFonts w:asciiTheme="minorHAnsi" w:hAnsiTheme="minorHAnsi" w:cs="Arial"/>
                          <w:b/>
                          <w:bCs/>
                          <w:color w:val="202124"/>
                          <w:shd w:val="clear" w:color="auto" w:fill="FFFFFF"/>
                        </w:rPr>
                        <w:t>β/α</w:t>
                      </w:r>
                    </w:p>
                    <w:p w14:paraId="4B2A6D99" w14:textId="77777777" w:rsidR="00110D64" w:rsidRDefault="00110D64"/>
                  </w:txbxContent>
                </v:textbox>
              </v:shape>
            </w:pict>
          </mc:Fallback>
        </mc:AlternateContent>
      </w:r>
    </w:p>
    <w:p w14:paraId="471E1E1A" w14:textId="55419496" w:rsidR="00AC343C" w:rsidRPr="001A2766" w:rsidRDefault="00EE1857" w:rsidP="001A2766">
      <w:pPr>
        <w:spacing w:line="360" w:lineRule="auto"/>
        <w:jc w:val="both"/>
        <w:rPr>
          <w:color w:val="000000" w:themeColor="text1"/>
          <w:highlight w:val="magenta"/>
        </w:rPr>
      </w:pPr>
      <w:r>
        <w:rPr>
          <w:noProof/>
        </w:rPr>
        <w:drawing>
          <wp:anchor distT="0" distB="0" distL="114300" distR="114300" simplePos="0" relativeHeight="251771904" behindDoc="0" locked="0" layoutInCell="1" allowOverlap="1" wp14:anchorId="4A9CFAEC" wp14:editId="106FF58C">
            <wp:simplePos x="0" y="0"/>
            <wp:positionH relativeFrom="column">
              <wp:posOffset>433934</wp:posOffset>
            </wp:positionH>
            <wp:positionV relativeFrom="paragraph">
              <wp:posOffset>0</wp:posOffset>
            </wp:positionV>
            <wp:extent cx="4916890" cy="3557709"/>
            <wp:effectExtent l="0" t="0" r="0" b="0"/>
            <wp:wrapTopAndBottom/>
            <wp:docPr id="1947846321" name="Picture 1947846321" descr="Chart&#10;&#10;Description automatically generated"/>
            <wp:cNvGraphicFramePr xmlns:a="http://schemas.openxmlformats.org/drawingml/2006/main">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846321" name="Picture 1947846321" descr="Chart&#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916890" cy="3557709"/>
                    </a:xfrm>
                    <a:prstGeom prst="rect">
                      <a:avLst/>
                    </a:prstGeom>
                    <a:noFill/>
                  </pic:spPr>
                </pic:pic>
              </a:graphicData>
            </a:graphic>
            <wp14:sizeRelH relativeFrom="margin">
              <wp14:pctWidth>0</wp14:pctWidth>
            </wp14:sizeRelH>
            <wp14:sizeRelV relativeFrom="margin">
              <wp14:pctHeight>0</wp14:pctHeight>
            </wp14:sizeRelV>
          </wp:anchor>
        </w:drawing>
      </w:r>
      <w:r w:rsidR="00393028" w:rsidRPr="001A2766">
        <w:rPr>
          <w:color w:val="000000" w:themeColor="text1"/>
          <w:highlight w:val="magenta"/>
        </w:rPr>
        <w:t xml:space="preserve"> </w:t>
      </w:r>
    </w:p>
    <w:p w14:paraId="6266A6C6" w14:textId="04914CF2" w:rsidR="00B052FD" w:rsidRPr="001A2766" w:rsidRDefault="00B052FD" w:rsidP="001A2766">
      <w:pPr>
        <w:keepNext/>
        <w:spacing w:line="360" w:lineRule="auto"/>
        <w:jc w:val="both"/>
        <w:rPr>
          <w:color w:val="000000" w:themeColor="text1"/>
        </w:rPr>
      </w:pPr>
    </w:p>
    <w:p w14:paraId="1718EDB2" w14:textId="77777777" w:rsidR="00AC343C" w:rsidRPr="001A2766" w:rsidRDefault="00AC343C" w:rsidP="001A2766">
      <w:pPr>
        <w:pStyle w:val="Caption"/>
        <w:spacing w:line="360" w:lineRule="auto"/>
        <w:jc w:val="both"/>
        <w:rPr>
          <w:color w:val="000000" w:themeColor="text1"/>
        </w:rPr>
      </w:pPr>
    </w:p>
    <w:p w14:paraId="4D574A41" w14:textId="0314004F" w:rsidR="00110D64" w:rsidRPr="00110D64" w:rsidRDefault="00B052FD" w:rsidP="00110D64">
      <w:pPr>
        <w:rPr>
          <w:rFonts w:asciiTheme="minorHAnsi" w:hAnsiTheme="minorHAnsi"/>
          <w:b/>
          <w:bCs/>
        </w:rPr>
      </w:pPr>
      <w:r w:rsidRPr="001A2766">
        <w:rPr>
          <w:rFonts w:asciiTheme="minorHAnsi" w:hAnsiTheme="minorHAnsi"/>
          <w:color w:val="000000" w:themeColor="text1"/>
          <w:highlight w:val="magenta"/>
        </w:rPr>
        <w:t>Figure 1.5</w:t>
      </w:r>
      <w:r w:rsidR="00EE1857">
        <w:rPr>
          <w:rFonts w:asciiTheme="minorHAnsi" w:hAnsiTheme="minorHAnsi"/>
          <w:color w:val="000000" w:themeColor="text1"/>
        </w:rPr>
        <w:t xml:space="preserve"> UV- Visible spectra</w:t>
      </w:r>
      <w:r w:rsidR="00D40799">
        <w:rPr>
          <w:rFonts w:asciiTheme="minorHAnsi" w:hAnsiTheme="minorHAnsi"/>
          <w:color w:val="000000" w:themeColor="text1"/>
        </w:rPr>
        <w:t xml:space="preserve">, with P450 BM3 trace in orange and base line in blue, the dashed vertical lines are at 280 and 420 nm respectively and </w:t>
      </w:r>
      <w:r w:rsidR="00110D64" w:rsidRPr="00110D64">
        <w:rPr>
          <w:rFonts w:asciiTheme="minorHAnsi" w:hAnsiTheme="minorHAnsi" w:cs="Arial"/>
          <w:color w:val="202124"/>
          <w:shd w:val="clear" w:color="auto" w:fill="FFFFFF"/>
        </w:rPr>
        <w:t>α/ β/ γ/</w:t>
      </w:r>
      <w:r w:rsidR="00110D64" w:rsidRPr="00110D64">
        <w:rPr>
          <w:rFonts w:asciiTheme="minorHAnsi" w:hAnsiTheme="minorHAnsi"/>
          <w:color w:val="000000" w:themeColor="text1"/>
        </w:rPr>
        <w:t xml:space="preserve"> δ</w:t>
      </w:r>
      <w:r w:rsidR="00110D64" w:rsidRPr="00110D64">
        <w:rPr>
          <w:rFonts w:asciiTheme="minorHAnsi" w:hAnsiTheme="minorHAnsi"/>
          <w:color w:val="000000" w:themeColor="text1"/>
        </w:rPr>
        <w:t xml:space="preserve"> bands</w:t>
      </w:r>
    </w:p>
    <w:p w14:paraId="30D161B8" w14:textId="11058D2E" w:rsidR="00AC343C" w:rsidRDefault="00D40799" w:rsidP="001A2766">
      <w:pPr>
        <w:spacing w:line="360" w:lineRule="auto"/>
        <w:jc w:val="both"/>
        <w:rPr>
          <w:rFonts w:asciiTheme="minorHAnsi" w:hAnsiTheme="minorHAnsi"/>
          <w:color w:val="000000" w:themeColor="text1"/>
        </w:rPr>
      </w:pPr>
      <w:r>
        <w:rPr>
          <w:rFonts w:asciiTheme="minorHAnsi" w:hAnsiTheme="minorHAnsi"/>
          <w:color w:val="000000" w:themeColor="text1"/>
        </w:rPr>
        <w:t xml:space="preserve">are indicated on the trace. </w:t>
      </w:r>
      <w:r w:rsidR="00110D64">
        <w:rPr>
          <w:rFonts w:asciiTheme="minorHAnsi" w:hAnsiTheme="minorHAnsi"/>
          <w:color w:val="000000" w:themeColor="text1"/>
        </w:rPr>
        <w:t xml:space="preserve">Figure generated in </w:t>
      </w:r>
      <w:proofErr w:type="spellStart"/>
      <w:r w:rsidR="00110D64">
        <w:rPr>
          <w:rFonts w:asciiTheme="minorHAnsi" w:hAnsiTheme="minorHAnsi"/>
          <w:color w:val="000000" w:themeColor="text1"/>
        </w:rPr>
        <w:t>maplotlib</w:t>
      </w:r>
      <w:proofErr w:type="spellEnd"/>
      <w:r w:rsidR="00110D64">
        <w:rPr>
          <w:rFonts w:asciiTheme="minorHAnsi" w:hAnsiTheme="minorHAnsi"/>
          <w:color w:val="000000" w:themeColor="text1"/>
        </w:rPr>
        <w:t xml:space="preserve">. </w:t>
      </w:r>
    </w:p>
    <w:p w14:paraId="77B7D094" w14:textId="0450A370" w:rsidR="00D40799" w:rsidRPr="00D40799" w:rsidRDefault="00D40799" w:rsidP="001A2766">
      <w:pPr>
        <w:spacing w:line="360" w:lineRule="auto"/>
        <w:jc w:val="both"/>
        <w:rPr>
          <w:rFonts w:asciiTheme="minorHAnsi" w:hAnsiTheme="minorHAnsi"/>
          <w:color w:val="000000" w:themeColor="text1"/>
        </w:rPr>
      </w:pPr>
    </w:p>
    <w:p w14:paraId="6B9EAC9A" w14:textId="77777777" w:rsidR="00AC343C" w:rsidRPr="001A2766" w:rsidRDefault="00393028" w:rsidP="001A2766">
      <w:pPr>
        <w:spacing w:line="360" w:lineRule="auto"/>
        <w:jc w:val="both"/>
        <w:rPr>
          <w:rFonts w:asciiTheme="minorHAnsi" w:hAnsiTheme="minorHAnsi"/>
          <w:color w:val="000000" w:themeColor="text1"/>
        </w:rPr>
      </w:pPr>
      <w:r w:rsidRPr="001A2766">
        <w:rPr>
          <w:rFonts w:asciiTheme="minorHAnsi" w:hAnsiTheme="minorHAnsi"/>
          <w:color w:val="000000" w:themeColor="text1"/>
        </w:rPr>
        <w:t>The structure and role of P450s were not suggested until later, following breakthrough protein expression and purification techniques.</w:t>
      </w:r>
      <w:r w:rsidRPr="001A2766">
        <w:rPr>
          <w:rFonts w:asciiTheme="minorHAnsi" w:hAnsiTheme="minorHAnsi"/>
          <w:color w:val="000000" w:themeColor="text1"/>
          <w:vertAlign w:val="superscript"/>
        </w:rPr>
        <w:t>11</w:t>
      </w:r>
      <w:r w:rsidRPr="001A2766">
        <w:rPr>
          <w:rFonts w:asciiTheme="minorHAnsi" w:hAnsiTheme="minorHAnsi"/>
          <w:color w:val="000000" w:themeColor="text1"/>
        </w:rPr>
        <w:t xml:space="preserve"> </w:t>
      </w:r>
      <w:proofErr w:type="spellStart"/>
      <w:r w:rsidRPr="001A2766">
        <w:rPr>
          <w:rFonts w:asciiTheme="minorHAnsi" w:hAnsiTheme="minorHAnsi"/>
          <w:color w:val="000000" w:themeColor="text1"/>
        </w:rPr>
        <w:t>Omura</w:t>
      </w:r>
      <w:proofErr w:type="spellEnd"/>
      <w:r w:rsidRPr="001A2766">
        <w:rPr>
          <w:rFonts w:asciiTheme="minorHAnsi" w:hAnsiTheme="minorHAnsi"/>
          <w:color w:val="000000" w:themeColor="text1"/>
        </w:rPr>
        <w:t xml:space="preserve"> and Sato carried out studies of C-21 hydroxylation of 17- hydroxy- progesterone concluding that P450 was both a </w:t>
      </w:r>
      <w:proofErr w:type="spellStart"/>
      <w:r w:rsidRPr="001A2766">
        <w:rPr>
          <w:rFonts w:asciiTheme="minorHAnsi" w:hAnsiTheme="minorHAnsi"/>
          <w:color w:val="000000" w:themeColor="text1"/>
        </w:rPr>
        <w:t>hemoprotein</w:t>
      </w:r>
      <w:proofErr w:type="spellEnd"/>
      <w:r w:rsidRPr="001A2766">
        <w:rPr>
          <w:rFonts w:asciiTheme="minorHAnsi" w:hAnsiTheme="minorHAnsi"/>
          <w:color w:val="000000" w:themeColor="text1"/>
        </w:rPr>
        <w:t xml:space="preserve"> and a cytochrome.</w:t>
      </w:r>
      <w:r w:rsidRPr="001A2766">
        <w:rPr>
          <w:rFonts w:asciiTheme="minorHAnsi" w:hAnsiTheme="minorHAnsi"/>
          <w:color w:val="000000" w:themeColor="text1"/>
          <w:vertAlign w:val="superscript"/>
        </w:rPr>
        <w:t>12,13</w:t>
      </w:r>
      <w:r w:rsidRPr="001A2766">
        <w:rPr>
          <w:rFonts w:asciiTheme="minorHAnsi" w:hAnsiTheme="minorHAnsi"/>
          <w:color w:val="000000" w:themeColor="text1"/>
        </w:rPr>
        <w:t xml:space="preserve"> Further development in the purification of P450s by Ichikawa and </w:t>
      </w:r>
      <w:proofErr w:type="spellStart"/>
      <w:r w:rsidRPr="001A2766">
        <w:rPr>
          <w:rFonts w:asciiTheme="minorHAnsi" w:hAnsiTheme="minorHAnsi"/>
          <w:color w:val="000000" w:themeColor="text1"/>
        </w:rPr>
        <w:t>Yamano</w:t>
      </w:r>
      <w:proofErr w:type="spellEnd"/>
      <w:r w:rsidRPr="001A2766">
        <w:rPr>
          <w:rFonts w:asciiTheme="minorHAnsi" w:hAnsiTheme="minorHAnsi"/>
          <w:color w:val="000000" w:themeColor="text1"/>
        </w:rPr>
        <w:t xml:space="preserve"> in 1967, found that glycerol was able to stabilize CYPs against detergents, allowing for more intrusive studies into their evolutionary past.</w:t>
      </w:r>
      <w:r w:rsidRPr="001A2766">
        <w:rPr>
          <w:rFonts w:asciiTheme="minorHAnsi" w:hAnsiTheme="minorHAnsi"/>
          <w:color w:val="000000" w:themeColor="text1"/>
          <w:vertAlign w:val="superscript"/>
        </w:rPr>
        <w:t>14</w:t>
      </w:r>
      <w:r w:rsidRPr="001A2766">
        <w:rPr>
          <w:rFonts w:asciiTheme="minorHAnsi" w:hAnsiTheme="minorHAnsi"/>
          <w:color w:val="000000" w:themeColor="text1"/>
        </w:rPr>
        <w:t xml:space="preserve"> </w:t>
      </w:r>
    </w:p>
    <w:p w14:paraId="41508B34" w14:textId="77777777" w:rsidR="00AC343C" w:rsidRPr="001A2766" w:rsidRDefault="00AC343C" w:rsidP="001A2766">
      <w:pPr>
        <w:spacing w:line="360" w:lineRule="auto"/>
        <w:jc w:val="both"/>
        <w:rPr>
          <w:color w:val="000000" w:themeColor="text1"/>
        </w:rPr>
      </w:pPr>
    </w:p>
    <w:p w14:paraId="123C33D8" w14:textId="77777777" w:rsidR="00D40799" w:rsidRDefault="00D40799" w:rsidP="001A2766">
      <w:pPr>
        <w:pStyle w:val="Heading3"/>
        <w:spacing w:line="360" w:lineRule="auto"/>
        <w:jc w:val="both"/>
        <w:rPr>
          <w:b/>
          <w:bCs/>
          <w:color w:val="000000" w:themeColor="text1"/>
        </w:rPr>
      </w:pPr>
      <w:bookmarkStart w:id="13" w:name="_Toc60561208"/>
    </w:p>
    <w:p w14:paraId="49F91C16" w14:textId="61C9B546" w:rsidR="00AC343C" w:rsidRPr="001A2766" w:rsidRDefault="00393028" w:rsidP="001A2766">
      <w:pPr>
        <w:pStyle w:val="Heading3"/>
        <w:spacing w:line="360" w:lineRule="auto"/>
        <w:jc w:val="both"/>
        <w:rPr>
          <w:b/>
          <w:bCs/>
          <w:color w:val="000000" w:themeColor="text1"/>
        </w:rPr>
      </w:pPr>
      <w:r w:rsidRPr="001A2766">
        <w:rPr>
          <w:b/>
          <w:bCs/>
          <w:color w:val="000000" w:themeColor="text1"/>
        </w:rPr>
        <w:t>1.1.2 Evolutionary History of the CYP superfamily</w:t>
      </w:r>
      <w:bookmarkEnd w:id="13"/>
      <w:r w:rsidRPr="001A2766">
        <w:rPr>
          <w:b/>
          <w:bCs/>
          <w:color w:val="000000" w:themeColor="text1"/>
        </w:rPr>
        <w:t xml:space="preserve"> </w:t>
      </w:r>
    </w:p>
    <w:p w14:paraId="74B75BCB" w14:textId="77777777" w:rsidR="00AC343C" w:rsidRPr="001A2766" w:rsidRDefault="00AC343C" w:rsidP="001A2766">
      <w:pPr>
        <w:spacing w:line="360" w:lineRule="auto"/>
        <w:jc w:val="both"/>
        <w:rPr>
          <w:color w:val="000000" w:themeColor="text1"/>
        </w:rPr>
      </w:pPr>
    </w:p>
    <w:p w14:paraId="394978DA" w14:textId="37CFCD4E" w:rsidR="00AC343C" w:rsidRPr="001A2766" w:rsidRDefault="00393028" w:rsidP="001A2766">
      <w:pPr>
        <w:spacing w:line="360" w:lineRule="auto"/>
        <w:jc w:val="both"/>
        <w:rPr>
          <w:rFonts w:asciiTheme="minorHAnsi" w:hAnsiTheme="minorHAnsi"/>
          <w:color w:val="000000" w:themeColor="text1"/>
        </w:rPr>
      </w:pPr>
      <w:r w:rsidRPr="001A2766">
        <w:rPr>
          <w:rFonts w:asciiTheme="minorHAnsi" w:hAnsiTheme="minorHAnsi"/>
          <w:color w:val="000000" w:themeColor="text1"/>
        </w:rPr>
        <w:lastRenderedPageBreak/>
        <w:t>CYP enzymes are necessary for many of the ecological and physiological processes in the world and thus have been found in all kingdoms and domains of life.</w:t>
      </w:r>
      <w:r w:rsidRPr="001A2766">
        <w:rPr>
          <w:rFonts w:asciiTheme="minorHAnsi" w:hAnsiTheme="minorHAnsi"/>
          <w:color w:val="000000" w:themeColor="text1"/>
          <w:vertAlign w:val="superscript"/>
        </w:rPr>
        <w:t>1</w:t>
      </w:r>
      <w:r w:rsidRPr="001A2766">
        <w:rPr>
          <w:rFonts w:asciiTheme="minorHAnsi" w:hAnsiTheme="minorHAnsi"/>
          <w:color w:val="000000" w:themeColor="text1"/>
        </w:rPr>
        <w:t xml:space="preserve"> All eukaryotes, plants, animals and fungi, possess P450s, as well as some prokaryotes. P450</w:t>
      </w:r>
      <w:r w:rsidRPr="001A2766">
        <w:rPr>
          <w:rFonts w:asciiTheme="minorHAnsi" w:hAnsiTheme="minorHAnsi"/>
          <w:color w:val="000000" w:themeColor="text1"/>
          <w:vertAlign w:val="subscript"/>
        </w:rPr>
        <w:t>cam</w:t>
      </w:r>
      <w:r w:rsidRPr="001A2766">
        <w:rPr>
          <w:rFonts w:asciiTheme="minorHAnsi" w:hAnsiTheme="minorHAnsi"/>
          <w:color w:val="000000" w:themeColor="text1"/>
        </w:rPr>
        <w:t>, from the bacterium ﻿</w:t>
      </w:r>
      <w:r w:rsidRPr="001A2766">
        <w:rPr>
          <w:rFonts w:asciiTheme="minorHAnsi" w:hAnsiTheme="minorHAnsi"/>
          <w:i/>
          <w:color w:val="000000" w:themeColor="text1"/>
        </w:rPr>
        <w:t xml:space="preserve">Pseudomonas putida, </w:t>
      </w:r>
      <w:r w:rsidRPr="001A2766">
        <w:rPr>
          <w:rFonts w:asciiTheme="minorHAnsi" w:hAnsiTheme="minorHAnsi"/>
          <w:color w:val="000000" w:themeColor="text1"/>
        </w:rPr>
        <w:t>was</w:t>
      </w:r>
      <w:r w:rsidR="00860794" w:rsidRPr="001A2766">
        <w:rPr>
          <w:rFonts w:asciiTheme="minorHAnsi" w:hAnsiTheme="minorHAnsi"/>
          <w:color w:val="000000" w:themeColor="text1"/>
        </w:rPr>
        <w:t xml:space="preserve"> the first</w:t>
      </w:r>
      <w:r w:rsidRPr="001A2766">
        <w:rPr>
          <w:rFonts w:asciiTheme="minorHAnsi" w:hAnsiTheme="minorHAnsi"/>
          <w:color w:val="000000" w:themeColor="text1"/>
        </w:rPr>
        <w:t xml:space="preserve"> successfully isolated </w:t>
      </w:r>
      <w:r w:rsidR="00A03D59" w:rsidRPr="001A2766">
        <w:rPr>
          <w:rFonts w:asciiTheme="minorHAnsi" w:hAnsiTheme="minorHAnsi"/>
          <w:color w:val="000000" w:themeColor="text1"/>
        </w:rPr>
        <w:t>P450 3D structure to be solved by X- ray crystallography</w:t>
      </w:r>
      <w:r w:rsidR="000A43AC" w:rsidRPr="001A2766">
        <w:rPr>
          <w:rFonts w:asciiTheme="minorHAnsi" w:hAnsiTheme="minorHAnsi"/>
          <w:color w:val="000000" w:themeColor="text1"/>
        </w:rPr>
        <w:t>, in both the ligand- free and ligand- bound states</w:t>
      </w:r>
      <w:r w:rsidRPr="001A2766">
        <w:rPr>
          <w:rFonts w:asciiTheme="minorHAnsi" w:hAnsiTheme="minorHAnsi"/>
          <w:color w:val="000000" w:themeColor="text1"/>
        </w:rPr>
        <w:t>.</w:t>
      </w:r>
      <w:r w:rsidRPr="001A2766">
        <w:rPr>
          <w:rFonts w:asciiTheme="minorHAnsi" w:hAnsiTheme="minorHAnsi"/>
          <w:color w:val="000000" w:themeColor="text1"/>
          <w:vertAlign w:val="superscript"/>
        </w:rPr>
        <w:t>15</w:t>
      </w:r>
      <w:r w:rsidRPr="001A2766">
        <w:rPr>
          <w:rFonts w:asciiTheme="minorHAnsi" w:hAnsiTheme="minorHAnsi"/>
          <w:color w:val="000000" w:themeColor="text1"/>
        </w:rPr>
        <w:t xml:space="preserve"> Though basic prokaryotic metabolism does not seem to rely on P450s, those that rely on terpenes and other organic compounds such as hydrocarbons, require forms of  P450s, like </w:t>
      </w:r>
      <w:r w:rsidR="000A43AC" w:rsidRPr="001A2766">
        <w:rPr>
          <w:rFonts w:asciiTheme="minorHAnsi" w:hAnsiTheme="minorHAnsi"/>
          <w:color w:val="000000" w:themeColor="text1"/>
        </w:rPr>
        <w:t xml:space="preserve">the soluble, </w:t>
      </w:r>
      <w:r w:rsidRPr="001A2766">
        <w:rPr>
          <w:rFonts w:asciiTheme="minorHAnsi" w:hAnsiTheme="minorHAnsi"/>
          <w:color w:val="000000" w:themeColor="text1"/>
        </w:rPr>
        <w:t>P450</w:t>
      </w:r>
      <w:r w:rsidRPr="001A2766">
        <w:rPr>
          <w:rFonts w:asciiTheme="minorHAnsi" w:hAnsiTheme="minorHAnsi"/>
          <w:color w:val="000000" w:themeColor="text1"/>
          <w:vertAlign w:val="subscript"/>
        </w:rPr>
        <w:t>cam</w:t>
      </w:r>
      <w:r w:rsidRPr="001A2766">
        <w:rPr>
          <w:rFonts w:asciiTheme="minorHAnsi" w:hAnsiTheme="minorHAnsi"/>
          <w:color w:val="000000" w:themeColor="text1"/>
        </w:rPr>
        <w:t xml:space="preserve"> which is </w:t>
      </w:r>
      <w:r w:rsidR="00A03D59" w:rsidRPr="001A2766">
        <w:rPr>
          <w:rFonts w:asciiTheme="minorHAnsi" w:hAnsiTheme="minorHAnsi"/>
          <w:color w:val="000000" w:themeColor="text1"/>
        </w:rPr>
        <w:t>responsible for the metabolism</w:t>
      </w:r>
      <w:r w:rsidR="000A43AC" w:rsidRPr="001A2766">
        <w:rPr>
          <w:rFonts w:asciiTheme="minorHAnsi" w:hAnsiTheme="minorHAnsi"/>
          <w:color w:val="000000" w:themeColor="text1"/>
        </w:rPr>
        <w:t xml:space="preserve"> of camphor. The structure of P450</w:t>
      </w:r>
      <w:r w:rsidR="000A43AC" w:rsidRPr="001A2766">
        <w:rPr>
          <w:rFonts w:asciiTheme="minorHAnsi" w:hAnsiTheme="minorHAnsi"/>
          <w:color w:val="000000" w:themeColor="text1"/>
          <w:vertAlign w:val="subscript"/>
        </w:rPr>
        <w:t>cam</w:t>
      </w:r>
      <w:r w:rsidR="000A43AC" w:rsidRPr="001A2766">
        <w:rPr>
          <w:rFonts w:asciiTheme="minorHAnsi" w:hAnsiTheme="minorHAnsi"/>
          <w:color w:val="000000" w:themeColor="text1"/>
        </w:rPr>
        <w:t xml:space="preserve"> has be subject to intrusive binding and inhibition studies to give insight into key catalytic residues and conformational changes induced by various substrates.</w:t>
      </w:r>
      <w:r w:rsidR="000A43AC" w:rsidRPr="001A2766">
        <w:rPr>
          <w:rFonts w:asciiTheme="minorHAnsi" w:hAnsiTheme="minorHAnsi"/>
          <w:color w:val="000000" w:themeColor="text1"/>
        </w:rPr>
        <w:fldChar w:fldCharType="begin" w:fldLock="1"/>
      </w:r>
      <w:r w:rsidR="000A43AC" w:rsidRPr="001A2766">
        <w:rPr>
          <w:rFonts w:asciiTheme="minorHAnsi" w:hAnsiTheme="minorHAnsi"/>
          <w:color w:val="000000" w:themeColor="text1"/>
        </w:rPr>
        <w:instrText>ADDIN CSL_CITATION {"citationItems":[{"id":"ITEM-1","itemData":{"DOI":"10.1021/ja00202a007","ISSN":"15205126","abstract":"The cyanide (C15N-) complex of Pseudomonas putida cytochrome P-450 (P-450cam) exhibited well-resolved and hyperfine-shifted 15N NMR resonances arising from the iron-bound C15N- at 423 and 500 ppm in the absence and presence of the substrate, d-camphor, respectively. The values were smaller than those for cyanide complexes of myoglobin and hemoglobin (̃1000 ppm) but fell into the same range as those for the cyanide complexes of peroxidases (̃500 ppm). The 15N shift values of P-450cam were not incompatible with the existence of anionic ligand, such as cysteinyl thiolate anion, at the fifth coordination site of heme iron. The difference in the 15N chemical shift values between camphor-free and -bound enzymes was inferred by the increase in the steric constraint to the Fe–C–N bond upon substrate binding. When putidaredoxin was added to the C15N- complex of camphor-bound P-450cam the 15N NMR signal changed from 500 to 477 ppm. The spectral changes were interpreted in terms of the structural changes in the vicinity of iron-bound ligand and discussed in relation to the functional properties of P-450cam. © 1989, American Chemical Society. All rights reserved.","author":[{"dropping-particle":"","family":"Shiro","given":"Yoshitsugu","non-dropping-particle":"","parse-names":false,"suffix":""},{"dropping-particle":"","family":"Iizuka","given":"Tetsutaro","non-dropping-particle":"","parse-names":false,"suffix":""},{"dropping-particle":"","family":"Makino","given":"Ryu","non-dropping-particle":"","parse-names":false,"suffix":""},{"dropping-particle":"","family":"Ishimura","given":"Yuzuru","non-dropping-particle":"","parse-names":false,"suffix":""},{"dropping-particle":"","family":"Morishima","given":"Isao","non-dropping-particle":"","parse-names":false,"suffix":""}],"container-title":"Journal of the American Chemical Society","id":"ITEM-1","issue":"20","issued":{"date-parts":[["1989"]]},"page":"7707-7711","publisher":"American Chemical Society","title":"15N NMR Study on Cyanide (C15N-) Complex of Cytochrome P-450cam. Effects of D-Camphor and Putidaredoxin on the Iron—Ligand Structure","type":"article-journal","volume":"111"},"uris":["http://www.mendeley.com/documents/?uuid=509010ae-8056-3fe9-905c-d9890df3cb41"]}],"mendeley":{"formattedCitation":"(Shiro &lt;i&gt;et al.&lt;/i&gt;, 1989)","plainTextFormattedCitation":"(Shiro et al., 1989)","previouslyFormattedCitation":"(Shiro &lt;i&gt;et al.&lt;/i&gt;, 1989)"},"properties":{"noteIndex":0},"schema":"https://github.com/citation-style-language/schema/raw/master/csl-citation.json"}</w:instrText>
      </w:r>
      <w:r w:rsidR="000A43AC" w:rsidRPr="001A2766">
        <w:rPr>
          <w:rFonts w:asciiTheme="minorHAnsi" w:hAnsiTheme="minorHAnsi"/>
          <w:color w:val="000000" w:themeColor="text1"/>
        </w:rPr>
        <w:fldChar w:fldCharType="separate"/>
      </w:r>
      <w:r w:rsidR="000A43AC" w:rsidRPr="001A2766">
        <w:rPr>
          <w:rFonts w:asciiTheme="minorHAnsi" w:hAnsiTheme="minorHAnsi"/>
          <w:noProof/>
          <w:color w:val="000000" w:themeColor="text1"/>
        </w:rPr>
        <w:t xml:space="preserve">(Shiro </w:t>
      </w:r>
      <w:r w:rsidR="000A43AC" w:rsidRPr="001A2766">
        <w:rPr>
          <w:rFonts w:asciiTheme="minorHAnsi" w:hAnsiTheme="minorHAnsi"/>
          <w:i/>
          <w:noProof/>
          <w:color w:val="000000" w:themeColor="text1"/>
        </w:rPr>
        <w:t>et al.</w:t>
      </w:r>
      <w:r w:rsidR="000A43AC" w:rsidRPr="001A2766">
        <w:rPr>
          <w:rFonts w:asciiTheme="minorHAnsi" w:hAnsiTheme="minorHAnsi"/>
          <w:noProof/>
          <w:color w:val="000000" w:themeColor="text1"/>
        </w:rPr>
        <w:t>, 1989)</w:t>
      </w:r>
      <w:r w:rsidR="000A43AC" w:rsidRPr="001A2766">
        <w:rPr>
          <w:rFonts w:asciiTheme="minorHAnsi" w:hAnsiTheme="minorHAnsi"/>
          <w:color w:val="000000" w:themeColor="text1"/>
        </w:rPr>
        <w:fldChar w:fldCharType="end"/>
      </w:r>
      <w:r w:rsidRPr="001A2766">
        <w:rPr>
          <w:rFonts w:asciiTheme="minorHAnsi" w:hAnsiTheme="minorHAnsi"/>
          <w:color w:val="000000" w:themeColor="text1"/>
          <w:vertAlign w:val="superscript"/>
        </w:rPr>
        <w:t>16</w:t>
      </w:r>
    </w:p>
    <w:p w14:paraId="52AE11A5" w14:textId="77777777" w:rsidR="00AC343C" w:rsidRPr="001A2766" w:rsidRDefault="00393028" w:rsidP="001A2766">
      <w:pPr>
        <w:spacing w:line="360" w:lineRule="auto"/>
        <w:jc w:val="both"/>
        <w:rPr>
          <w:rFonts w:asciiTheme="minorHAnsi" w:hAnsiTheme="minorHAnsi"/>
          <w:color w:val="000000" w:themeColor="text1"/>
        </w:rPr>
      </w:pPr>
      <w:r w:rsidRPr="001A2766">
        <w:rPr>
          <w:rFonts w:asciiTheme="minorHAnsi" w:hAnsiTheme="minorHAnsi"/>
          <w:color w:val="000000" w:themeColor="text1"/>
        </w:rPr>
        <w:t>Comparative studies of the amino acid sequences from P450s across all domains of life in the late 1970s showed analogous, highly conserved residues amongst all of the P450 hemoproteins,  indicating divergence from a single ancestral form.</w:t>
      </w:r>
      <w:r w:rsidRPr="001A2766">
        <w:rPr>
          <w:rFonts w:asciiTheme="minorHAnsi" w:hAnsiTheme="minorHAnsi"/>
          <w:color w:val="000000" w:themeColor="text1"/>
          <w:vertAlign w:val="superscript"/>
        </w:rPr>
        <w:t>17</w:t>
      </w:r>
      <w:r w:rsidRPr="001A2766">
        <w:rPr>
          <w:rFonts w:asciiTheme="minorHAnsi" w:hAnsiTheme="minorHAnsi"/>
          <w:color w:val="000000" w:themeColor="text1"/>
        </w:rPr>
        <w:t xml:space="preserve">  </w:t>
      </w:r>
    </w:p>
    <w:p w14:paraId="7AE7C798" w14:textId="77777777" w:rsidR="00AC343C" w:rsidRPr="001A2766" w:rsidRDefault="00AC343C" w:rsidP="001A2766">
      <w:pPr>
        <w:spacing w:line="360" w:lineRule="auto"/>
        <w:jc w:val="both"/>
        <w:rPr>
          <w:rFonts w:asciiTheme="minorHAnsi" w:hAnsiTheme="minorHAnsi"/>
          <w:color w:val="000000" w:themeColor="text1"/>
        </w:rPr>
      </w:pPr>
    </w:p>
    <w:p w14:paraId="28E11E90" w14:textId="3300551B" w:rsidR="00AC343C" w:rsidRPr="001A2766" w:rsidRDefault="00393028" w:rsidP="001A2766">
      <w:pPr>
        <w:spacing w:line="360" w:lineRule="auto"/>
        <w:jc w:val="both"/>
        <w:rPr>
          <w:rFonts w:asciiTheme="minorHAnsi" w:hAnsiTheme="minorHAnsi"/>
          <w:color w:val="000000" w:themeColor="text1"/>
        </w:rPr>
      </w:pPr>
      <w:r w:rsidRPr="001A2766">
        <w:rPr>
          <w:rFonts w:asciiTheme="minorHAnsi" w:hAnsiTheme="minorHAnsi"/>
          <w:color w:val="000000" w:themeColor="text1"/>
        </w:rPr>
        <w:t xml:space="preserve">It is widely thought that </w:t>
      </w:r>
      <w:r w:rsidR="00B97EAA" w:rsidRPr="001A2766">
        <w:rPr>
          <w:rFonts w:asciiTheme="minorHAnsi" w:hAnsiTheme="minorHAnsi"/>
          <w:color w:val="000000" w:themeColor="text1"/>
        </w:rPr>
        <w:t>P450s</w:t>
      </w:r>
      <w:r w:rsidRPr="001A2766">
        <w:rPr>
          <w:rFonts w:asciiTheme="minorHAnsi" w:hAnsiTheme="minorHAnsi"/>
          <w:color w:val="000000" w:themeColor="text1"/>
        </w:rPr>
        <w:t xml:space="preserve"> may have originated to aid in the detoxification of oxygen in the early atmosphere, due to their affinity to bind free oxygen. As life evolved and diversified, the varying roles of P450s emerged. This has been demonstrated by phylogenetic analysis of the CYP superfamily.</w:t>
      </w:r>
      <w:r w:rsidRPr="001A2766">
        <w:rPr>
          <w:rFonts w:asciiTheme="minorHAnsi" w:hAnsiTheme="minorHAnsi"/>
          <w:color w:val="000000" w:themeColor="text1"/>
          <w:vertAlign w:val="superscript"/>
        </w:rPr>
        <w:t>18</w:t>
      </w:r>
      <w:r w:rsidRPr="001A2766">
        <w:rPr>
          <w:rFonts w:asciiTheme="minorHAnsi" w:hAnsiTheme="minorHAnsi"/>
          <w:color w:val="000000" w:themeColor="text1"/>
        </w:rPr>
        <w:t xml:space="preserve"> </w:t>
      </w:r>
    </w:p>
    <w:p w14:paraId="5F5E3607" w14:textId="77777777" w:rsidR="00AC343C" w:rsidRPr="001A2766" w:rsidRDefault="00AC343C" w:rsidP="001A2766">
      <w:pPr>
        <w:spacing w:line="360" w:lineRule="auto"/>
        <w:jc w:val="both"/>
        <w:rPr>
          <w:color w:val="000000" w:themeColor="text1"/>
        </w:rPr>
      </w:pPr>
    </w:p>
    <w:p w14:paraId="3C4BA1D4" w14:textId="77777777" w:rsidR="00AC343C" w:rsidRPr="001A2766" w:rsidRDefault="00AC343C" w:rsidP="001A2766">
      <w:pPr>
        <w:spacing w:line="360" w:lineRule="auto"/>
        <w:jc w:val="both"/>
        <w:rPr>
          <w:color w:val="000000" w:themeColor="text1"/>
        </w:rPr>
      </w:pPr>
    </w:p>
    <w:p w14:paraId="3C8C2273" w14:textId="77777777" w:rsidR="00AC343C" w:rsidRPr="001A2766" w:rsidRDefault="00393028" w:rsidP="001A2766">
      <w:pPr>
        <w:pStyle w:val="Heading3"/>
        <w:spacing w:line="360" w:lineRule="auto"/>
        <w:jc w:val="both"/>
        <w:rPr>
          <w:rFonts w:cstheme="majorHAnsi"/>
          <w:b/>
          <w:bCs/>
          <w:color w:val="000000" w:themeColor="text1"/>
        </w:rPr>
      </w:pPr>
      <w:bookmarkStart w:id="14" w:name="_Toc60561209"/>
      <w:r w:rsidRPr="001A2766">
        <w:rPr>
          <w:rFonts w:cstheme="majorHAnsi"/>
          <w:b/>
          <w:bCs/>
          <w:color w:val="000000" w:themeColor="text1"/>
        </w:rPr>
        <w:t>1.1.3 Classification of CYP superfamily</w:t>
      </w:r>
      <w:bookmarkEnd w:id="14"/>
    </w:p>
    <w:p w14:paraId="6AE6E94B" w14:textId="77777777" w:rsidR="00EE1857" w:rsidRDefault="00EE1857" w:rsidP="001A2766">
      <w:pPr>
        <w:spacing w:line="360" w:lineRule="auto"/>
        <w:jc w:val="both"/>
        <w:rPr>
          <w:rFonts w:asciiTheme="minorHAnsi" w:hAnsiTheme="minorHAnsi"/>
          <w:color w:val="000000" w:themeColor="text1"/>
        </w:rPr>
      </w:pPr>
    </w:p>
    <w:p w14:paraId="3C879285" w14:textId="6AFC44C3" w:rsidR="00AC343C" w:rsidRPr="001A2766" w:rsidRDefault="00393028" w:rsidP="001A2766">
      <w:pPr>
        <w:spacing w:line="360" w:lineRule="auto"/>
        <w:jc w:val="both"/>
        <w:rPr>
          <w:rFonts w:asciiTheme="minorHAnsi" w:hAnsiTheme="minorHAnsi"/>
          <w:color w:val="000000" w:themeColor="text1"/>
        </w:rPr>
      </w:pPr>
      <w:r w:rsidRPr="001A2766">
        <w:rPr>
          <w:rFonts w:asciiTheme="minorHAnsi" w:hAnsiTheme="minorHAnsi"/>
          <w:color w:val="000000" w:themeColor="text1"/>
        </w:rPr>
        <w:t>Confusion arose when naming the high volumes of P450s being sequenced. In 1987, a formal naming system was devised, based on similarity of amino acid sequences, to classify P450s as “clans”, “families” and “subfamilies”.</w:t>
      </w:r>
      <w:r w:rsidRPr="001A2766">
        <w:rPr>
          <w:rFonts w:asciiTheme="minorHAnsi" w:hAnsiTheme="minorHAnsi"/>
          <w:color w:val="000000" w:themeColor="text1"/>
          <w:vertAlign w:val="superscript"/>
        </w:rPr>
        <w:t>19</w:t>
      </w:r>
      <w:r w:rsidRPr="001A2766">
        <w:rPr>
          <w:rFonts w:asciiTheme="minorHAnsi" w:hAnsiTheme="minorHAnsi"/>
          <w:color w:val="000000" w:themeColor="text1"/>
        </w:rPr>
        <w:t xml:space="preserve"> The conventional route of naming is as follows: The root symbol for cytochrome P450s is CYP, a number follows to denote the gene family, followed by a letter for the subfamily and lastly another number to characterise the particular gene.</w:t>
      </w:r>
      <w:r w:rsidR="00437B5F" w:rsidRPr="001A2766">
        <w:rPr>
          <w:rFonts w:asciiTheme="minorHAnsi" w:hAnsiTheme="minorHAnsi"/>
          <w:color w:val="000000" w:themeColor="text1"/>
        </w:rPr>
        <w:t xml:space="preserve"> Some notable examples include CYP 101A1 and CYP 102A1 which represent P450</w:t>
      </w:r>
      <w:r w:rsidR="00437B5F" w:rsidRPr="001A2766">
        <w:rPr>
          <w:rFonts w:asciiTheme="minorHAnsi" w:hAnsiTheme="minorHAnsi"/>
          <w:color w:val="000000" w:themeColor="text1"/>
          <w:vertAlign w:val="subscript"/>
        </w:rPr>
        <w:t xml:space="preserve">cam </w:t>
      </w:r>
      <w:r w:rsidR="00437B5F" w:rsidRPr="001A2766">
        <w:rPr>
          <w:rFonts w:asciiTheme="minorHAnsi" w:hAnsiTheme="minorHAnsi"/>
          <w:color w:val="000000" w:themeColor="text1"/>
        </w:rPr>
        <w:t>and P450</w:t>
      </w:r>
      <w:r w:rsidR="00437B5F" w:rsidRPr="001A2766">
        <w:rPr>
          <w:rFonts w:asciiTheme="minorHAnsi" w:hAnsiTheme="minorHAnsi"/>
          <w:color w:val="000000" w:themeColor="text1"/>
          <w:vertAlign w:val="subscript"/>
        </w:rPr>
        <w:t>BM3</w:t>
      </w:r>
      <w:r w:rsidR="00437B5F" w:rsidRPr="001A2766">
        <w:rPr>
          <w:rFonts w:asciiTheme="minorHAnsi" w:hAnsiTheme="minorHAnsi"/>
          <w:color w:val="000000" w:themeColor="text1"/>
        </w:rPr>
        <w:t xml:space="preserve"> respectively.</w:t>
      </w:r>
      <w:r w:rsidRPr="001A2766">
        <w:rPr>
          <w:rFonts w:asciiTheme="minorHAnsi" w:hAnsiTheme="minorHAnsi"/>
          <w:color w:val="000000" w:themeColor="text1"/>
          <w:vertAlign w:val="superscript"/>
        </w:rPr>
        <w:t>20</w:t>
      </w:r>
    </w:p>
    <w:p w14:paraId="413A3134" w14:textId="4A83B1F5" w:rsidR="00AC343C" w:rsidRDefault="00AC343C" w:rsidP="001A2766">
      <w:pPr>
        <w:spacing w:line="360" w:lineRule="auto"/>
        <w:jc w:val="both"/>
        <w:rPr>
          <w:rFonts w:asciiTheme="minorHAnsi" w:hAnsiTheme="minorHAnsi"/>
          <w:color w:val="000000" w:themeColor="text1"/>
        </w:rPr>
      </w:pPr>
    </w:p>
    <w:p w14:paraId="05B1BF19" w14:textId="77777777" w:rsidR="00EE1857" w:rsidRPr="001A2766" w:rsidRDefault="00EE1857" w:rsidP="001A2766">
      <w:pPr>
        <w:spacing w:line="360" w:lineRule="auto"/>
        <w:jc w:val="both"/>
        <w:rPr>
          <w:b/>
          <w:bCs/>
          <w:color w:val="000000" w:themeColor="text1"/>
        </w:rPr>
      </w:pPr>
    </w:p>
    <w:p w14:paraId="707E5EEC" w14:textId="77777777" w:rsidR="00AC343C" w:rsidRPr="001A2766" w:rsidRDefault="00393028" w:rsidP="001A2766">
      <w:pPr>
        <w:pStyle w:val="Heading2"/>
        <w:numPr>
          <w:ilvl w:val="0"/>
          <w:numId w:val="2"/>
        </w:numPr>
        <w:spacing w:line="360" w:lineRule="auto"/>
        <w:jc w:val="both"/>
        <w:rPr>
          <w:b/>
          <w:bCs/>
          <w:color w:val="000000" w:themeColor="text1"/>
        </w:rPr>
      </w:pPr>
      <w:bookmarkStart w:id="15" w:name="_Toc60561213"/>
      <w:r w:rsidRPr="001A2766">
        <w:rPr>
          <w:b/>
          <w:bCs/>
          <w:color w:val="000000" w:themeColor="text1"/>
        </w:rPr>
        <w:lastRenderedPageBreak/>
        <w:t>Structure and Function of Cytochromes P450</w:t>
      </w:r>
      <w:bookmarkEnd w:id="15"/>
    </w:p>
    <w:p w14:paraId="1A6E712F" w14:textId="77777777" w:rsidR="00EE1857" w:rsidRDefault="00EE1857" w:rsidP="001A2766">
      <w:pPr>
        <w:pStyle w:val="Heading3"/>
        <w:spacing w:line="360" w:lineRule="auto"/>
        <w:jc w:val="both"/>
        <w:rPr>
          <w:b/>
          <w:bCs/>
          <w:color w:val="000000" w:themeColor="text1"/>
        </w:rPr>
      </w:pPr>
      <w:bookmarkStart w:id="16" w:name="_Toc60561214"/>
    </w:p>
    <w:p w14:paraId="3B0C6511" w14:textId="19F8DA2A" w:rsidR="00AC343C" w:rsidRPr="001A2766" w:rsidRDefault="00393028" w:rsidP="001A2766">
      <w:pPr>
        <w:pStyle w:val="Heading3"/>
        <w:spacing w:line="360" w:lineRule="auto"/>
        <w:jc w:val="both"/>
        <w:rPr>
          <w:b/>
          <w:bCs/>
          <w:color w:val="000000" w:themeColor="text1"/>
        </w:rPr>
      </w:pPr>
      <w:r w:rsidRPr="001A2766">
        <w:rPr>
          <w:b/>
          <w:bCs/>
          <w:color w:val="000000" w:themeColor="text1"/>
        </w:rPr>
        <w:t>2.1 Structure of CYPs</w:t>
      </w:r>
      <w:bookmarkEnd w:id="16"/>
      <w:r w:rsidRPr="001A2766">
        <w:rPr>
          <w:b/>
          <w:bCs/>
          <w:color w:val="000000" w:themeColor="text1"/>
        </w:rPr>
        <w:t xml:space="preserve"> </w:t>
      </w:r>
    </w:p>
    <w:p w14:paraId="658E1537" w14:textId="77777777" w:rsidR="00AC343C" w:rsidRPr="001A2766" w:rsidRDefault="00AC343C" w:rsidP="001A2766">
      <w:pPr>
        <w:spacing w:line="360" w:lineRule="auto"/>
        <w:jc w:val="both"/>
        <w:rPr>
          <w:b/>
          <w:bCs/>
          <w:color w:val="000000" w:themeColor="text1"/>
        </w:rPr>
      </w:pPr>
    </w:p>
    <w:p w14:paraId="16D0C93B" w14:textId="77777777" w:rsidR="00AC343C" w:rsidRPr="001A2766" w:rsidRDefault="00393028" w:rsidP="001A2766">
      <w:pPr>
        <w:pStyle w:val="Heading4"/>
        <w:spacing w:line="360" w:lineRule="auto"/>
        <w:jc w:val="both"/>
        <w:rPr>
          <w:b/>
          <w:bCs/>
          <w:color w:val="000000" w:themeColor="text1"/>
        </w:rPr>
      </w:pPr>
      <w:bookmarkStart w:id="17" w:name="_Toc60561215"/>
      <w:r w:rsidRPr="001A2766">
        <w:rPr>
          <w:b/>
          <w:bCs/>
          <w:color w:val="000000" w:themeColor="text1"/>
        </w:rPr>
        <w:t>2.1.1 An Overview of P450 Redox Systems</w:t>
      </w:r>
      <w:bookmarkEnd w:id="17"/>
    </w:p>
    <w:p w14:paraId="62C4A5A3" w14:textId="6FAD98B5" w:rsidR="00AC343C" w:rsidRPr="001A2766" w:rsidRDefault="00AC343C" w:rsidP="001A2766">
      <w:pPr>
        <w:spacing w:line="360" w:lineRule="auto"/>
        <w:jc w:val="both"/>
        <w:rPr>
          <w:b/>
          <w:bCs/>
          <w:color w:val="000000" w:themeColor="text1"/>
        </w:rPr>
      </w:pPr>
    </w:p>
    <w:p w14:paraId="71C83C74" w14:textId="270164ED" w:rsidR="00FC10C5" w:rsidRPr="001A2766" w:rsidRDefault="00FC10C5" w:rsidP="001A2766">
      <w:pPr>
        <w:spacing w:line="360" w:lineRule="auto"/>
        <w:jc w:val="both"/>
        <w:rPr>
          <w:rFonts w:asciiTheme="minorHAnsi" w:hAnsiTheme="minorHAnsi"/>
          <w:color w:val="000000" w:themeColor="text1"/>
        </w:rPr>
      </w:pPr>
      <w:r w:rsidRPr="001A2766">
        <w:rPr>
          <w:rFonts w:asciiTheme="minorHAnsi" w:hAnsiTheme="minorHAnsi"/>
          <w:color w:val="000000" w:themeColor="text1"/>
        </w:rPr>
        <w:t xml:space="preserve">In order for P450s to carry out monooxygenation reactions of their substrates, </w:t>
      </w:r>
      <w:r w:rsidR="00811E51" w:rsidRPr="001A2766">
        <w:rPr>
          <w:rFonts w:asciiTheme="minorHAnsi" w:hAnsiTheme="minorHAnsi"/>
          <w:color w:val="000000" w:themeColor="text1"/>
        </w:rPr>
        <w:t xml:space="preserve">typically </w:t>
      </w:r>
      <w:r w:rsidRPr="001A2766">
        <w:rPr>
          <w:rFonts w:asciiTheme="minorHAnsi" w:hAnsiTheme="minorHAnsi"/>
          <w:color w:val="000000" w:themeColor="text1"/>
        </w:rPr>
        <w:t>there must be a supply of molecular oxygen as well as electron carrying coenzymes NAD(P)H</w:t>
      </w:r>
      <w:r w:rsidR="0089174D" w:rsidRPr="001A2766">
        <w:rPr>
          <w:rFonts w:asciiTheme="minorHAnsi" w:hAnsiTheme="minorHAnsi"/>
          <w:color w:val="000000" w:themeColor="text1"/>
        </w:rPr>
        <w:t xml:space="preserve"> to shuttle two electrons</w:t>
      </w:r>
      <w:r w:rsidRPr="001A2766">
        <w:rPr>
          <w:rFonts w:asciiTheme="minorHAnsi" w:hAnsiTheme="minorHAnsi"/>
          <w:color w:val="000000" w:themeColor="text1"/>
        </w:rPr>
        <w:t>.</w:t>
      </w:r>
    </w:p>
    <w:p w14:paraId="3E2D934C" w14:textId="77777777" w:rsidR="0089174D" w:rsidRPr="001A2766" w:rsidRDefault="0089174D" w:rsidP="001A2766">
      <w:pPr>
        <w:spacing w:line="360" w:lineRule="auto"/>
        <w:jc w:val="both"/>
        <w:rPr>
          <w:rFonts w:asciiTheme="minorHAnsi" w:hAnsiTheme="minorHAnsi"/>
          <w:color w:val="000000" w:themeColor="text1"/>
        </w:rPr>
      </w:pPr>
    </w:p>
    <w:p w14:paraId="2D1349D0" w14:textId="30DD8B16" w:rsidR="00AC343C" w:rsidRPr="001A2766" w:rsidRDefault="00393028" w:rsidP="001A2766">
      <w:pPr>
        <w:spacing w:line="360" w:lineRule="auto"/>
        <w:jc w:val="both"/>
        <w:rPr>
          <w:rFonts w:asciiTheme="minorHAnsi" w:hAnsiTheme="minorHAnsi"/>
          <w:color w:val="000000" w:themeColor="text1"/>
        </w:rPr>
      </w:pPr>
      <w:r w:rsidRPr="001A2766">
        <w:rPr>
          <w:rFonts w:asciiTheme="minorHAnsi" w:hAnsiTheme="minorHAnsi"/>
          <w:color w:val="000000" w:themeColor="text1"/>
        </w:rPr>
        <w:t>Depending on the methods of electron shuttling to the catalytic site, all P450- containing systems can be sub-divided into four</w:t>
      </w:r>
      <w:r w:rsidR="00B97EAA" w:rsidRPr="001A2766">
        <w:rPr>
          <w:rFonts w:asciiTheme="minorHAnsi" w:hAnsiTheme="minorHAnsi"/>
          <w:color w:val="000000" w:themeColor="text1"/>
        </w:rPr>
        <w:t xml:space="preserve"> widely observed</w:t>
      </w:r>
      <w:r w:rsidRPr="001A2766">
        <w:rPr>
          <w:rFonts w:asciiTheme="minorHAnsi" w:hAnsiTheme="minorHAnsi"/>
          <w:color w:val="000000" w:themeColor="text1"/>
        </w:rPr>
        <w:t xml:space="preserve"> classes, I, II, III and IV.</w:t>
      </w:r>
      <w:r w:rsidR="00860794" w:rsidRPr="001A2766">
        <w:rPr>
          <w:rFonts w:asciiTheme="minorHAnsi" w:hAnsiTheme="minorHAnsi"/>
          <w:color w:val="000000" w:themeColor="text1"/>
        </w:rPr>
        <w:t xml:space="preserve"> </w:t>
      </w:r>
      <w:r w:rsidRPr="001A2766">
        <w:rPr>
          <w:rFonts w:asciiTheme="minorHAnsi" w:hAnsiTheme="minorHAnsi"/>
          <w:color w:val="000000" w:themeColor="text1"/>
        </w:rPr>
        <w:t>Class I P450 systems are soluble in prokaryotes (</w:t>
      </w:r>
      <w:proofErr w:type="spellStart"/>
      <w:r w:rsidRPr="001A2766">
        <w:rPr>
          <w:rFonts w:asciiTheme="minorHAnsi" w:hAnsiTheme="minorHAnsi"/>
          <w:color w:val="000000" w:themeColor="text1"/>
        </w:rPr>
        <w:t>Ia</w:t>
      </w:r>
      <w:proofErr w:type="spellEnd"/>
      <w:r w:rsidRPr="001A2766">
        <w:rPr>
          <w:rFonts w:asciiTheme="minorHAnsi" w:hAnsiTheme="minorHAnsi"/>
          <w:color w:val="000000" w:themeColor="text1"/>
        </w:rPr>
        <w:t>) and are found within the mitochondrial membrane of eukaryotes (</w:t>
      </w:r>
      <w:proofErr w:type="spellStart"/>
      <w:r w:rsidRPr="001A2766">
        <w:rPr>
          <w:rFonts w:asciiTheme="minorHAnsi" w:hAnsiTheme="minorHAnsi"/>
          <w:color w:val="000000" w:themeColor="text1"/>
        </w:rPr>
        <w:t>Ib</w:t>
      </w:r>
      <w:proofErr w:type="spellEnd"/>
      <w:r w:rsidRPr="001A2766">
        <w:rPr>
          <w:rFonts w:asciiTheme="minorHAnsi" w:hAnsiTheme="minorHAnsi"/>
          <w:color w:val="000000" w:themeColor="text1"/>
        </w:rPr>
        <w:t xml:space="preserve">). They require two electron donors, one from an flavin- adenine dinucleotide (FAD) </w:t>
      </w:r>
      <w:r w:rsidR="00AF5C83" w:rsidRPr="001A2766">
        <w:rPr>
          <w:rFonts w:asciiTheme="minorHAnsi" w:hAnsiTheme="minorHAnsi"/>
          <w:color w:val="000000" w:themeColor="text1"/>
        </w:rPr>
        <w:t xml:space="preserve">containing ferredoxin reductase </w:t>
      </w:r>
      <w:r w:rsidRPr="001A2766">
        <w:rPr>
          <w:rFonts w:asciiTheme="minorHAnsi" w:hAnsiTheme="minorHAnsi"/>
          <w:color w:val="000000" w:themeColor="text1"/>
        </w:rPr>
        <w:t>which requires NAD(P)</w:t>
      </w:r>
      <w:proofErr w:type="spellStart"/>
      <w:r w:rsidRPr="001A2766">
        <w:rPr>
          <w:rFonts w:asciiTheme="minorHAnsi" w:hAnsiTheme="minorHAnsi"/>
          <w:color w:val="000000" w:themeColor="text1"/>
        </w:rPr>
        <w:t>H</w:t>
      </w:r>
      <w:r w:rsidR="003803C2" w:rsidRPr="001A2766">
        <w:rPr>
          <w:rFonts w:asciiTheme="minorHAnsi" w:hAnsiTheme="minorHAnsi"/>
          <w:color w:val="000000" w:themeColor="text1"/>
        </w:rPr>
        <w:t xml:space="preserve"> </w:t>
      </w:r>
      <w:r w:rsidRPr="001A2766">
        <w:rPr>
          <w:rFonts w:asciiTheme="minorHAnsi" w:hAnsiTheme="minorHAnsi"/>
          <w:color w:val="000000" w:themeColor="text1"/>
        </w:rPr>
        <w:t>as</w:t>
      </w:r>
      <w:proofErr w:type="spellEnd"/>
      <w:r w:rsidRPr="001A2766">
        <w:rPr>
          <w:rFonts w:asciiTheme="minorHAnsi" w:hAnsiTheme="minorHAnsi"/>
          <w:color w:val="000000" w:themeColor="text1"/>
        </w:rPr>
        <w:t xml:space="preserve"> an electron source, and the other from an soluble iron- sulfur (ferredoxin) protein.</w:t>
      </w:r>
      <w:r w:rsidRPr="001A2766">
        <w:rPr>
          <w:rFonts w:asciiTheme="minorHAnsi" w:hAnsiTheme="minorHAnsi"/>
          <w:color w:val="000000" w:themeColor="text1"/>
          <w:vertAlign w:val="superscript"/>
        </w:rPr>
        <w:t>21</w:t>
      </w:r>
      <w:r w:rsidRPr="001A2766">
        <w:rPr>
          <w:rFonts w:asciiTheme="minorHAnsi" w:hAnsiTheme="minorHAnsi"/>
          <w:color w:val="000000" w:themeColor="text1"/>
        </w:rPr>
        <w:t xml:space="preserve"> These, coupled with the P450 itself, form the three- component Class I system </w:t>
      </w:r>
      <w:r w:rsidRPr="001A2766">
        <w:rPr>
          <w:rFonts w:asciiTheme="minorHAnsi" w:hAnsiTheme="minorHAnsi"/>
          <w:color w:val="000000" w:themeColor="text1"/>
          <w:highlight w:val="cyan"/>
        </w:rPr>
        <w:t xml:space="preserve">(Fig. </w:t>
      </w:r>
      <w:r w:rsidRPr="001A2766">
        <w:rPr>
          <w:rFonts w:asciiTheme="minorHAnsi" w:hAnsiTheme="minorHAnsi"/>
          <w:color w:val="000000" w:themeColor="text1"/>
        </w:rPr>
        <w:t>2) P450</w:t>
      </w:r>
      <w:r w:rsidRPr="001A2766">
        <w:rPr>
          <w:rFonts w:asciiTheme="minorHAnsi" w:hAnsiTheme="minorHAnsi"/>
          <w:color w:val="000000" w:themeColor="text1"/>
          <w:vertAlign w:val="subscript"/>
        </w:rPr>
        <w:t>cam</w:t>
      </w:r>
      <w:r w:rsidRPr="001A2766">
        <w:rPr>
          <w:rFonts w:asciiTheme="minorHAnsi" w:hAnsiTheme="minorHAnsi"/>
          <w:color w:val="000000" w:themeColor="text1"/>
        </w:rPr>
        <w:t xml:space="preserve"> is regarded as the model bacterial cytochrome and is an example of a Class I system, made up of three soluble components, the ferredoxin protein, </w:t>
      </w:r>
      <w:proofErr w:type="spellStart"/>
      <w:r w:rsidR="0089174D" w:rsidRPr="001A2766">
        <w:rPr>
          <w:rFonts w:asciiTheme="minorHAnsi" w:hAnsiTheme="minorHAnsi"/>
          <w:color w:val="000000" w:themeColor="text1"/>
        </w:rPr>
        <w:t>P</w:t>
      </w:r>
      <w:r w:rsidRPr="001A2766">
        <w:rPr>
          <w:rFonts w:asciiTheme="minorHAnsi" w:hAnsiTheme="minorHAnsi"/>
          <w:color w:val="000000" w:themeColor="text1"/>
        </w:rPr>
        <w:t>utidaredoxin</w:t>
      </w:r>
      <w:proofErr w:type="spellEnd"/>
      <w:r w:rsidRPr="001A2766">
        <w:rPr>
          <w:rFonts w:asciiTheme="minorHAnsi" w:hAnsiTheme="minorHAnsi"/>
          <w:color w:val="000000" w:themeColor="text1"/>
        </w:rPr>
        <w:t xml:space="preserve">, the corresponding reductase, </w:t>
      </w:r>
      <w:proofErr w:type="spellStart"/>
      <w:r w:rsidR="0089174D" w:rsidRPr="001A2766">
        <w:rPr>
          <w:rFonts w:asciiTheme="minorHAnsi" w:hAnsiTheme="minorHAnsi"/>
          <w:color w:val="000000" w:themeColor="text1"/>
        </w:rPr>
        <w:t>P</w:t>
      </w:r>
      <w:r w:rsidRPr="001A2766">
        <w:rPr>
          <w:rFonts w:asciiTheme="minorHAnsi" w:hAnsiTheme="minorHAnsi"/>
          <w:color w:val="000000" w:themeColor="text1"/>
        </w:rPr>
        <w:t>utidaredoxin</w:t>
      </w:r>
      <w:proofErr w:type="spellEnd"/>
      <w:r w:rsidRPr="001A2766">
        <w:rPr>
          <w:rFonts w:asciiTheme="minorHAnsi" w:hAnsiTheme="minorHAnsi"/>
          <w:color w:val="000000" w:themeColor="text1"/>
        </w:rPr>
        <w:t xml:space="preserve"> reductase and P450</w:t>
      </w:r>
      <w:r w:rsidRPr="001A2766">
        <w:rPr>
          <w:rFonts w:asciiTheme="minorHAnsi" w:hAnsiTheme="minorHAnsi"/>
          <w:color w:val="000000" w:themeColor="text1"/>
          <w:vertAlign w:val="subscript"/>
        </w:rPr>
        <w:t>cam</w:t>
      </w:r>
      <w:r w:rsidRPr="001A2766">
        <w:rPr>
          <w:rFonts w:asciiTheme="minorHAnsi" w:hAnsiTheme="minorHAnsi"/>
          <w:color w:val="000000" w:themeColor="text1"/>
        </w:rPr>
        <w:t xml:space="preserve">. </w:t>
      </w:r>
    </w:p>
    <w:p w14:paraId="5803841B" w14:textId="77777777" w:rsidR="00AC343C" w:rsidRPr="001A2766" w:rsidRDefault="00AC343C" w:rsidP="001A2766">
      <w:pPr>
        <w:spacing w:line="360" w:lineRule="auto"/>
        <w:jc w:val="both"/>
        <w:rPr>
          <w:color w:val="000000" w:themeColor="text1"/>
        </w:rPr>
      </w:pPr>
    </w:p>
    <w:p w14:paraId="43C59F91" w14:textId="07213DBC" w:rsidR="00AC343C" w:rsidRPr="001A2766" w:rsidRDefault="00393028" w:rsidP="001A2766">
      <w:pPr>
        <w:spacing w:line="360" w:lineRule="auto"/>
        <w:jc w:val="both"/>
        <w:rPr>
          <w:rFonts w:asciiTheme="minorHAnsi" w:hAnsiTheme="minorHAnsi"/>
          <w:color w:val="000000" w:themeColor="text1"/>
        </w:rPr>
      </w:pPr>
      <w:r w:rsidRPr="001A2766">
        <w:rPr>
          <w:rFonts w:asciiTheme="minorHAnsi" w:hAnsiTheme="minorHAnsi"/>
          <w:color w:val="000000" w:themeColor="text1"/>
        </w:rPr>
        <w:t>Class II redox systems are found mostly in eukaryotes and are two component systems made up of a</w:t>
      </w:r>
      <w:r w:rsidR="00B355C8" w:rsidRPr="001A2766">
        <w:rPr>
          <w:rFonts w:asciiTheme="minorHAnsi" w:hAnsiTheme="minorHAnsi"/>
          <w:color w:val="000000" w:themeColor="text1"/>
        </w:rPr>
        <w:t xml:space="preserve"> membrane associated</w:t>
      </w:r>
      <w:r w:rsidRPr="001A2766">
        <w:rPr>
          <w:rFonts w:asciiTheme="minorHAnsi" w:hAnsiTheme="minorHAnsi"/>
          <w:color w:val="000000" w:themeColor="text1"/>
        </w:rPr>
        <w:t xml:space="preserve"> FAD/FMN (flavin- mononucleotide), NADPH- dependent cytochrome P450 reductase (CPR), </w:t>
      </w:r>
      <w:r w:rsidR="00B355C8" w:rsidRPr="001A2766">
        <w:rPr>
          <w:rFonts w:asciiTheme="minorHAnsi" w:hAnsiTheme="minorHAnsi"/>
          <w:color w:val="000000" w:themeColor="text1"/>
        </w:rPr>
        <w:t>and a separate P450 which is also membrane associated</w:t>
      </w:r>
      <w:r w:rsidRPr="001A2766">
        <w:rPr>
          <w:rFonts w:asciiTheme="minorHAnsi" w:hAnsiTheme="minorHAnsi"/>
          <w:color w:val="000000" w:themeColor="text1"/>
        </w:rPr>
        <w:t xml:space="preserve"> (</w:t>
      </w:r>
      <w:r w:rsidRPr="001A2766">
        <w:rPr>
          <w:rFonts w:asciiTheme="minorHAnsi" w:hAnsiTheme="minorHAnsi"/>
          <w:i/>
          <w:color w:val="000000" w:themeColor="text1"/>
        </w:rPr>
        <w:t>Fig.2, ii</w:t>
      </w:r>
      <w:r w:rsidRPr="001A2766">
        <w:rPr>
          <w:rFonts w:asciiTheme="minorHAnsi" w:hAnsiTheme="minorHAnsi"/>
          <w:color w:val="000000" w:themeColor="text1"/>
        </w:rPr>
        <w:t>).</w:t>
      </w:r>
      <w:r w:rsidRPr="001A2766">
        <w:rPr>
          <w:rFonts w:asciiTheme="minorHAnsi" w:hAnsiTheme="minorHAnsi"/>
          <w:color w:val="000000" w:themeColor="text1"/>
          <w:vertAlign w:val="superscript"/>
        </w:rPr>
        <w:t>22</w:t>
      </w:r>
      <w:r w:rsidRPr="001A2766">
        <w:rPr>
          <w:rFonts w:asciiTheme="minorHAnsi" w:hAnsiTheme="minorHAnsi"/>
          <w:color w:val="000000" w:themeColor="text1"/>
        </w:rPr>
        <w:t xml:space="preserve"> Class II systems are common throughout steroid hormone catabolism, as well as formation of signalling molecules. Class I and II systems both work in the metabolism of xenobiotics and detoxification pathways. </w:t>
      </w:r>
    </w:p>
    <w:p w14:paraId="0F875A97" w14:textId="77777777" w:rsidR="00AC343C" w:rsidRPr="001A2766" w:rsidRDefault="00393028" w:rsidP="001A2766">
      <w:pPr>
        <w:spacing w:line="360" w:lineRule="auto"/>
        <w:jc w:val="both"/>
        <w:rPr>
          <w:rFonts w:asciiTheme="minorHAnsi" w:hAnsiTheme="minorHAnsi"/>
          <w:color w:val="000000" w:themeColor="text1"/>
        </w:rPr>
      </w:pPr>
      <w:r w:rsidRPr="001A2766">
        <w:rPr>
          <w:rFonts w:asciiTheme="minorHAnsi" w:hAnsiTheme="minorHAnsi"/>
          <w:color w:val="000000" w:themeColor="text1"/>
          <w:highlight w:val="white"/>
        </w:rPr>
        <w:t> </w:t>
      </w:r>
    </w:p>
    <w:p w14:paraId="5AB8F700" w14:textId="2836FAA8" w:rsidR="003803C2" w:rsidRPr="001A2766" w:rsidRDefault="00E9329A" w:rsidP="001A2766">
      <w:pPr>
        <w:spacing w:line="360" w:lineRule="auto"/>
        <w:jc w:val="both"/>
        <w:rPr>
          <w:rFonts w:asciiTheme="minorHAnsi" w:hAnsiTheme="minorHAnsi"/>
          <w:color w:val="000000" w:themeColor="text1"/>
        </w:rPr>
      </w:pPr>
      <w:r w:rsidRPr="001A2766">
        <w:rPr>
          <w:rFonts w:asciiTheme="minorHAnsi" w:hAnsiTheme="minorHAnsi"/>
          <w:color w:val="000000" w:themeColor="text1"/>
        </w:rPr>
        <w:t xml:space="preserve">Class III systems were first reported in 2002, sharing the typical three- component bacterial (and mitochondrial) P450 systems. </w:t>
      </w:r>
      <w:r w:rsidR="00393028" w:rsidRPr="001A2766">
        <w:rPr>
          <w:rFonts w:asciiTheme="minorHAnsi" w:hAnsiTheme="minorHAnsi"/>
          <w:color w:val="000000" w:themeColor="text1"/>
        </w:rPr>
        <w:t xml:space="preserve">Class III </w:t>
      </w:r>
      <w:r w:rsidRPr="001A2766">
        <w:rPr>
          <w:rFonts w:asciiTheme="minorHAnsi" w:hAnsiTheme="minorHAnsi"/>
          <w:color w:val="000000" w:themeColor="text1"/>
        </w:rPr>
        <w:t xml:space="preserve">and IV </w:t>
      </w:r>
      <w:r w:rsidR="00393028" w:rsidRPr="001A2766">
        <w:rPr>
          <w:rFonts w:asciiTheme="minorHAnsi" w:hAnsiTheme="minorHAnsi"/>
          <w:color w:val="000000" w:themeColor="text1"/>
        </w:rPr>
        <w:t xml:space="preserve">systems </w:t>
      </w:r>
      <w:r w:rsidRPr="001A2766">
        <w:rPr>
          <w:rFonts w:asciiTheme="minorHAnsi" w:hAnsiTheme="minorHAnsi"/>
          <w:color w:val="000000" w:themeColor="text1"/>
        </w:rPr>
        <w:t>were named as self- sufficient families upon the discovery of CYP102A (Class III) and CYP116B (Class IV)</w:t>
      </w:r>
      <w:r w:rsidR="00393028" w:rsidRPr="001A2766">
        <w:rPr>
          <w:rFonts w:asciiTheme="minorHAnsi" w:hAnsiTheme="minorHAnsi"/>
          <w:color w:val="000000" w:themeColor="text1"/>
        </w:rPr>
        <w:t>.</w:t>
      </w:r>
      <w:r w:rsidRPr="001A2766">
        <w:rPr>
          <w:rFonts w:asciiTheme="minorHAnsi" w:hAnsiTheme="minorHAnsi"/>
          <w:color w:val="000000" w:themeColor="text1"/>
        </w:rPr>
        <w:t xml:space="preserve"> </w:t>
      </w:r>
      <w:r w:rsidRPr="001A2766">
        <w:rPr>
          <w:rFonts w:asciiTheme="minorHAnsi" w:hAnsiTheme="minorHAnsi"/>
          <w:color w:val="000000" w:themeColor="text1"/>
        </w:rPr>
        <w:fldChar w:fldCharType="begin" w:fldLock="1"/>
      </w:r>
      <w:r w:rsidRPr="001A2766">
        <w:rPr>
          <w:rFonts w:asciiTheme="minorHAnsi" w:hAnsiTheme="minorHAnsi"/>
          <w:color w:val="000000" w:themeColor="text1"/>
        </w:rPr>
        <w:instrText>ADDIN CSL_CITATION {"citationItems":[{"id":"ITEM-1","itemData":{"DOI":"10.1128/JB.184.14.3898-3908.2002","ISSN":"00219193","PMID":"12081961","abstract":"A degenerate set of PCR primers were used to clone a gene encoding a cytochrome P450 (the P450RhF gene) from Rhodococcus sp. strain NCIMB 9784 which is of unique primary structural organization. Surprisingly, analysis of the translation product revealed that the P450 is fused to a reductase domain at the C terminus which displays sequence conservation for dioxygenase reductase proteins. The reductase partner comprises flavin mononucleotide- and NADH-binding motifs and a [2Fe2S] ferredoxin-like center. The gene was engineered for heterologous expression in Escherichia coli, and conditions were found in which the enzyme was produced in a soluble form. A recombinant strain of E. coli was able to mediate the O dealkylation of 7-ethoxycoumarin in good yield, despite the absence of any recombinant redox proteins. This unprecedented finding leads us to propose that P450RhF represents the first example of a new class of cytochromes P450 in which the reducing equivalents are supplied by a novel reductase in a fused arrangement.","author":[{"dropping-particle":"","family":"Roberts","given":"Gareth A.","non-dropping-particle":"","parse-names":false,"suffix":""},{"dropping-particle":"","family":"Grogan","given":"Gideon","non-dropping-particle":"","parse-names":false,"suffix":""},{"dropping-particle":"","family":"Greter","given":"Andy","non-dropping-particle":"","parse-names":false,"suffix":""},{"dropping-particle":"","family":"Flitsch","given":"Sabine L.","non-dropping-particle":"","parse-names":false,"suffix":""},{"dropping-particle":"","family":"Turner","given":"Nicholas J.","non-dropping-particle":"","parse-names":false,"suffix":""}],"container-title":"Journal of Bacteriology","id":"ITEM-1","issue":"14","issued":{"date-parts":[["2002"]]},"page":"3898-3908","publisher":"American Society for Microbiology (ASM)","title":"Identification of a new class of cytochrome P450 from a Rhodococcus sp.","type":"article-journal","volume":"184"},"uris":["http://www.mendeley.com/documents/?uuid=3a2b5c58-f173-3900-a78b-988024dda837"]}],"mendeley":{"formattedCitation":"(Roberts &lt;i&gt;et al.&lt;/i&gt;, 2002)","plainTextFormattedCitation":"(Roberts et al., 2002)","previouslyFormattedCitation":"(Roberts &lt;i&gt;et al.&lt;/i&gt;, 2002)"},"properties":{"noteIndex":0},"schema":"https://github.com/citation-style-language/schema/raw/master/csl-citation.json"}</w:instrText>
      </w:r>
      <w:r w:rsidRPr="001A2766">
        <w:rPr>
          <w:rFonts w:asciiTheme="minorHAnsi" w:hAnsiTheme="minorHAnsi"/>
          <w:color w:val="000000" w:themeColor="text1"/>
        </w:rPr>
        <w:fldChar w:fldCharType="separate"/>
      </w:r>
      <w:r w:rsidRPr="001A2766">
        <w:rPr>
          <w:rFonts w:asciiTheme="minorHAnsi" w:hAnsiTheme="minorHAnsi"/>
          <w:noProof/>
          <w:color w:val="000000" w:themeColor="text1"/>
        </w:rPr>
        <w:t xml:space="preserve">(Roberts </w:t>
      </w:r>
      <w:r w:rsidRPr="001A2766">
        <w:rPr>
          <w:rFonts w:asciiTheme="minorHAnsi" w:hAnsiTheme="minorHAnsi"/>
          <w:i/>
          <w:noProof/>
          <w:color w:val="000000" w:themeColor="text1"/>
        </w:rPr>
        <w:t>et al.</w:t>
      </w:r>
      <w:r w:rsidRPr="001A2766">
        <w:rPr>
          <w:rFonts w:asciiTheme="minorHAnsi" w:hAnsiTheme="minorHAnsi"/>
          <w:noProof/>
          <w:color w:val="000000" w:themeColor="text1"/>
        </w:rPr>
        <w:t xml:space="preserve">, </w:t>
      </w:r>
      <w:r w:rsidRPr="001A2766">
        <w:rPr>
          <w:rFonts w:asciiTheme="minorHAnsi" w:hAnsiTheme="minorHAnsi"/>
          <w:noProof/>
          <w:color w:val="000000" w:themeColor="text1"/>
        </w:rPr>
        <w:lastRenderedPageBreak/>
        <w:t>2002)</w:t>
      </w:r>
      <w:r w:rsidRPr="001A2766">
        <w:rPr>
          <w:rFonts w:asciiTheme="minorHAnsi" w:hAnsiTheme="minorHAnsi"/>
          <w:color w:val="000000" w:themeColor="text1"/>
        </w:rPr>
        <w:fldChar w:fldCharType="end"/>
      </w:r>
      <w:r w:rsidRPr="001A2766">
        <w:rPr>
          <w:rFonts w:asciiTheme="minorHAnsi" w:hAnsiTheme="minorHAnsi"/>
          <w:color w:val="000000" w:themeColor="text1"/>
        </w:rPr>
        <w:t>. In Class III systems, the electrons are transferred as in Class I systems, from the electron donor NAD(P)H, via a FAD domain and a further redox protein, in order to reach the P450 domain. However, unlike Class I systems, in which the second redox protein is soluble ferredoxin, Class III systems rely on a FMN domain, known as a flavodoxin.</w:t>
      </w:r>
      <w:r w:rsidR="003803C2" w:rsidRPr="001A2766">
        <w:rPr>
          <w:rFonts w:asciiTheme="minorHAnsi" w:hAnsiTheme="minorHAnsi"/>
          <w:color w:val="000000" w:themeColor="text1"/>
        </w:rPr>
        <w:t xml:space="preserve"> P450</w:t>
      </w:r>
      <w:r w:rsidR="003803C2" w:rsidRPr="001A2766">
        <w:rPr>
          <w:rFonts w:asciiTheme="minorHAnsi" w:hAnsiTheme="minorHAnsi"/>
          <w:color w:val="000000" w:themeColor="text1"/>
          <w:vertAlign w:val="subscript"/>
        </w:rPr>
        <w:t>cin</w:t>
      </w:r>
      <w:r w:rsidR="003803C2" w:rsidRPr="001A2766">
        <w:rPr>
          <w:rFonts w:asciiTheme="minorHAnsi" w:hAnsiTheme="minorHAnsi"/>
          <w:color w:val="000000" w:themeColor="text1"/>
        </w:rPr>
        <w:t xml:space="preserve"> (CYP176A1) purified from </w:t>
      </w:r>
      <w:r w:rsidR="003803C2" w:rsidRPr="001A2766">
        <w:rPr>
          <w:rFonts w:asciiTheme="minorHAnsi" w:hAnsiTheme="minorHAnsi"/>
          <w:i/>
          <w:iCs/>
          <w:color w:val="000000" w:themeColor="text1"/>
        </w:rPr>
        <w:t xml:space="preserve">Citrobacter </w:t>
      </w:r>
      <w:proofErr w:type="spellStart"/>
      <w:r w:rsidR="003803C2" w:rsidRPr="001A2766">
        <w:rPr>
          <w:rFonts w:asciiTheme="minorHAnsi" w:hAnsiTheme="minorHAnsi"/>
          <w:i/>
          <w:iCs/>
          <w:color w:val="000000" w:themeColor="text1"/>
        </w:rPr>
        <w:t>braakii</w:t>
      </w:r>
      <w:proofErr w:type="spellEnd"/>
      <w:r w:rsidR="003803C2" w:rsidRPr="001A2766">
        <w:rPr>
          <w:rFonts w:asciiTheme="minorHAnsi" w:hAnsiTheme="minorHAnsi"/>
          <w:color w:val="000000" w:themeColor="text1"/>
        </w:rPr>
        <w:t xml:space="preserve"> uses cineole 1 as its only carbon and energy source.</w:t>
      </w:r>
      <w:r w:rsidR="003803C2" w:rsidRPr="001A2766">
        <w:rPr>
          <w:rFonts w:asciiTheme="minorHAnsi" w:hAnsiTheme="minorHAnsi"/>
          <w:color w:val="000000" w:themeColor="text1"/>
        </w:rPr>
        <w:fldChar w:fldCharType="begin" w:fldLock="1"/>
      </w:r>
      <w:r w:rsidR="000A43AC" w:rsidRPr="001A2766">
        <w:rPr>
          <w:rFonts w:asciiTheme="minorHAnsi" w:hAnsiTheme="minorHAnsi"/>
          <w:color w:val="000000" w:themeColor="text1"/>
        </w:rPr>
        <w:instrText xml:space="preserve">ADDIN CSL_CITATION {"citationItems":[{"id":"ITEM-1","itemData":{"DOI":"10.1074/jbc.M203382200","ISSN":"00219258","PMID":"12016226","abstract":"Cytochromes P450 are members of a superfamily of hemoproteins involved in the oxidative metabolism of various physiologic and xenobiotic compounds in eukaryotes and prokaryotes. Studies on bacterial P450s, particularly those involved in monoterpene oxidation, have provided an integral contribution to our understanding of these proteins, away from the problems encountered with eukaryotic forms. We report here a novel cytochrome P450 (P450cin, CYP176A1) purified from a strain of Citrobacter braakii that is capable of using cineole 1 as its sole source of carbon and energy. This enzyme has been purified to homogeneity and the amino acid sequences of three tryptic peptides determined. By using this information, a PCR-based cloning strategy was developed that allowed the isolation of a 4-kb DNA fragment containing the cytochrome P450cin gene (cinA). Sequencing revealed three open reading frames that were identified on the basis of sequence homology as a cytochrome P450, an NADPH-dependent flavodoxin/ferrodoxin reductase, and a flavodoxin. This arrangement suggests that P450cin may be the first isolated P450 to use a flavodoxin as its natural redox partner. Sequencing also identified the unprecedented substitution of a highly conserved, catalytically important active site threonine with an asparagine residue. The P450 gene was subcloned and heterologously expressed in Escherichia coli at </w:instrText>
      </w:r>
      <w:r w:rsidR="000A43AC" w:rsidRPr="001A2766">
        <w:rPr>
          <w:rFonts w:ascii="Cambria Math" w:hAnsi="Cambria Math" w:cs="Cambria Math"/>
          <w:color w:val="000000" w:themeColor="text1"/>
        </w:rPr>
        <w:instrText>∼</w:instrText>
      </w:r>
      <w:r w:rsidR="000A43AC" w:rsidRPr="001A2766">
        <w:rPr>
          <w:rFonts w:asciiTheme="minorHAnsi" w:hAnsiTheme="minorHAnsi"/>
          <w:color w:val="000000" w:themeColor="text1"/>
        </w:rPr>
        <w:instrText>2000 nmol/liter of original culture, and purification was achieved by standard protocols. Postulating the native E. coli flavodoxin/flavodoxin reductase system might mimic the natural redox partners of P450cin, it was expressed in E. coli in the presence of cineole 1. A product was formed in vivo that was tentatively identified by gas chromatography-mass spectrometry as 2-hydroxycineole 2. Examination of P450cin by UV-visible spectroscopy revealed typical spectra characteristic of P450s, a high affinity for cineole 1 (KD = 0.7 μM), and a large spin state change of the heme iron associated with binding of cineole 1. These facts support the hypothesis that cineole 1 is the natural substrate for this enzyme and that P450cin catalyzes the initial monooxygenation of cineole 1 biodegradation. This constitutes the first characterization of an enzyme involved in this pathway.","author":[{"dropping-particle":"","family":"Hawkes","given":"David B.","non-dropping-particle":"","parse-names":false,"suffix":""},{"dropping-particle":"","family":"Adams","given":"Gregory W.","non-dropping-particle":"","parse-names":false,"suffix":""},{"dropping-particle":"","family":"Burlingame","given":"Alma L.","non-dropping-particle":"","parse-names":false,"suffix":""},{"dropping-particle":"","family":"Ortiz De Montellano","given":"Paul R.","non-dropping-particle":"","parse-names":false,"suffix":""},{"dropping-particle":"","family":"Voss","given":"James J.","non-dropping-particle":"De","parse-names":false,"suffix":""}],"container-title":"Journal of Biological Chemistry","id":"ITEM-1","issue":"31","issued":{"date-parts":[["2002","8","2"]]},"page":"27725-27732","publisher":"American Society for Biochemistry and Molecular Biology","title":"Cytochrome P450cin (CYP176A), isolation, expression, and characterization","type":"article-journal","volume":"277"},"uris":["http://www.mendeley.com/documents/?uuid=93b1108b-1895-3f88-b65d-ad4d47b0b6a5"]}],"mendeley":{"formattedCitation":"(Hawkes &lt;i&gt;et al.&lt;/i&gt;, 2002)","plainTextFormattedCitation":"(Hawkes et al., 2002)","previouslyFormattedCitation":"(Hawkes &lt;i&gt;et al.&lt;/i&gt;, 2002)"},"properties":{"noteIndex":0},"schema":"https://github.com/citation-style-language/schema/raw/master/csl-citation.json"}</w:instrText>
      </w:r>
      <w:r w:rsidR="003803C2" w:rsidRPr="001A2766">
        <w:rPr>
          <w:rFonts w:asciiTheme="minorHAnsi" w:hAnsiTheme="minorHAnsi"/>
          <w:color w:val="000000" w:themeColor="text1"/>
        </w:rPr>
        <w:fldChar w:fldCharType="separate"/>
      </w:r>
      <w:r w:rsidR="003803C2" w:rsidRPr="001A2766">
        <w:rPr>
          <w:rFonts w:asciiTheme="minorHAnsi" w:hAnsiTheme="minorHAnsi"/>
          <w:noProof/>
          <w:color w:val="000000" w:themeColor="text1"/>
        </w:rPr>
        <w:t xml:space="preserve">(Hawkes </w:t>
      </w:r>
      <w:r w:rsidR="003803C2" w:rsidRPr="001A2766">
        <w:rPr>
          <w:rFonts w:asciiTheme="minorHAnsi" w:hAnsiTheme="minorHAnsi"/>
          <w:i/>
          <w:noProof/>
          <w:color w:val="000000" w:themeColor="text1"/>
        </w:rPr>
        <w:t>et al.</w:t>
      </w:r>
      <w:r w:rsidR="003803C2" w:rsidRPr="001A2766">
        <w:rPr>
          <w:rFonts w:asciiTheme="minorHAnsi" w:hAnsiTheme="minorHAnsi"/>
          <w:noProof/>
          <w:color w:val="000000" w:themeColor="text1"/>
        </w:rPr>
        <w:t>, 2002)</w:t>
      </w:r>
      <w:r w:rsidR="003803C2" w:rsidRPr="001A2766">
        <w:rPr>
          <w:rFonts w:asciiTheme="minorHAnsi" w:hAnsiTheme="minorHAnsi"/>
          <w:color w:val="000000" w:themeColor="text1"/>
        </w:rPr>
        <w:fldChar w:fldCharType="end"/>
      </w:r>
      <w:r w:rsidR="003803C2" w:rsidRPr="001A2766">
        <w:rPr>
          <w:rFonts w:asciiTheme="minorHAnsi" w:hAnsiTheme="minorHAnsi"/>
          <w:color w:val="000000" w:themeColor="text1"/>
        </w:rPr>
        <w:t xml:space="preserve"> This bacterial system demonstrated a novel method of electron delivery, in which unlike Class I systems, the electrons are delivered via the FAD/FMN redox centres. </w:t>
      </w:r>
    </w:p>
    <w:p w14:paraId="25C133C0" w14:textId="77777777" w:rsidR="003803C2" w:rsidRPr="001A2766" w:rsidRDefault="003803C2" w:rsidP="001A2766">
      <w:pPr>
        <w:spacing w:line="360" w:lineRule="auto"/>
        <w:jc w:val="both"/>
        <w:rPr>
          <w:rFonts w:asciiTheme="minorHAnsi" w:hAnsiTheme="minorHAnsi"/>
          <w:color w:val="000000" w:themeColor="text1"/>
        </w:rPr>
      </w:pPr>
    </w:p>
    <w:p w14:paraId="56AB0F52" w14:textId="0F1B4F63" w:rsidR="00AC343C" w:rsidRPr="001A2766" w:rsidRDefault="003803C2" w:rsidP="001A2766">
      <w:pPr>
        <w:spacing w:line="360" w:lineRule="auto"/>
        <w:jc w:val="both"/>
        <w:rPr>
          <w:rFonts w:asciiTheme="minorHAnsi" w:hAnsiTheme="minorHAnsi"/>
          <w:color w:val="000000" w:themeColor="text1"/>
        </w:rPr>
      </w:pPr>
      <w:r w:rsidRPr="001A2766">
        <w:rPr>
          <w:rFonts w:asciiTheme="minorHAnsi" w:hAnsiTheme="minorHAnsi"/>
          <w:color w:val="000000" w:themeColor="text1"/>
        </w:rPr>
        <w:t>S</w:t>
      </w:r>
      <w:r w:rsidR="00E9329A" w:rsidRPr="001A2766">
        <w:rPr>
          <w:rFonts w:asciiTheme="minorHAnsi" w:hAnsiTheme="minorHAnsi"/>
          <w:color w:val="000000" w:themeColor="text1"/>
        </w:rPr>
        <w:t xml:space="preserve">imilarities between Class III and Class II systems can be seen in the redox partners, where Class II systems include fused CPR domains, in Class III systems the redox proteins are distinct and separate. </w:t>
      </w:r>
    </w:p>
    <w:p w14:paraId="457FD6C4" w14:textId="545F06B4" w:rsidR="00E9329A" w:rsidRPr="001A2766" w:rsidRDefault="00E9329A" w:rsidP="001A2766">
      <w:pPr>
        <w:spacing w:line="360" w:lineRule="auto"/>
        <w:jc w:val="both"/>
        <w:rPr>
          <w:rFonts w:asciiTheme="minorHAnsi" w:hAnsiTheme="minorHAnsi"/>
          <w:color w:val="000000" w:themeColor="text1"/>
        </w:rPr>
      </w:pPr>
    </w:p>
    <w:p w14:paraId="5C90F7A3" w14:textId="1F599116" w:rsidR="00E9329A" w:rsidRPr="001A2766" w:rsidRDefault="00E9329A" w:rsidP="001A2766">
      <w:pPr>
        <w:spacing w:line="360" w:lineRule="auto"/>
        <w:jc w:val="both"/>
        <w:rPr>
          <w:rFonts w:asciiTheme="minorHAnsi" w:hAnsiTheme="minorHAnsi"/>
          <w:color w:val="000000" w:themeColor="text1"/>
        </w:rPr>
      </w:pPr>
      <w:r w:rsidRPr="001A2766">
        <w:rPr>
          <w:rFonts w:asciiTheme="minorHAnsi" w:hAnsiTheme="minorHAnsi"/>
          <w:color w:val="000000" w:themeColor="text1"/>
        </w:rPr>
        <w:t xml:space="preserve">There are examples of recombinant P450 systems based on both Classes I and III. For example, P450BioI (CYP107HI) is as Class I P450 system isolated from </w:t>
      </w:r>
      <w:r w:rsidRPr="001A2766">
        <w:rPr>
          <w:rFonts w:asciiTheme="minorHAnsi" w:hAnsiTheme="minorHAnsi"/>
          <w:i/>
          <w:iCs/>
          <w:color w:val="000000" w:themeColor="text1"/>
        </w:rPr>
        <w:t>Bacillus subtilis</w:t>
      </w:r>
      <w:r w:rsidRPr="001A2766">
        <w:rPr>
          <w:rFonts w:asciiTheme="minorHAnsi" w:hAnsiTheme="minorHAnsi"/>
          <w:color w:val="000000" w:themeColor="text1"/>
        </w:rPr>
        <w:t>, which is able to reduce a typical Class III flavodoxin reductase (</w:t>
      </w:r>
      <w:proofErr w:type="spellStart"/>
      <w:r w:rsidRPr="001A2766">
        <w:rPr>
          <w:rFonts w:asciiTheme="minorHAnsi" w:hAnsiTheme="minorHAnsi"/>
          <w:color w:val="000000" w:themeColor="text1"/>
        </w:rPr>
        <w:t>FdR</w:t>
      </w:r>
      <w:proofErr w:type="spellEnd"/>
      <w:r w:rsidRPr="001A2766">
        <w:rPr>
          <w:rFonts w:asciiTheme="minorHAnsi" w:hAnsiTheme="minorHAnsi"/>
          <w:color w:val="000000" w:themeColor="text1"/>
        </w:rPr>
        <w:t>) redox system.</w:t>
      </w:r>
      <w:r w:rsidRPr="001A2766">
        <w:rPr>
          <w:rFonts w:asciiTheme="minorHAnsi" w:hAnsiTheme="minorHAnsi"/>
          <w:color w:val="000000" w:themeColor="text1"/>
        </w:rPr>
        <w:fldChar w:fldCharType="begin" w:fldLock="1"/>
      </w:r>
      <w:r w:rsidR="003803C2" w:rsidRPr="001A2766">
        <w:rPr>
          <w:rFonts w:asciiTheme="minorHAnsi" w:hAnsiTheme="minorHAnsi"/>
          <w:color w:val="000000" w:themeColor="text1"/>
        </w:rPr>
        <w:instrText>ADDIN CSL_CITATION {"citationItems":[{"id":"ITEM-1","itemData":{"DOI":"10.1016/j.bbagen.2006.07.017","ISSN":"03044165","PMID":"16978787","abstract":"Cytochromes P450 (P450) are hemoproteins encoded by a superfamily of genes nearly ubiquitously distributed in different organisms from all biological kingdoms. The reactions carried out by P450s are extremely diverse and contribute to the biotransformation of drugs, the bioconversion of xenobiotics, the bioactivation of chemical carcinogens, the biosynthesis of physiologically important compounds such as steroids, fatty acids, eicosanoids, fat-soluble vitamins and bile acids, the conversion of alkanes, terpenes and aromatic compounds as well as the degradation of herbicides and insecticides. Cytochromes P450 belong to the group of external monooxygenases and thus receive the necessary electrons for oxygen cleavage and substrate hydroxylation from different redox partners. The classical as well as the recently discovered P450 redox systems are compiled in this paper and classified according to their composition. © 2006 Elsevier B.V. All rights reserved.","author":[{"dropping-particle":"","family":"Hannemann","given":"Frank","non-dropping-particle":"","parse-names":false,"suffix":""},{"dropping-particle":"","family":"Bichet","given":"Andreas","non-dropping-particle":"","parse-names":false,"suffix":""},{"dropping-particle":"","family":"Ewen","given":"Kerstin M.","non-dropping-particle":"","parse-names":false,"suffix":""},{"dropping-particle":"","family":"Bernhardt","given":"Rita","non-dropping-particle":"","parse-names":false,"suffix":""}],"container-title":"Biochimica et Biophysica Acta - General Subjects","id":"ITEM-1","issue":"3","issued":{"date-parts":[["2007","3","1"]]},"page":"330-344","publisher":"Elsevier","title":"Cytochrome P450 systems-biological variations of electron transport chains","type":"article","volume":"1770"},"uris":["http://www.mendeley.com/documents/?uuid=4ab021e7-e61c-3c12-840a-dc5184186ec9"]}],"mendeley":{"formattedCitation":"(Hannemann &lt;i&gt;et al.&lt;/i&gt;, 2007)","plainTextFormattedCitation":"(Hannemann et al., 2007)","previouslyFormattedCitation":"(Hannemann &lt;i&gt;et al.&lt;/i&gt;, 2007)"},"properties":{"noteIndex":0},"schema":"https://github.com/citation-style-language/schema/raw/master/csl-citation.json"}</w:instrText>
      </w:r>
      <w:r w:rsidRPr="001A2766">
        <w:rPr>
          <w:rFonts w:asciiTheme="minorHAnsi" w:hAnsiTheme="minorHAnsi"/>
          <w:color w:val="000000" w:themeColor="text1"/>
        </w:rPr>
        <w:fldChar w:fldCharType="separate"/>
      </w:r>
      <w:r w:rsidRPr="001A2766">
        <w:rPr>
          <w:rFonts w:asciiTheme="minorHAnsi" w:hAnsiTheme="minorHAnsi"/>
          <w:noProof/>
          <w:color w:val="000000" w:themeColor="text1"/>
        </w:rPr>
        <w:t>(</w:t>
      </w:r>
      <w:proofErr w:type="spellStart"/>
      <w:r w:rsidRPr="001A2766">
        <w:rPr>
          <w:rFonts w:asciiTheme="minorHAnsi" w:hAnsiTheme="minorHAnsi"/>
          <w:noProof/>
          <w:color w:val="000000" w:themeColor="text1"/>
        </w:rPr>
        <w:t>Hannemann</w:t>
      </w:r>
      <w:proofErr w:type="spellEnd"/>
      <w:r w:rsidRPr="001A2766">
        <w:rPr>
          <w:rFonts w:asciiTheme="minorHAnsi" w:hAnsiTheme="minorHAnsi"/>
          <w:noProof/>
          <w:color w:val="000000" w:themeColor="text1"/>
        </w:rPr>
        <w:t xml:space="preserve"> </w:t>
      </w:r>
      <w:r w:rsidRPr="001A2766">
        <w:rPr>
          <w:rFonts w:asciiTheme="minorHAnsi" w:hAnsiTheme="minorHAnsi"/>
          <w:i/>
          <w:noProof/>
          <w:color w:val="000000" w:themeColor="text1"/>
        </w:rPr>
        <w:t>et al.</w:t>
      </w:r>
      <w:r w:rsidRPr="001A2766">
        <w:rPr>
          <w:rFonts w:asciiTheme="minorHAnsi" w:hAnsiTheme="minorHAnsi"/>
          <w:noProof/>
          <w:color w:val="000000" w:themeColor="text1"/>
        </w:rPr>
        <w:t>, 2007)</w:t>
      </w:r>
      <w:r w:rsidRPr="001A2766">
        <w:rPr>
          <w:rFonts w:asciiTheme="minorHAnsi" w:hAnsiTheme="minorHAnsi"/>
          <w:color w:val="000000" w:themeColor="text1"/>
        </w:rPr>
        <w:fldChar w:fldCharType="end"/>
      </w:r>
      <w:r w:rsidRPr="001A2766">
        <w:rPr>
          <w:rFonts w:asciiTheme="minorHAnsi" w:hAnsiTheme="minorHAnsi"/>
          <w:color w:val="000000" w:themeColor="text1"/>
        </w:rPr>
        <w:t xml:space="preserve"> </w:t>
      </w:r>
    </w:p>
    <w:p w14:paraId="7B77AD07" w14:textId="6A948F9C" w:rsidR="00240B04" w:rsidRPr="001A2766" w:rsidRDefault="00A03D59" w:rsidP="001A2766">
      <w:pPr>
        <w:spacing w:line="360" w:lineRule="auto"/>
        <w:jc w:val="both"/>
        <w:rPr>
          <w:color w:val="000000" w:themeColor="text1"/>
          <w:highlight w:val="darkCyan"/>
        </w:rPr>
      </w:pPr>
      <w:r w:rsidRPr="001A2766">
        <w:rPr>
          <w:noProof/>
          <w:color w:val="000000" w:themeColor="text1"/>
          <w:sz w:val="18"/>
          <w:szCs w:val="18"/>
        </w:rPr>
        <w:drawing>
          <wp:anchor distT="0" distB="0" distL="114300" distR="114300" simplePos="0" relativeHeight="251729920" behindDoc="0" locked="0" layoutInCell="1" hidden="0" allowOverlap="1" wp14:anchorId="6056384D" wp14:editId="70BA5AD6">
            <wp:simplePos x="0" y="0"/>
            <wp:positionH relativeFrom="column">
              <wp:posOffset>0</wp:posOffset>
            </wp:positionH>
            <wp:positionV relativeFrom="paragraph">
              <wp:posOffset>344805</wp:posOffset>
            </wp:positionV>
            <wp:extent cx="5724524" cy="2638425"/>
            <wp:effectExtent l="0" t="0" r="0" b="0"/>
            <wp:wrapSquare wrapText="bothSides" distT="0" distB="0" distL="114300" distR="114300"/>
            <wp:docPr id="83" name="image7.png" descr="A picture containing shape&#10;&#10;Description automatically generated"/>
            <wp:cNvGraphicFramePr/>
            <a:graphic xmlns:a="http://schemas.openxmlformats.org/drawingml/2006/main">
              <a:graphicData uri="http://schemas.openxmlformats.org/drawingml/2006/picture">
                <pic:pic xmlns:pic="http://schemas.openxmlformats.org/drawingml/2006/picture">
                  <pic:nvPicPr>
                    <pic:cNvPr id="83" name="image7.png" descr="A picture containing shape&#10;&#10;Description automatically generated"/>
                    <pic:cNvPicPr preferRelativeResize="0"/>
                  </pic:nvPicPr>
                  <pic:blipFill>
                    <a:blip r:embed="rId11"/>
                    <a:srcRect/>
                    <a:stretch>
                      <a:fillRect/>
                    </a:stretch>
                  </pic:blipFill>
                  <pic:spPr>
                    <a:xfrm>
                      <a:off x="0" y="0"/>
                      <a:ext cx="5724524" cy="2638425"/>
                    </a:xfrm>
                    <a:prstGeom prst="rect">
                      <a:avLst/>
                    </a:prstGeom>
                    <a:ln/>
                  </pic:spPr>
                </pic:pic>
              </a:graphicData>
            </a:graphic>
          </wp:anchor>
        </w:drawing>
      </w:r>
    </w:p>
    <w:p w14:paraId="4E5E9B14" w14:textId="77777777" w:rsidR="00A03D59" w:rsidRPr="001A2766" w:rsidRDefault="00A03D59" w:rsidP="001A2766">
      <w:pPr>
        <w:spacing w:line="360" w:lineRule="auto"/>
        <w:jc w:val="both"/>
        <w:rPr>
          <w:color w:val="000000" w:themeColor="text1"/>
          <w:highlight w:val="darkCyan"/>
        </w:rPr>
      </w:pPr>
    </w:p>
    <w:p w14:paraId="50BC5A19" w14:textId="77777777" w:rsidR="00A03D59" w:rsidRPr="001A2766" w:rsidRDefault="00A03D59" w:rsidP="001A2766">
      <w:pPr>
        <w:spacing w:line="360" w:lineRule="auto"/>
        <w:jc w:val="both"/>
        <w:rPr>
          <w:color w:val="000000" w:themeColor="text1"/>
          <w:highlight w:val="darkCyan"/>
        </w:rPr>
      </w:pPr>
    </w:p>
    <w:p w14:paraId="51804D50" w14:textId="7FEB1BB9" w:rsidR="00A03D59" w:rsidRPr="001A2766" w:rsidRDefault="00A03D59" w:rsidP="001A2766">
      <w:pPr>
        <w:spacing w:line="360" w:lineRule="auto"/>
        <w:jc w:val="both"/>
        <w:rPr>
          <w:rFonts w:asciiTheme="minorHAnsi" w:hAnsiTheme="minorHAnsi"/>
          <w:bCs/>
          <w:color w:val="000000" w:themeColor="text1"/>
        </w:rPr>
      </w:pPr>
      <w:r w:rsidRPr="001A2766">
        <w:rPr>
          <w:rFonts w:asciiTheme="minorHAnsi" w:hAnsiTheme="minorHAnsi"/>
          <w:b/>
          <w:color w:val="000000" w:themeColor="text1"/>
        </w:rPr>
        <w:t xml:space="preserve">Figure 2. </w:t>
      </w:r>
      <w:r w:rsidRPr="001A2766">
        <w:rPr>
          <w:rFonts w:asciiTheme="minorHAnsi" w:hAnsiTheme="minorHAnsi"/>
          <w:bCs/>
          <w:color w:val="000000" w:themeColor="text1"/>
        </w:rPr>
        <w:t xml:space="preserve">Simplified schematic of different P540 redox systems: </w:t>
      </w:r>
      <w:proofErr w:type="spellStart"/>
      <w:r w:rsidRPr="001A2766">
        <w:rPr>
          <w:rFonts w:asciiTheme="minorHAnsi" w:hAnsiTheme="minorHAnsi"/>
          <w:bCs/>
          <w:color w:val="000000" w:themeColor="text1"/>
        </w:rPr>
        <w:t>i</w:t>
      </w:r>
      <w:proofErr w:type="spellEnd"/>
      <w:r w:rsidRPr="001A2766">
        <w:rPr>
          <w:rFonts w:asciiTheme="minorHAnsi" w:hAnsiTheme="minorHAnsi"/>
          <w:bCs/>
          <w:color w:val="000000" w:themeColor="text1"/>
        </w:rPr>
        <w:t>) Class I system containing a FAD domain and an iron</w:t>
      </w:r>
      <w:r w:rsidR="003803C2" w:rsidRPr="001A2766">
        <w:rPr>
          <w:rFonts w:asciiTheme="minorHAnsi" w:hAnsiTheme="minorHAnsi"/>
          <w:bCs/>
          <w:color w:val="000000" w:themeColor="text1"/>
        </w:rPr>
        <w:t>-</w:t>
      </w:r>
      <w:r w:rsidRPr="001A2766">
        <w:rPr>
          <w:rFonts w:asciiTheme="minorHAnsi" w:hAnsiTheme="minorHAnsi"/>
          <w:bCs/>
          <w:color w:val="000000" w:themeColor="text1"/>
        </w:rPr>
        <w:t xml:space="preserve"> sulphur protein (ferredoxin)</w:t>
      </w:r>
      <w:r w:rsidR="00230820" w:rsidRPr="001A2766">
        <w:rPr>
          <w:rFonts w:asciiTheme="minorHAnsi" w:hAnsiTheme="minorHAnsi"/>
          <w:bCs/>
          <w:color w:val="000000" w:themeColor="text1"/>
        </w:rPr>
        <w:t xml:space="preserve"> </w:t>
      </w:r>
      <w:r w:rsidRPr="001A2766">
        <w:rPr>
          <w:rFonts w:asciiTheme="minorHAnsi" w:hAnsiTheme="minorHAnsi"/>
          <w:bCs/>
          <w:color w:val="000000" w:themeColor="text1"/>
        </w:rPr>
        <w:t xml:space="preserve">alongside the P450. Class I systems are found in the eukaryotic mitochondrial membrane. The P450 in Class II systems are paired with a </w:t>
      </w:r>
      <w:proofErr w:type="spellStart"/>
      <w:r w:rsidRPr="001A2766">
        <w:rPr>
          <w:rFonts w:asciiTheme="minorHAnsi" w:hAnsiTheme="minorHAnsi"/>
          <w:bCs/>
          <w:color w:val="000000" w:themeColor="text1"/>
        </w:rPr>
        <w:t>diflavin</w:t>
      </w:r>
      <w:proofErr w:type="spellEnd"/>
      <w:r w:rsidRPr="001A2766">
        <w:rPr>
          <w:rFonts w:asciiTheme="minorHAnsi" w:hAnsiTheme="minorHAnsi"/>
          <w:bCs/>
          <w:color w:val="000000" w:themeColor="text1"/>
        </w:rPr>
        <w:t xml:space="preserve"> reductase (FAD/FMN), in the Class III (iii) system however, the </w:t>
      </w:r>
      <w:proofErr w:type="spellStart"/>
      <w:r w:rsidR="00230820" w:rsidRPr="001A2766">
        <w:rPr>
          <w:rFonts w:asciiTheme="minorHAnsi" w:hAnsiTheme="minorHAnsi"/>
          <w:bCs/>
          <w:color w:val="000000" w:themeColor="text1"/>
        </w:rPr>
        <w:t>d</w:t>
      </w:r>
      <w:r w:rsidRPr="001A2766">
        <w:rPr>
          <w:rFonts w:asciiTheme="minorHAnsi" w:hAnsiTheme="minorHAnsi"/>
          <w:bCs/>
          <w:color w:val="000000" w:themeColor="text1"/>
        </w:rPr>
        <w:t>iflavin</w:t>
      </w:r>
      <w:proofErr w:type="spellEnd"/>
      <w:r w:rsidRPr="001A2766">
        <w:rPr>
          <w:rFonts w:asciiTheme="minorHAnsi" w:hAnsiTheme="minorHAnsi"/>
          <w:bCs/>
          <w:color w:val="000000" w:themeColor="text1"/>
        </w:rPr>
        <w:t xml:space="preserve"> reductase is </w:t>
      </w:r>
      <w:r w:rsidRPr="001A2766">
        <w:rPr>
          <w:rFonts w:asciiTheme="minorHAnsi" w:hAnsiTheme="minorHAnsi"/>
          <w:bCs/>
          <w:color w:val="000000" w:themeColor="text1"/>
        </w:rPr>
        <w:lastRenderedPageBreak/>
        <w:t xml:space="preserve">fused to the P450. Class IV systems are a single polypeptide chain, continuously linked, with a ferredoxin, FMN- reductase and the P450. </w:t>
      </w:r>
    </w:p>
    <w:p w14:paraId="4222CBEE" w14:textId="77777777" w:rsidR="00A03D59" w:rsidRPr="001A2766" w:rsidRDefault="00A03D59" w:rsidP="001A2766">
      <w:pPr>
        <w:spacing w:line="360" w:lineRule="auto"/>
        <w:jc w:val="both"/>
        <w:rPr>
          <w:b/>
          <w:color w:val="000000" w:themeColor="text1"/>
        </w:rPr>
      </w:pPr>
    </w:p>
    <w:p w14:paraId="3A08813E" w14:textId="2D37F0A2" w:rsidR="00AC343C" w:rsidRPr="001A2766" w:rsidRDefault="000A43AC" w:rsidP="001A2766">
      <w:pPr>
        <w:spacing w:line="360" w:lineRule="auto"/>
        <w:jc w:val="both"/>
        <w:rPr>
          <w:rFonts w:asciiTheme="minorHAnsi" w:hAnsiTheme="minorHAnsi"/>
          <w:color w:val="000000" w:themeColor="text1"/>
        </w:rPr>
      </w:pPr>
      <w:r w:rsidRPr="001A2766">
        <w:rPr>
          <w:rFonts w:asciiTheme="minorHAnsi" w:hAnsiTheme="minorHAnsi"/>
          <w:color w:val="000000" w:themeColor="text1"/>
        </w:rPr>
        <w:t xml:space="preserve">Class IV systems (Fig 2, iv) are not commonly found within nature. Instead they appear in extremophiles, with the first system discovered of its kind being CYP119A1 from </w:t>
      </w:r>
      <w:proofErr w:type="spellStart"/>
      <w:r w:rsidRPr="001A2766">
        <w:rPr>
          <w:rFonts w:asciiTheme="minorHAnsi" w:hAnsiTheme="minorHAnsi"/>
          <w:i/>
          <w:iCs/>
          <w:color w:val="000000" w:themeColor="text1"/>
        </w:rPr>
        <w:t>Sulfolobus</w:t>
      </w:r>
      <w:proofErr w:type="spellEnd"/>
      <w:r w:rsidRPr="001A2766">
        <w:rPr>
          <w:rFonts w:asciiTheme="minorHAnsi" w:hAnsiTheme="minorHAnsi"/>
          <w:i/>
          <w:iCs/>
          <w:color w:val="000000" w:themeColor="text1"/>
        </w:rPr>
        <w:t xml:space="preserve"> </w:t>
      </w:r>
      <w:proofErr w:type="spellStart"/>
      <w:r w:rsidRPr="001A2766">
        <w:rPr>
          <w:rFonts w:asciiTheme="minorHAnsi" w:hAnsiTheme="minorHAnsi"/>
          <w:i/>
          <w:iCs/>
          <w:color w:val="000000" w:themeColor="text1"/>
        </w:rPr>
        <w:t>solfataricus</w:t>
      </w:r>
      <w:proofErr w:type="spellEnd"/>
      <w:r w:rsidRPr="001A2766">
        <w:rPr>
          <w:rFonts w:asciiTheme="minorHAnsi" w:hAnsiTheme="minorHAnsi"/>
          <w:color w:val="000000" w:themeColor="text1"/>
        </w:rPr>
        <w:t xml:space="preserve">. This small 368 residue system does not require NAD(P)H for electron donation and instead relies on pyruvic acid for its reducing ability, and then shuttles its electrons to the P450 domain with a thermostable ferredoxin. </w:t>
      </w:r>
      <w:r w:rsidRPr="001A2766">
        <w:rPr>
          <w:rFonts w:asciiTheme="minorHAnsi" w:hAnsiTheme="minorHAnsi"/>
          <w:color w:val="000000" w:themeColor="text1"/>
        </w:rPr>
        <w:fldChar w:fldCharType="begin" w:fldLock="1"/>
      </w:r>
      <w:r w:rsidR="00FC10C5" w:rsidRPr="001A2766">
        <w:rPr>
          <w:rFonts w:asciiTheme="minorHAnsi" w:hAnsiTheme="minorHAnsi"/>
          <w:color w:val="000000" w:themeColor="text1"/>
        </w:rPr>
        <w:instrText>ADDIN CSL_CITATION {"citationItems":[{"id":"ITEM-1","itemData":{"DOI":"10.1016/0014-5793(96)00322-5","ISSN":"00145793","PMID":"8617361","abstract":"A gene, CYP119, for a potential cytochrome P450 has been isolated and sequenced from the extreme acidothermophilic archaeon Sulfolobus solfataricus. The gene predicts a polypeptide of 368 amino acids containing the consensus heme-binding sequence Phe-Gly-Xaa-Gly-Xaa-His-Xaa-Cys-Xaa-Gly-Xaa3-Ala-Arg- Xaa-Glu. It most closely resembles the cytochrome P450s found in the bacterium Bacillus subtilus, with which it shares 129 identical amino acid residues (35%). This first sequence of a potential archaeal cytochrome P450 represents an important step in tracing the complex evolutionary history of this biologically important enzyme family.","author":[{"dropping-particle":"","family":"Wright","given":"Rhonda L.","non-dropping-particle":"","parse-names":false,"suffix":""},{"dropping-particle":"","family":"Harris","given":"Kathryn","non-dropping-particle":"","parse-names":false,"suffix":""},{"dropping-particle":"","family":"Solow","given":"Barbara","non-dropping-particle":"","parse-names":false,"suffix":""},{"dropping-particle":"","family":"White","given":"Robert H.","non-dropping-particle":"","parse-names":false,"suffix":""},{"dropping-particle":"","family":"Kennelly","given":"Peter J.","non-dropping-particle":"","parse-names":false,"suffix":""}],"container-title":"FEBS Letters","id":"ITEM-1","issue":"3","issued":{"date-parts":[["1996","4","22"]]},"page":"235-239","publisher":"Elsevier B.V.","title":"Cloning of a potential cytochrome p450 from the archaeon Sulfolobus solfataricus","type":"article-journal","volume":"384"},"uris":["http://www.mendeley.com/documents/?uuid=ab828ba0-81d9-3b0f-9c3b-d42ded6aa748"]}],"mendeley":{"formattedCitation":"(Wright &lt;i&gt;et al.&lt;/i&gt;, 1996)","plainTextFormattedCitation":"(Wright et al., 1996)","previouslyFormattedCitation":"(Wright &lt;i&gt;et al.&lt;/i&gt;, 1996)"},"properties":{"noteIndex":0},"schema":"https://github.com/citation-style-language/schema/raw/master/csl-citation.json"}</w:instrText>
      </w:r>
      <w:r w:rsidRPr="001A2766">
        <w:rPr>
          <w:rFonts w:asciiTheme="minorHAnsi" w:hAnsiTheme="minorHAnsi"/>
          <w:color w:val="000000" w:themeColor="text1"/>
        </w:rPr>
        <w:fldChar w:fldCharType="separate"/>
      </w:r>
      <w:r w:rsidRPr="001A2766">
        <w:rPr>
          <w:rFonts w:asciiTheme="minorHAnsi" w:hAnsiTheme="minorHAnsi"/>
          <w:noProof/>
          <w:color w:val="000000" w:themeColor="text1"/>
        </w:rPr>
        <w:t xml:space="preserve">(Wright </w:t>
      </w:r>
      <w:r w:rsidRPr="001A2766">
        <w:rPr>
          <w:rFonts w:asciiTheme="minorHAnsi" w:hAnsiTheme="minorHAnsi"/>
          <w:i/>
          <w:noProof/>
          <w:color w:val="000000" w:themeColor="text1"/>
        </w:rPr>
        <w:t>et al.</w:t>
      </w:r>
      <w:r w:rsidRPr="001A2766">
        <w:rPr>
          <w:rFonts w:asciiTheme="minorHAnsi" w:hAnsiTheme="minorHAnsi"/>
          <w:noProof/>
          <w:color w:val="000000" w:themeColor="text1"/>
        </w:rPr>
        <w:t>, 1996)</w:t>
      </w:r>
      <w:r w:rsidRPr="001A2766">
        <w:rPr>
          <w:rFonts w:asciiTheme="minorHAnsi" w:hAnsiTheme="minorHAnsi"/>
          <w:color w:val="000000" w:themeColor="text1"/>
        </w:rPr>
        <w:fldChar w:fldCharType="end"/>
      </w:r>
      <w:r w:rsidRPr="001A2766">
        <w:rPr>
          <w:rFonts w:asciiTheme="minorHAnsi" w:hAnsiTheme="minorHAnsi"/>
          <w:color w:val="000000" w:themeColor="text1"/>
        </w:rPr>
        <w:t xml:space="preserve"> This find was the first high- temperature </w:t>
      </w:r>
      <w:r w:rsidRPr="001A2766">
        <w:rPr>
          <w:rFonts w:asciiTheme="minorHAnsi" w:hAnsiTheme="minorHAnsi"/>
          <w:i/>
          <w:iCs/>
          <w:color w:val="000000" w:themeColor="text1"/>
        </w:rPr>
        <w:t>in vitro</w:t>
      </w:r>
      <w:r w:rsidRPr="001A2766">
        <w:rPr>
          <w:rFonts w:asciiTheme="minorHAnsi" w:hAnsiTheme="minorHAnsi"/>
          <w:color w:val="000000" w:themeColor="text1"/>
        </w:rPr>
        <w:t xml:space="preserve"> catalytic system reported, an important step in the discovery of catalysts within industry.</w:t>
      </w:r>
      <w:r w:rsidRPr="001A2766">
        <w:rPr>
          <w:rFonts w:asciiTheme="minorHAnsi" w:hAnsiTheme="minorHAnsi"/>
          <w:color w:val="000000" w:themeColor="text1"/>
        </w:rPr>
        <w:fldChar w:fldCharType="begin" w:fldLock="1"/>
      </w:r>
      <w:r w:rsidRPr="001A2766">
        <w:rPr>
          <w:rFonts w:asciiTheme="minorHAnsi" w:hAnsiTheme="minorHAnsi"/>
          <w:color w:val="000000" w:themeColor="text1"/>
        </w:rPr>
        <w:instrText>ADDIN CSL_CITATION {"citationItems":[{"id":"ITEM-1","itemData":{"DOI":"10.1016/j.abb.2004.10.022","ISSN":"00039861","abstract":"CYP119 from Sulfolobus solfataricus is the first well-characterized thermophilic cytochrome P450 enzyme. The endogenous substrate for this enzyme is not known but it hydroxylates lauric acid in a reaction supported by surrogate mesophilic electron donors. However, reconstitution of a high-temperature catalytic system requires identification of the normal thermophilic electron donor partners of CYP119. Here, we describe cloning, expression in Escherichia coli, and characterization of the requisite electron donor partners from S. solfataricus. One is a thermostable ferredoxin and the second a 2-oxoacid-ferredoxin oxidoreductase that utilizes pyruvic acid rather than NAD(P)H as the source of reducing equivalents. CYP119 is the only cytochrome P450 to date known to obtain electrons from a non-NAD(P)H-dependent protein. The two thermophilic partners have been used to reconstitute a catalytic system that hydroxylates lauric acid at 70°C, and the optimal conditions for this system have been defined. This first high-temperature in vitro catalytic system represents an important step in the development of industrially relevant catalysts. © 2004 Elsevier Inc. All rights reserved.","author":[{"dropping-particle":"V.","family":"Puchkaev","given":"Andrei","non-dropping-particle":"","parse-names":false,"suffix":""},{"dropping-particle":"","family":"Ortiz De Montellano","given":"Paul R.","non-dropping-particle":"","parse-names":false,"suffix":""}],"container-title":"Archives of Biochemistry and Biophysics","id":"ITEM-1","issue":"1 SPEC. ISS.","issued":{"date-parts":[["2005","2","1"]]},"page":"169-177","publisher":"Academic Press Inc.","title":"The Sulfolobus solfataricus electron donor partners of thermophilic CYP119: An unusual non-NAD(P)H-dependent cytochrome P450 system","type":"article-journal","volume":"434"},"uris":["http://www.mendeley.com/documents/?uuid=b863cad5-d875-30ac-a408-86c318790cf0"]}],"mendeley":{"formattedCitation":"(Puchkaev and Ortiz De Montellano, 2005)","plainTextFormattedCitation":"(Puchkaev and Ortiz De Montellano, 2005)","previouslyFormattedCitation":"(Puchkaev and Ortiz De Montellano, 2005)"},"properties":{"noteIndex":0},"schema":"https://github.com/citation-style-language/schema/raw/master/csl-citation.json"}</w:instrText>
      </w:r>
      <w:r w:rsidRPr="001A2766">
        <w:rPr>
          <w:rFonts w:asciiTheme="minorHAnsi" w:hAnsiTheme="minorHAnsi"/>
          <w:color w:val="000000" w:themeColor="text1"/>
        </w:rPr>
        <w:fldChar w:fldCharType="separate"/>
      </w:r>
      <w:r w:rsidRPr="001A2766">
        <w:rPr>
          <w:rFonts w:asciiTheme="minorHAnsi" w:hAnsiTheme="minorHAnsi"/>
          <w:noProof/>
          <w:color w:val="000000" w:themeColor="text1"/>
        </w:rPr>
        <w:t>(</w:t>
      </w:r>
      <w:proofErr w:type="spellStart"/>
      <w:r w:rsidRPr="001A2766">
        <w:rPr>
          <w:rFonts w:asciiTheme="minorHAnsi" w:hAnsiTheme="minorHAnsi"/>
          <w:noProof/>
          <w:color w:val="000000" w:themeColor="text1"/>
        </w:rPr>
        <w:t>Puchkaev</w:t>
      </w:r>
      <w:proofErr w:type="spellEnd"/>
      <w:r w:rsidRPr="001A2766">
        <w:rPr>
          <w:rFonts w:asciiTheme="minorHAnsi" w:hAnsiTheme="minorHAnsi"/>
          <w:noProof/>
          <w:color w:val="000000" w:themeColor="text1"/>
        </w:rPr>
        <w:t xml:space="preserve"> and Ortiz De Montellano, 2005)</w:t>
      </w:r>
      <w:r w:rsidRPr="001A2766">
        <w:rPr>
          <w:rFonts w:asciiTheme="minorHAnsi" w:hAnsiTheme="minorHAnsi"/>
          <w:color w:val="000000" w:themeColor="text1"/>
        </w:rPr>
        <w:fldChar w:fldCharType="end"/>
      </w:r>
    </w:p>
    <w:p w14:paraId="7353045B" w14:textId="77777777" w:rsidR="00AC343C" w:rsidRPr="001A2766" w:rsidRDefault="00AC343C" w:rsidP="001A2766">
      <w:pPr>
        <w:spacing w:line="360" w:lineRule="auto"/>
        <w:jc w:val="both"/>
        <w:rPr>
          <w:color w:val="000000" w:themeColor="text1"/>
        </w:rPr>
      </w:pPr>
    </w:p>
    <w:p w14:paraId="2915F5CE" w14:textId="77777777" w:rsidR="00EE1857" w:rsidRDefault="00EE1857" w:rsidP="001A2766">
      <w:pPr>
        <w:pStyle w:val="Heading3"/>
        <w:spacing w:line="360" w:lineRule="auto"/>
        <w:jc w:val="both"/>
        <w:rPr>
          <w:b/>
          <w:bCs/>
          <w:color w:val="000000" w:themeColor="text1"/>
        </w:rPr>
      </w:pPr>
      <w:bookmarkStart w:id="18" w:name="_Toc60561216"/>
    </w:p>
    <w:p w14:paraId="52DB1948" w14:textId="47EEA3FD" w:rsidR="00AC343C" w:rsidRPr="001A2766" w:rsidRDefault="00393028" w:rsidP="001A2766">
      <w:pPr>
        <w:pStyle w:val="Heading3"/>
        <w:spacing w:line="360" w:lineRule="auto"/>
        <w:jc w:val="both"/>
        <w:rPr>
          <w:b/>
          <w:bCs/>
          <w:color w:val="000000" w:themeColor="text1"/>
        </w:rPr>
      </w:pPr>
      <w:r w:rsidRPr="001A2766">
        <w:rPr>
          <w:b/>
          <w:bCs/>
          <w:color w:val="000000" w:themeColor="text1"/>
        </w:rPr>
        <w:t>2.2 A Closer look at the Heme Domain</w:t>
      </w:r>
      <w:bookmarkEnd w:id="18"/>
      <w:r w:rsidRPr="001A2766">
        <w:rPr>
          <w:b/>
          <w:bCs/>
          <w:color w:val="000000" w:themeColor="text1"/>
        </w:rPr>
        <w:t xml:space="preserve"> </w:t>
      </w:r>
    </w:p>
    <w:p w14:paraId="3A65D3AC" w14:textId="77777777" w:rsidR="00843890" w:rsidRPr="001A2766" w:rsidRDefault="00843890" w:rsidP="001A2766">
      <w:pPr>
        <w:spacing w:line="360" w:lineRule="auto"/>
        <w:jc w:val="both"/>
        <w:rPr>
          <w:color w:val="000000" w:themeColor="text1"/>
        </w:rPr>
      </w:pPr>
    </w:p>
    <w:p w14:paraId="2473512B" w14:textId="7FC5DD77" w:rsidR="00843890" w:rsidRPr="001A2766" w:rsidRDefault="00843890" w:rsidP="001A2766">
      <w:pPr>
        <w:spacing w:line="360" w:lineRule="auto"/>
        <w:jc w:val="both"/>
        <w:rPr>
          <w:rFonts w:asciiTheme="minorHAnsi" w:hAnsiTheme="minorHAnsi"/>
          <w:color w:val="000000" w:themeColor="text1"/>
        </w:rPr>
      </w:pPr>
      <w:r w:rsidRPr="001A2766">
        <w:rPr>
          <w:rFonts w:asciiTheme="minorHAnsi" w:hAnsiTheme="minorHAnsi"/>
          <w:color w:val="000000" w:themeColor="text1"/>
        </w:rPr>
        <w:t xml:space="preserve">There are many variations of heme structures, alongside heme </w:t>
      </w:r>
      <w:r w:rsidRPr="001A2766">
        <w:rPr>
          <w:rFonts w:asciiTheme="minorHAnsi" w:hAnsiTheme="minorHAnsi"/>
          <w:i/>
          <w:iCs/>
          <w:color w:val="000000" w:themeColor="text1"/>
        </w:rPr>
        <w:t>b</w:t>
      </w:r>
      <w:r w:rsidRPr="001A2766">
        <w:rPr>
          <w:rFonts w:asciiTheme="minorHAnsi" w:hAnsiTheme="minorHAnsi"/>
          <w:color w:val="000000" w:themeColor="text1"/>
        </w:rPr>
        <w:t xml:space="preserve">, the two other major heme prosthetic groups are heme </w:t>
      </w:r>
      <w:r w:rsidRPr="001A2766">
        <w:rPr>
          <w:rFonts w:asciiTheme="minorHAnsi" w:hAnsiTheme="minorHAnsi"/>
          <w:i/>
          <w:iCs/>
          <w:color w:val="000000" w:themeColor="text1"/>
        </w:rPr>
        <w:t xml:space="preserve">a </w:t>
      </w:r>
      <w:r w:rsidRPr="001A2766">
        <w:rPr>
          <w:rFonts w:asciiTheme="minorHAnsi" w:hAnsiTheme="minorHAnsi"/>
          <w:color w:val="000000" w:themeColor="text1"/>
        </w:rPr>
        <w:t xml:space="preserve">and </w:t>
      </w:r>
      <w:r w:rsidRPr="001A2766">
        <w:rPr>
          <w:rFonts w:asciiTheme="minorHAnsi" w:hAnsiTheme="minorHAnsi"/>
          <w:i/>
          <w:iCs/>
          <w:color w:val="000000" w:themeColor="text1"/>
        </w:rPr>
        <w:t>c</w:t>
      </w:r>
      <w:r w:rsidRPr="001A2766">
        <w:rPr>
          <w:rFonts w:asciiTheme="minorHAnsi" w:hAnsiTheme="minorHAnsi"/>
          <w:color w:val="000000" w:themeColor="text1"/>
        </w:rPr>
        <w:t xml:space="preserve">. All three heme prosthetic groups share the same conserved iron protoporphyrin ring structure, with the ferric heme iron coordinated to four </w:t>
      </w:r>
      <w:r w:rsidR="00B355C8" w:rsidRPr="001A2766">
        <w:rPr>
          <w:rFonts w:asciiTheme="minorHAnsi" w:hAnsiTheme="minorHAnsi"/>
          <w:color w:val="000000" w:themeColor="text1"/>
        </w:rPr>
        <w:t xml:space="preserve">tetrapyrrole </w:t>
      </w:r>
      <w:r w:rsidRPr="001A2766">
        <w:rPr>
          <w:rFonts w:asciiTheme="minorHAnsi" w:hAnsiTheme="minorHAnsi"/>
          <w:color w:val="000000" w:themeColor="text1"/>
        </w:rPr>
        <w:t xml:space="preserve">nitrogen atoms. Heme </w:t>
      </w:r>
      <w:r w:rsidRPr="001A2766">
        <w:rPr>
          <w:rFonts w:asciiTheme="minorHAnsi" w:hAnsiTheme="minorHAnsi"/>
          <w:i/>
          <w:iCs/>
          <w:color w:val="000000" w:themeColor="text1"/>
        </w:rPr>
        <w:t>a</w:t>
      </w:r>
      <w:r w:rsidRPr="001A2766">
        <w:rPr>
          <w:rFonts w:asciiTheme="minorHAnsi" w:hAnsiTheme="minorHAnsi"/>
          <w:color w:val="000000" w:themeColor="text1"/>
        </w:rPr>
        <w:t xml:space="preserve"> , which typically appears green/ red in solution, is naturally occurring amongst many living organisms.</w:t>
      </w:r>
      <w:r w:rsidRPr="001A2766">
        <w:rPr>
          <w:rFonts w:asciiTheme="minorHAnsi" w:hAnsiTheme="minorHAnsi"/>
          <w:color w:val="000000" w:themeColor="text1"/>
        </w:rPr>
        <w:fldChar w:fldCharType="begin" w:fldLock="1"/>
      </w:r>
      <w:r w:rsidR="004F18DB" w:rsidRPr="001A2766">
        <w:rPr>
          <w:rFonts w:asciiTheme="minorHAnsi" w:hAnsiTheme="minorHAnsi"/>
          <w:color w:val="000000" w:themeColor="text1"/>
        </w:rPr>
        <w:instrText>ADDIN CSL_CITATION {"citationItems":[{"id":"ITEM-1","itemData":{"DOI":"10.1021/cr400415k","ISSN":"15206890","PMID":"24400737","author":[{"dropping-particle":"","family":"Poulos","given":"Thomas L.","non-dropping-particle":"","parse-names":false,"suffix":""}],"container-title":"Chemical Reviews","id":"ITEM-1","issue":"7","issued":{"date-parts":[["2014","4","9"]]},"page":"3919-3962","publisher":"American Chemical Society","title":"Heme enzyme structure and function","type":"article","volume":"114"},"uris":["http://www.mendeley.com/documents/?uuid=cc953627-278f-38ef-bc33-3528501f8e24"]}],"mendeley":{"formattedCitation":"(Poulos, 2014)","plainTextFormattedCitation":"(Poulos, 2014)","previouslyFormattedCitation":"(Poulos, 2014)"},"properties":{"noteIndex":0},"schema":"https://github.com/citation-style-language/schema/raw/master/csl-citation.json"}</w:instrText>
      </w:r>
      <w:r w:rsidRPr="001A2766">
        <w:rPr>
          <w:rFonts w:asciiTheme="minorHAnsi" w:hAnsiTheme="minorHAnsi"/>
          <w:color w:val="000000" w:themeColor="text1"/>
        </w:rPr>
        <w:fldChar w:fldCharType="separate"/>
      </w:r>
      <w:r w:rsidR="004F18DB" w:rsidRPr="001A2766">
        <w:rPr>
          <w:rFonts w:asciiTheme="minorHAnsi" w:hAnsiTheme="minorHAnsi"/>
          <w:noProof/>
          <w:color w:val="000000" w:themeColor="text1"/>
        </w:rPr>
        <w:t>(Poulos, 2014)</w:t>
      </w:r>
      <w:r w:rsidRPr="001A2766">
        <w:rPr>
          <w:rFonts w:asciiTheme="minorHAnsi" w:hAnsiTheme="minorHAnsi"/>
          <w:color w:val="000000" w:themeColor="text1"/>
        </w:rPr>
        <w:fldChar w:fldCharType="end"/>
      </w:r>
      <w:r w:rsidRPr="001A2766">
        <w:rPr>
          <w:rFonts w:asciiTheme="minorHAnsi" w:hAnsiTheme="minorHAnsi"/>
          <w:color w:val="000000" w:themeColor="text1"/>
        </w:rPr>
        <w:t xml:space="preserve"> An example of a heme </w:t>
      </w:r>
      <w:r w:rsidRPr="001A2766">
        <w:rPr>
          <w:rFonts w:asciiTheme="minorHAnsi" w:hAnsiTheme="minorHAnsi"/>
          <w:i/>
          <w:iCs/>
          <w:color w:val="000000" w:themeColor="text1"/>
        </w:rPr>
        <w:t>a</w:t>
      </w:r>
      <w:r w:rsidRPr="001A2766">
        <w:rPr>
          <w:rFonts w:asciiTheme="minorHAnsi" w:hAnsiTheme="minorHAnsi"/>
          <w:color w:val="000000" w:themeColor="text1"/>
        </w:rPr>
        <w:t xml:space="preserve"> containing metalloprotease is cytochrome </w:t>
      </w:r>
      <w:r w:rsidRPr="001A2766">
        <w:rPr>
          <w:rFonts w:asciiTheme="minorHAnsi" w:hAnsiTheme="minorHAnsi"/>
          <w:i/>
          <w:iCs/>
          <w:color w:val="000000" w:themeColor="text1"/>
        </w:rPr>
        <w:t>c</w:t>
      </w:r>
      <w:r w:rsidRPr="001A2766">
        <w:rPr>
          <w:rFonts w:asciiTheme="minorHAnsi" w:hAnsiTheme="minorHAnsi"/>
          <w:color w:val="000000" w:themeColor="text1"/>
        </w:rPr>
        <w:t xml:space="preserve"> oxidase, a protein which plays an important role in respiration. The isoprene derived </w:t>
      </w:r>
      <w:proofErr w:type="spellStart"/>
      <w:r w:rsidRPr="001A2766">
        <w:rPr>
          <w:rFonts w:asciiTheme="minorHAnsi" w:hAnsiTheme="minorHAnsi"/>
          <w:color w:val="000000" w:themeColor="text1"/>
        </w:rPr>
        <w:t>hydroxyethylfarnesyl</w:t>
      </w:r>
      <w:proofErr w:type="spellEnd"/>
      <w:r w:rsidRPr="001A2766">
        <w:rPr>
          <w:rFonts w:asciiTheme="minorHAnsi" w:hAnsiTheme="minorHAnsi"/>
          <w:color w:val="000000" w:themeColor="text1"/>
        </w:rPr>
        <w:t xml:space="preserve"> chain is thought to play an important role in energy conservation during the reduction of oxygen within the mitochondria. </w:t>
      </w:r>
    </w:p>
    <w:p w14:paraId="450ABC82" w14:textId="77777777" w:rsidR="00EE1857" w:rsidRDefault="00EE1857" w:rsidP="001A2766">
      <w:pPr>
        <w:spacing w:line="360" w:lineRule="auto"/>
        <w:jc w:val="both"/>
        <w:rPr>
          <w:rFonts w:asciiTheme="minorHAnsi" w:hAnsiTheme="minorHAnsi"/>
          <w:color w:val="000000" w:themeColor="text1"/>
        </w:rPr>
      </w:pPr>
    </w:p>
    <w:p w14:paraId="76FD98D6" w14:textId="5A31D6CF" w:rsidR="00843890" w:rsidRPr="001A2766" w:rsidRDefault="00843890" w:rsidP="001A2766">
      <w:pPr>
        <w:spacing w:line="360" w:lineRule="auto"/>
        <w:jc w:val="both"/>
        <w:rPr>
          <w:rFonts w:asciiTheme="minorHAnsi" w:hAnsiTheme="minorHAnsi"/>
          <w:color w:val="000000" w:themeColor="text1"/>
        </w:rPr>
      </w:pPr>
      <w:r w:rsidRPr="001A2766">
        <w:rPr>
          <w:rFonts w:asciiTheme="minorHAnsi" w:hAnsiTheme="minorHAnsi"/>
          <w:color w:val="000000" w:themeColor="text1"/>
        </w:rPr>
        <w:t xml:space="preserve">Heme </w:t>
      </w:r>
      <w:r w:rsidRPr="001A2766">
        <w:rPr>
          <w:rFonts w:asciiTheme="minorHAnsi" w:hAnsiTheme="minorHAnsi"/>
          <w:i/>
          <w:iCs/>
          <w:color w:val="000000" w:themeColor="text1"/>
        </w:rPr>
        <w:t>c</w:t>
      </w:r>
      <w:r w:rsidRPr="001A2766">
        <w:rPr>
          <w:rFonts w:asciiTheme="minorHAnsi" w:hAnsiTheme="minorHAnsi"/>
          <w:color w:val="000000" w:themeColor="text1"/>
        </w:rPr>
        <w:t xml:space="preserve"> covalently links to the protein backbone via the thiol groups, creating thioether linkages (Fi</w:t>
      </w:r>
      <w:r w:rsidR="00FC10C5" w:rsidRPr="001A2766">
        <w:rPr>
          <w:rFonts w:asciiTheme="minorHAnsi" w:hAnsiTheme="minorHAnsi"/>
          <w:color w:val="000000" w:themeColor="text1"/>
        </w:rPr>
        <w:t>g 3</w:t>
      </w:r>
      <w:r w:rsidRPr="001A2766">
        <w:rPr>
          <w:rFonts w:asciiTheme="minorHAnsi" w:hAnsiTheme="minorHAnsi"/>
          <w:color w:val="000000" w:themeColor="text1"/>
        </w:rPr>
        <w:t xml:space="preserve">). These linkages ensure that heme </w:t>
      </w:r>
      <w:r w:rsidRPr="001A2766">
        <w:rPr>
          <w:rFonts w:asciiTheme="minorHAnsi" w:hAnsiTheme="minorHAnsi"/>
          <w:i/>
          <w:iCs/>
          <w:color w:val="000000" w:themeColor="text1"/>
        </w:rPr>
        <w:t xml:space="preserve">c </w:t>
      </w:r>
      <w:r w:rsidRPr="001A2766">
        <w:rPr>
          <w:rFonts w:asciiTheme="minorHAnsi" w:hAnsiTheme="minorHAnsi"/>
          <w:color w:val="000000" w:themeColor="text1"/>
        </w:rPr>
        <w:t xml:space="preserve">dissociates less readily than heme </w:t>
      </w:r>
      <w:r w:rsidRPr="001A2766">
        <w:rPr>
          <w:rFonts w:asciiTheme="minorHAnsi" w:hAnsiTheme="minorHAnsi"/>
          <w:i/>
          <w:iCs/>
          <w:color w:val="000000" w:themeColor="text1"/>
        </w:rPr>
        <w:t>b</w:t>
      </w:r>
      <w:r w:rsidRPr="001A2766">
        <w:rPr>
          <w:rFonts w:asciiTheme="minorHAnsi" w:hAnsiTheme="minorHAnsi"/>
          <w:b/>
          <w:bCs/>
          <w:i/>
          <w:iCs/>
          <w:color w:val="000000" w:themeColor="text1"/>
        </w:rPr>
        <w:t xml:space="preserve">, </w:t>
      </w:r>
      <w:r w:rsidRPr="001A2766">
        <w:rPr>
          <w:rFonts w:asciiTheme="minorHAnsi" w:hAnsiTheme="minorHAnsi"/>
          <w:color w:val="000000" w:themeColor="text1"/>
        </w:rPr>
        <w:t xml:space="preserve">also by displaying a range of reduction potentials, the </w:t>
      </w:r>
      <w:r w:rsidRPr="001A2766">
        <w:rPr>
          <w:rFonts w:asciiTheme="minorHAnsi" w:hAnsiTheme="minorHAnsi"/>
          <w:i/>
          <w:iCs/>
          <w:color w:val="000000" w:themeColor="text1"/>
        </w:rPr>
        <w:t>c</w:t>
      </w:r>
      <w:r w:rsidRPr="001A2766">
        <w:rPr>
          <w:rFonts w:asciiTheme="minorHAnsi" w:hAnsiTheme="minorHAnsi"/>
          <w:color w:val="000000" w:themeColor="text1"/>
        </w:rPr>
        <w:t xml:space="preserve">- type </w:t>
      </w:r>
      <w:proofErr w:type="spellStart"/>
      <w:r w:rsidRPr="001A2766">
        <w:rPr>
          <w:rFonts w:asciiTheme="minorHAnsi" w:hAnsiTheme="minorHAnsi"/>
          <w:color w:val="000000" w:themeColor="text1"/>
        </w:rPr>
        <w:t>hemes</w:t>
      </w:r>
      <w:proofErr w:type="spellEnd"/>
      <w:r w:rsidRPr="001A2766">
        <w:rPr>
          <w:rFonts w:asciiTheme="minorHAnsi" w:hAnsiTheme="minorHAnsi"/>
          <w:color w:val="000000" w:themeColor="text1"/>
        </w:rPr>
        <w:t xml:space="preserve"> show versatility in their functions, </w:t>
      </w:r>
      <w:r w:rsidR="00B355C8" w:rsidRPr="001A2766">
        <w:rPr>
          <w:rFonts w:asciiTheme="minorHAnsi" w:hAnsiTheme="minorHAnsi"/>
          <w:color w:val="000000" w:themeColor="text1"/>
        </w:rPr>
        <w:t>routinely</w:t>
      </w:r>
      <w:r w:rsidRPr="001A2766">
        <w:rPr>
          <w:rFonts w:asciiTheme="minorHAnsi" w:hAnsiTheme="minorHAnsi"/>
          <w:color w:val="000000" w:themeColor="text1"/>
        </w:rPr>
        <w:t xml:space="preserve"> serving as electron transfer </w:t>
      </w:r>
      <w:r w:rsidR="00B355C8" w:rsidRPr="001A2766">
        <w:rPr>
          <w:rFonts w:asciiTheme="minorHAnsi" w:hAnsiTheme="minorHAnsi"/>
          <w:color w:val="000000" w:themeColor="text1"/>
        </w:rPr>
        <w:t>proteins</w:t>
      </w:r>
      <w:r w:rsidRPr="001A2766">
        <w:rPr>
          <w:rFonts w:asciiTheme="minorHAnsi" w:hAnsiTheme="minorHAnsi"/>
          <w:color w:val="000000" w:themeColor="text1"/>
        </w:rPr>
        <w:t>.</w:t>
      </w:r>
      <w:r w:rsidRPr="001A2766">
        <w:rPr>
          <w:rFonts w:asciiTheme="minorHAnsi" w:hAnsiTheme="minorHAnsi"/>
          <w:color w:val="000000" w:themeColor="text1"/>
        </w:rPr>
        <w:fldChar w:fldCharType="begin" w:fldLock="1"/>
      </w:r>
      <w:r w:rsidR="004F18DB" w:rsidRPr="001A2766">
        <w:rPr>
          <w:rFonts w:asciiTheme="minorHAnsi" w:hAnsiTheme="minorHAnsi"/>
          <w:color w:val="000000" w:themeColor="text1"/>
        </w:rPr>
        <w:instrText>ADDIN CSL_CITATION {"citationItems":[{"id":"ITEM-1","itemData":{"DOI":"10.1039/b717196j","author":[{"dropping-particle":"","family":"Bowman","given":"Sarah E J","non-dropping-particle":"","parse-names":false,"suffix":""},{"dropping-particle":"","family":"Bren","given":"Kara L","non-dropping-particle":"","parse-names":false,"suffix":""}],"id":"ITEM-1","issued":{"date-parts":[["2008"]]},"title":"The chemistry and biochemistry of heme c: functional bases for covalent attachment","type":"article-journal"},"uris":["http://www.mendeley.com/documents/?uuid=dc0d1647-e200-3d1a-be93-d9475c05800e"]}],"mendeley":{"formattedCitation":"(Bowman and Bren, 2008)","plainTextFormattedCitation":"(Bowman and Bren, 2008)","previouslyFormattedCitation":"(Bowman and Bren, 2008)"},"properties":{"noteIndex":0},"schema":"https://github.com/citation-style-language/schema/raw/master/csl-citation.json"}</w:instrText>
      </w:r>
      <w:r w:rsidRPr="001A2766">
        <w:rPr>
          <w:rFonts w:asciiTheme="minorHAnsi" w:hAnsiTheme="minorHAnsi"/>
          <w:color w:val="000000" w:themeColor="text1"/>
        </w:rPr>
        <w:fldChar w:fldCharType="separate"/>
      </w:r>
      <w:r w:rsidR="004F18DB" w:rsidRPr="001A2766">
        <w:rPr>
          <w:rFonts w:asciiTheme="minorHAnsi" w:hAnsiTheme="minorHAnsi"/>
          <w:noProof/>
          <w:color w:val="000000" w:themeColor="text1"/>
        </w:rPr>
        <w:t>(Bowman and Bren, 2008)</w:t>
      </w:r>
      <w:r w:rsidRPr="001A2766">
        <w:rPr>
          <w:rFonts w:asciiTheme="minorHAnsi" w:hAnsiTheme="minorHAnsi"/>
          <w:color w:val="000000" w:themeColor="text1"/>
        </w:rPr>
        <w:fldChar w:fldCharType="end"/>
      </w:r>
    </w:p>
    <w:p w14:paraId="79DD4F1D" w14:textId="77777777" w:rsidR="00843890" w:rsidRPr="001A2766" w:rsidRDefault="00843890" w:rsidP="001A2766">
      <w:pPr>
        <w:spacing w:line="360" w:lineRule="auto"/>
        <w:jc w:val="both"/>
        <w:rPr>
          <w:rFonts w:asciiTheme="minorHAnsi" w:hAnsiTheme="minorHAnsi"/>
          <w:color w:val="000000" w:themeColor="text1"/>
        </w:rPr>
      </w:pPr>
    </w:p>
    <w:p w14:paraId="3A30F1AA" w14:textId="77777777" w:rsidR="00843890" w:rsidRPr="001A2766" w:rsidRDefault="00843890" w:rsidP="001A2766">
      <w:pPr>
        <w:spacing w:line="360" w:lineRule="auto"/>
        <w:jc w:val="both"/>
        <w:rPr>
          <w:rFonts w:asciiTheme="minorHAnsi" w:hAnsiTheme="minorHAnsi"/>
          <w:color w:val="000000" w:themeColor="text1"/>
        </w:rPr>
      </w:pPr>
      <w:r w:rsidRPr="001A2766">
        <w:rPr>
          <w:rFonts w:asciiTheme="minorHAnsi" w:hAnsiTheme="minorHAnsi"/>
          <w:noProof/>
          <w:color w:val="000000" w:themeColor="text1"/>
        </w:rPr>
        <w:lastRenderedPageBreak/>
        <w:drawing>
          <wp:inline distT="0" distB="0" distL="0" distR="0" wp14:anchorId="0A4BCB53" wp14:editId="383BC24C">
            <wp:extent cx="5727700" cy="2703195"/>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27700" cy="2703195"/>
                    </a:xfrm>
                    <a:prstGeom prst="rect">
                      <a:avLst/>
                    </a:prstGeom>
                  </pic:spPr>
                </pic:pic>
              </a:graphicData>
            </a:graphic>
          </wp:inline>
        </w:drawing>
      </w:r>
    </w:p>
    <w:p w14:paraId="02B3D06B" w14:textId="77777777" w:rsidR="00843890" w:rsidRPr="001A2766" w:rsidRDefault="00843890" w:rsidP="001A2766">
      <w:pPr>
        <w:spacing w:line="360" w:lineRule="auto"/>
        <w:jc w:val="both"/>
        <w:rPr>
          <w:rFonts w:asciiTheme="minorHAnsi" w:hAnsiTheme="minorHAnsi"/>
          <w:color w:val="000000" w:themeColor="text1"/>
        </w:rPr>
      </w:pPr>
    </w:p>
    <w:p w14:paraId="474F3B30" w14:textId="77777777" w:rsidR="00843890" w:rsidRPr="001A2766" w:rsidRDefault="00843890" w:rsidP="001A2766">
      <w:pPr>
        <w:spacing w:line="360" w:lineRule="auto"/>
        <w:jc w:val="both"/>
        <w:rPr>
          <w:rFonts w:asciiTheme="minorHAnsi" w:hAnsiTheme="minorHAnsi"/>
          <w:color w:val="000000" w:themeColor="text1"/>
          <w:sz w:val="22"/>
          <w:szCs w:val="22"/>
        </w:rPr>
      </w:pPr>
      <w:r w:rsidRPr="001A2766">
        <w:rPr>
          <w:rFonts w:asciiTheme="minorHAnsi" w:hAnsiTheme="minorHAnsi"/>
          <w:b/>
          <w:bCs/>
          <w:color w:val="000000" w:themeColor="text1"/>
          <w:sz w:val="22"/>
          <w:szCs w:val="22"/>
        </w:rPr>
        <w:t xml:space="preserve">Fig 3. Comparison of the three major heme prosthetic groups, heme </w:t>
      </w:r>
      <w:r w:rsidRPr="001A2766">
        <w:rPr>
          <w:rFonts w:asciiTheme="minorHAnsi" w:hAnsiTheme="minorHAnsi"/>
          <w:b/>
          <w:bCs/>
          <w:i/>
          <w:iCs/>
          <w:color w:val="000000" w:themeColor="text1"/>
          <w:sz w:val="22"/>
          <w:szCs w:val="22"/>
        </w:rPr>
        <w:t>a</w:t>
      </w:r>
      <w:r w:rsidRPr="001A2766">
        <w:rPr>
          <w:rFonts w:asciiTheme="minorHAnsi" w:hAnsiTheme="minorHAnsi"/>
          <w:b/>
          <w:bCs/>
          <w:color w:val="000000" w:themeColor="text1"/>
          <w:sz w:val="22"/>
          <w:szCs w:val="22"/>
        </w:rPr>
        <w:t xml:space="preserve">, </w:t>
      </w:r>
      <w:r w:rsidRPr="001A2766">
        <w:rPr>
          <w:rFonts w:asciiTheme="minorHAnsi" w:hAnsiTheme="minorHAnsi"/>
          <w:b/>
          <w:bCs/>
          <w:i/>
          <w:iCs/>
          <w:color w:val="000000" w:themeColor="text1"/>
          <w:sz w:val="22"/>
          <w:szCs w:val="22"/>
        </w:rPr>
        <w:t>b</w:t>
      </w:r>
      <w:r w:rsidRPr="001A2766">
        <w:rPr>
          <w:rFonts w:asciiTheme="minorHAnsi" w:hAnsiTheme="minorHAnsi"/>
          <w:b/>
          <w:bCs/>
          <w:color w:val="000000" w:themeColor="text1"/>
          <w:sz w:val="22"/>
          <w:szCs w:val="22"/>
        </w:rPr>
        <w:t>,</w:t>
      </w:r>
      <w:r w:rsidRPr="001A2766">
        <w:rPr>
          <w:rFonts w:asciiTheme="minorHAnsi" w:hAnsiTheme="minorHAnsi"/>
          <w:b/>
          <w:bCs/>
          <w:i/>
          <w:iCs/>
          <w:color w:val="000000" w:themeColor="text1"/>
          <w:sz w:val="22"/>
          <w:szCs w:val="22"/>
        </w:rPr>
        <w:t xml:space="preserve"> c. </w:t>
      </w:r>
      <w:r w:rsidRPr="001A2766">
        <w:rPr>
          <w:rFonts w:asciiTheme="minorHAnsi" w:hAnsiTheme="minorHAnsi"/>
          <w:color w:val="000000" w:themeColor="text1"/>
          <w:sz w:val="22"/>
          <w:szCs w:val="22"/>
        </w:rPr>
        <w:t xml:space="preserve">Each of the heme prosthetic groups contains the analogous ferriporphyrin ring structure. Heme </w:t>
      </w:r>
      <w:r w:rsidRPr="001A2766">
        <w:rPr>
          <w:rFonts w:asciiTheme="minorHAnsi" w:hAnsiTheme="minorHAnsi"/>
          <w:i/>
          <w:iCs/>
          <w:color w:val="000000" w:themeColor="text1"/>
          <w:sz w:val="22"/>
          <w:szCs w:val="22"/>
        </w:rPr>
        <w:t>a</w:t>
      </w:r>
      <w:r w:rsidRPr="001A2766">
        <w:rPr>
          <w:rFonts w:asciiTheme="minorHAnsi" w:hAnsiTheme="minorHAnsi"/>
          <w:color w:val="000000" w:themeColor="text1"/>
          <w:sz w:val="22"/>
          <w:szCs w:val="22"/>
        </w:rPr>
        <w:t xml:space="preserve"> differs in structure to heme </w:t>
      </w:r>
      <w:r w:rsidRPr="001A2766">
        <w:rPr>
          <w:rFonts w:asciiTheme="minorHAnsi" w:hAnsiTheme="minorHAnsi"/>
          <w:i/>
          <w:iCs/>
          <w:color w:val="000000" w:themeColor="text1"/>
          <w:sz w:val="22"/>
          <w:szCs w:val="22"/>
        </w:rPr>
        <w:t>b</w:t>
      </w:r>
      <w:r w:rsidRPr="001A2766">
        <w:rPr>
          <w:rFonts w:asciiTheme="minorHAnsi" w:hAnsiTheme="minorHAnsi"/>
          <w:color w:val="000000" w:themeColor="text1"/>
          <w:sz w:val="22"/>
          <w:szCs w:val="22"/>
        </w:rPr>
        <w:t xml:space="preserve"> due to the oxidation of the methyl group to form a formyl group and a </w:t>
      </w:r>
      <w:proofErr w:type="spellStart"/>
      <w:r w:rsidRPr="001A2766">
        <w:rPr>
          <w:rFonts w:asciiTheme="minorHAnsi" w:hAnsiTheme="minorHAnsi"/>
          <w:color w:val="000000" w:themeColor="text1"/>
          <w:sz w:val="22"/>
          <w:szCs w:val="22"/>
        </w:rPr>
        <w:t>hydroxyethylfarnesyl</w:t>
      </w:r>
      <w:proofErr w:type="spellEnd"/>
      <w:r w:rsidRPr="001A2766">
        <w:rPr>
          <w:rFonts w:asciiTheme="minorHAnsi" w:hAnsiTheme="minorHAnsi"/>
          <w:color w:val="000000" w:themeColor="text1"/>
          <w:sz w:val="22"/>
          <w:szCs w:val="22"/>
        </w:rPr>
        <w:t xml:space="preserve"> group, a structure derived from isoprene, creates a new side chain. Heme </w:t>
      </w:r>
      <w:r w:rsidRPr="001A2766">
        <w:rPr>
          <w:rFonts w:asciiTheme="minorHAnsi" w:hAnsiTheme="minorHAnsi"/>
          <w:i/>
          <w:iCs/>
          <w:color w:val="000000" w:themeColor="text1"/>
          <w:sz w:val="22"/>
          <w:szCs w:val="22"/>
        </w:rPr>
        <w:t>c</w:t>
      </w:r>
      <w:r w:rsidRPr="001A2766">
        <w:rPr>
          <w:rFonts w:asciiTheme="minorHAnsi" w:hAnsiTheme="minorHAnsi"/>
          <w:color w:val="000000" w:themeColor="text1"/>
          <w:sz w:val="22"/>
          <w:szCs w:val="22"/>
        </w:rPr>
        <w:t xml:space="preserve"> has thioether linkages to replace the two vinyl groups, typically formed from two cysteine residues. This figure was created in </w:t>
      </w:r>
      <w:proofErr w:type="spellStart"/>
      <w:r w:rsidRPr="001A2766">
        <w:rPr>
          <w:rFonts w:asciiTheme="minorHAnsi" w:hAnsiTheme="minorHAnsi"/>
          <w:color w:val="000000" w:themeColor="text1"/>
          <w:sz w:val="22"/>
          <w:szCs w:val="22"/>
        </w:rPr>
        <w:t>ChemDraw</w:t>
      </w:r>
      <w:proofErr w:type="spellEnd"/>
      <w:r w:rsidRPr="001A2766">
        <w:rPr>
          <w:rFonts w:asciiTheme="minorHAnsi" w:hAnsiTheme="minorHAnsi"/>
          <w:color w:val="000000" w:themeColor="text1"/>
          <w:sz w:val="22"/>
          <w:szCs w:val="22"/>
        </w:rPr>
        <w:t>.</w:t>
      </w:r>
    </w:p>
    <w:p w14:paraId="57E8FB33" w14:textId="77777777" w:rsidR="00843890" w:rsidRPr="001A2766" w:rsidRDefault="00843890" w:rsidP="001A2766">
      <w:pPr>
        <w:spacing w:line="360" w:lineRule="auto"/>
        <w:jc w:val="both"/>
        <w:rPr>
          <w:rFonts w:asciiTheme="minorHAnsi" w:hAnsiTheme="minorHAnsi"/>
          <w:color w:val="000000" w:themeColor="text1"/>
        </w:rPr>
      </w:pPr>
    </w:p>
    <w:p w14:paraId="616F62F0" w14:textId="06BD71BB" w:rsidR="00FC10C5" w:rsidRPr="001A2766" w:rsidRDefault="00393028" w:rsidP="001A2766">
      <w:pPr>
        <w:spacing w:line="360" w:lineRule="auto"/>
        <w:jc w:val="both"/>
        <w:rPr>
          <w:rFonts w:asciiTheme="minorHAnsi" w:hAnsiTheme="minorHAnsi"/>
          <w:color w:val="000000" w:themeColor="text1"/>
        </w:rPr>
      </w:pPr>
      <w:r w:rsidRPr="001A2766">
        <w:rPr>
          <w:rFonts w:asciiTheme="minorHAnsi" w:hAnsiTheme="minorHAnsi"/>
          <w:color w:val="000000" w:themeColor="text1"/>
        </w:rPr>
        <w:t>The heme</w:t>
      </w:r>
      <w:r w:rsidRPr="001A2766">
        <w:rPr>
          <w:rFonts w:asciiTheme="minorHAnsi" w:hAnsiTheme="minorHAnsi"/>
          <w:i/>
          <w:color w:val="000000" w:themeColor="text1"/>
        </w:rPr>
        <w:t xml:space="preserve"> b, </w:t>
      </w:r>
      <w:r w:rsidRPr="001A2766">
        <w:rPr>
          <w:rFonts w:asciiTheme="minorHAnsi" w:hAnsiTheme="minorHAnsi"/>
          <w:color w:val="000000" w:themeColor="text1"/>
        </w:rPr>
        <w:t xml:space="preserve">or ferriprotoporphyrin IX prosthetic group is found across the entire </w:t>
      </w:r>
      <w:r w:rsidR="00B97EAA" w:rsidRPr="001A2766">
        <w:rPr>
          <w:rFonts w:asciiTheme="minorHAnsi" w:hAnsiTheme="minorHAnsi"/>
          <w:color w:val="000000" w:themeColor="text1"/>
        </w:rPr>
        <w:t xml:space="preserve">CYP </w:t>
      </w:r>
      <w:r w:rsidRPr="001A2766">
        <w:rPr>
          <w:rFonts w:asciiTheme="minorHAnsi" w:hAnsiTheme="minorHAnsi"/>
          <w:color w:val="000000" w:themeColor="text1"/>
        </w:rPr>
        <w:t>P450 superfamily and is analogous to the heme in hemeoglobin and myoglobin. The heme iron is found in both the ferrous (Fe</w:t>
      </w:r>
      <w:r w:rsidRPr="001A2766">
        <w:rPr>
          <w:rFonts w:asciiTheme="minorHAnsi" w:hAnsiTheme="minorHAnsi"/>
          <w:color w:val="000000" w:themeColor="text1"/>
          <w:vertAlign w:val="superscript"/>
        </w:rPr>
        <w:t>2+</w:t>
      </w:r>
      <w:r w:rsidRPr="001A2766">
        <w:rPr>
          <w:rFonts w:asciiTheme="minorHAnsi" w:hAnsiTheme="minorHAnsi"/>
          <w:color w:val="000000" w:themeColor="text1"/>
        </w:rPr>
        <w:t>) and ferric (Fe</w:t>
      </w:r>
      <w:r w:rsidRPr="001A2766">
        <w:rPr>
          <w:rFonts w:asciiTheme="minorHAnsi" w:hAnsiTheme="minorHAnsi"/>
          <w:color w:val="000000" w:themeColor="text1"/>
          <w:vertAlign w:val="superscript"/>
        </w:rPr>
        <w:t>3+</w:t>
      </w:r>
      <w:r w:rsidRPr="001A2766">
        <w:rPr>
          <w:rFonts w:asciiTheme="minorHAnsi" w:hAnsiTheme="minorHAnsi"/>
          <w:color w:val="000000" w:themeColor="text1"/>
        </w:rPr>
        <w:t xml:space="preserve">) states which produces the characteristic 450 nm peak in the absorption, due to the coordination of a thiolate anion. The coordination of the cysteine residue was not </w:t>
      </w:r>
      <w:r w:rsidR="00B355C8" w:rsidRPr="001A2766">
        <w:rPr>
          <w:rFonts w:asciiTheme="minorHAnsi" w:hAnsiTheme="minorHAnsi"/>
          <w:color w:val="000000" w:themeColor="text1"/>
        </w:rPr>
        <w:t>confirmed</w:t>
      </w:r>
      <w:r w:rsidRPr="001A2766">
        <w:rPr>
          <w:rFonts w:asciiTheme="minorHAnsi" w:hAnsiTheme="minorHAnsi"/>
          <w:color w:val="000000" w:themeColor="text1"/>
        </w:rPr>
        <w:t xml:space="preserve"> until 1985, when the x- ray crystal structure of P450</w:t>
      </w:r>
      <w:r w:rsidRPr="001A2766">
        <w:rPr>
          <w:rFonts w:asciiTheme="minorHAnsi" w:hAnsiTheme="minorHAnsi"/>
          <w:color w:val="000000" w:themeColor="text1"/>
          <w:vertAlign w:val="subscript"/>
        </w:rPr>
        <w:t>cam</w:t>
      </w:r>
      <w:r w:rsidR="00FC10C5" w:rsidRPr="001A2766">
        <w:rPr>
          <w:rFonts w:asciiTheme="minorHAnsi" w:hAnsiTheme="minorHAnsi"/>
          <w:color w:val="000000" w:themeColor="text1"/>
        </w:rPr>
        <w:t xml:space="preserve"> was solved.</w:t>
      </w:r>
      <w:r w:rsidRPr="001A2766">
        <w:rPr>
          <w:rFonts w:asciiTheme="minorHAnsi" w:hAnsiTheme="minorHAnsi"/>
          <w:color w:val="000000" w:themeColor="text1"/>
        </w:rPr>
        <w:t>.</w:t>
      </w:r>
      <w:r w:rsidRPr="001A2766">
        <w:rPr>
          <w:rFonts w:asciiTheme="minorHAnsi" w:hAnsiTheme="minorHAnsi"/>
          <w:color w:val="000000" w:themeColor="text1"/>
          <w:vertAlign w:val="superscript"/>
        </w:rPr>
        <w:t>23</w:t>
      </w:r>
      <w:r w:rsidRPr="001A2766">
        <w:rPr>
          <w:rFonts w:asciiTheme="minorHAnsi" w:hAnsiTheme="minorHAnsi"/>
          <w:color w:val="000000" w:themeColor="text1"/>
        </w:rPr>
        <w:t xml:space="preserve"> </w:t>
      </w:r>
      <w:r w:rsidR="00FC10C5" w:rsidRPr="001A2766">
        <w:rPr>
          <w:rFonts w:asciiTheme="minorHAnsi" w:hAnsiTheme="minorHAnsi"/>
          <w:color w:val="000000" w:themeColor="text1"/>
          <w:highlight w:val="cyan"/>
        </w:rPr>
        <w:t>A</w:t>
      </w:r>
      <w:r w:rsidRPr="001A2766">
        <w:rPr>
          <w:rFonts w:asciiTheme="minorHAnsi" w:hAnsiTheme="minorHAnsi"/>
          <w:color w:val="000000" w:themeColor="text1"/>
          <w:highlight w:val="cyan"/>
        </w:rPr>
        <w:t xml:space="preserve"> peak at 420 nm </w:t>
      </w:r>
      <w:r w:rsidR="00FC10C5" w:rsidRPr="001A2766">
        <w:rPr>
          <w:rFonts w:asciiTheme="minorHAnsi" w:hAnsiTheme="minorHAnsi"/>
          <w:color w:val="000000" w:themeColor="text1"/>
          <w:highlight w:val="cyan"/>
        </w:rPr>
        <w:t xml:space="preserve">can be </w:t>
      </w:r>
      <w:r w:rsidRPr="001A2766">
        <w:rPr>
          <w:rFonts w:asciiTheme="minorHAnsi" w:hAnsiTheme="minorHAnsi"/>
          <w:color w:val="000000" w:themeColor="text1"/>
          <w:highlight w:val="cyan"/>
        </w:rPr>
        <w:t>observed, known as the P420 form</w:t>
      </w:r>
      <w:r w:rsidR="00FC10C5" w:rsidRPr="001A2766">
        <w:rPr>
          <w:rFonts w:asciiTheme="minorHAnsi" w:hAnsiTheme="minorHAnsi"/>
          <w:color w:val="000000" w:themeColor="text1"/>
          <w:highlight w:val="cyan"/>
        </w:rPr>
        <w:t>, arising from the reversible protonation of the cysteine thiolate anion to form a neutral thiol species.</w:t>
      </w:r>
      <w:r w:rsidRPr="001A2766">
        <w:rPr>
          <w:rFonts w:asciiTheme="minorHAnsi" w:hAnsiTheme="minorHAnsi"/>
          <w:color w:val="000000" w:themeColor="text1"/>
          <w:highlight w:val="cyan"/>
          <w:vertAlign w:val="superscript"/>
        </w:rPr>
        <w:t>14</w:t>
      </w:r>
      <w:r w:rsidRPr="001A2766">
        <w:rPr>
          <w:rFonts w:asciiTheme="minorHAnsi" w:hAnsiTheme="minorHAnsi"/>
          <w:color w:val="000000" w:themeColor="text1"/>
          <w:highlight w:val="cyan"/>
        </w:rPr>
        <w:t xml:space="preserve"> </w:t>
      </w:r>
      <w:r w:rsidR="00FC10C5" w:rsidRPr="001A2766">
        <w:rPr>
          <w:rFonts w:asciiTheme="minorHAnsi" w:hAnsiTheme="minorHAnsi"/>
          <w:color w:val="000000" w:themeColor="text1"/>
          <w:highlight w:val="cyan"/>
        </w:rPr>
        <w:fldChar w:fldCharType="begin" w:fldLock="1"/>
      </w:r>
      <w:r w:rsidR="00FC10C5" w:rsidRPr="001A2766">
        <w:rPr>
          <w:rFonts w:asciiTheme="minorHAnsi" w:hAnsiTheme="minorHAnsi"/>
          <w:color w:val="000000" w:themeColor="text1"/>
          <w:highlight w:val="cyan"/>
        </w:rPr>
        <w:instrText>ADDIN CSL_CITATION {"citationItems":[{"id":"ITEM-1","itemData":{"DOI":"10.1021/bi400541v","ISSN":"00062960","PMID":"23905516","abstract":"It is generally accepted that the inactive P420 form of cytochrome P450 (CYP) involves the protonation of the native cysteine thiolate to form a neutral thiol heme ligand. On the other hand, it has also been suggested that recruitment of a histidine to replace the native cysteine thiolate ligand might underlie the P450 → P420 transition. Here, we discuss resonance Raman investigations of the H93G myoglobin (Mb) mutant in the presence of tetrahydrothiophene (THT) or cyclopentathiol (CPSH), and on pressure-induced cytochrome P420cam (CYP101), that show a histidine becomes the heme ligand upon CO binding. The Raman mode near 220 cm-1, normally associated with the Fe-histidine vibration in heme proteins, is not observed in either reduced P420cam or the reduced H93G Mb samples, indicating that histidine is not the ligand in the reduced state. The absence of a mode near 220 cm-1 is also inconsistent with a generalization of the suggestion that the 221 cm-1 Raman mode, observed in the P420-CO photoproduct of inducible nitric oxide synthase (iNOS), arises from a thiol-bound ferrous heme. This leads us to assign the 218 cm-1 mode observed in the 10 ns P420cam-CO photoproduct Raman spectrum to a Fe-histidine vibration, in analogy to many other histidine-bound heme systems. Additionally, the inverse correlation plots of the νFe-His and νCO frequencies for the CO adducts of P420cam and the H93G analogs provide supporting evidence that histidine is the heme ligand in the P420-CO-bound state. We conclude that, when CO binds to the ferrous P420 state, a histidine ligand is recruited as the heme ligand. The common existence of an HXC-Fe motif in many CYP systems allows the C → H ligand switch to occur with only minor conformational changes. One suggested conformation of P420-CO involves the addition of another turn in the proximal L helix so that, when the protonated Cys ligand is dissociated from the heme, it can become part of the helix, and the heme is ligated by the His residue from the adjoining loop region. In other systems, such as iNOS and CYP3A4 (where the HXC-Fe motif is not found), a somewhat larger conformational change would be necessary to recuit a nearby histidine. © 2013 American Chemical Society.","author":[{"dropping-particle":"","family":"Sun","given":"Yuhan","non-dropping-particle":"","parse-names":false,"suffix":""},{"dropping-particle":"","family":"Zeng","given":"Weiqiao","non-dropping-particle":"","parse-names":false,"suffix":""},{"dropping-particle":"","family":"Benabbas","given":"Abdelkrim","non-dropping-particle":"","parse-names":false,"suffix":""},{"dropping-particle":"","family":"Ye","given":"Xin","non-dropping-particle":"","parse-names":false,"suffix":""},{"dropping-particle":"","family":"Denisov","given":"Ilia","non-dropping-particle":"","parse-names":false,"suffix":""},{"dropping-particle":"","family":"Sligar","given":"Stephen G.","non-dropping-particle":"","parse-names":false,"suffix":""},{"dropping-particle":"","family":"Du","given":"Jing","non-dropping-particle":"","parse-names":false,"suffix":""},{"dropping-particle":"","family":"Dawson","given":"John H.","non-dropping-particle":"","parse-names":false,"suffix":""},{"dropping-particle":"","family":"Champion","given":"Paul M.","non-dropping-particle":"","parse-names":false,"suffix":""}],"container-title":"Biochemistry","id":"ITEM-1","issue":"34","issued":{"date-parts":[["2013","8","27"]]},"page":"5941-5951","publisher":"Biochemistry","title":"Investigations of heme ligation and ligand switching in cytochromes P450 and P420","type":"article-journal","volume":"52"},"uris":["http://www.mendeley.com/documents/?uuid=b0ffbfc2-43fb-31c6-b3bd-ab4b1c40f03a"]}],"mendeley":{"formattedCitation":"(Sun &lt;i&gt;et al.&lt;/i&gt;, 2013)","plainTextFormattedCitation":"(Sun et al., 2013)","previouslyFormattedCitation":"(Sun &lt;i&gt;et al.&lt;/i&gt;, 2013)"},"properties":{"noteIndex":0},"schema":"https://github.com/citation-style-language/schema/raw/master/csl-citation.json"}</w:instrText>
      </w:r>
      <w:r w:rsidR="00FC10C5" w:rsidRPr="001A2766">
        <w:rPr>
          <w:rFonts w:asciiTheme="minorHAnsi" w:hAnsiTheme="minorHAnsi"/>
          <w:color w:val="000000" w:themeColor="text1"/>
          <w:highlight w:val="cyan"/>
        </w:rPr>
        <w:fldChar w:fldCharType="separate"/>
      </w:r>
      <w:r w:rsidR="00FC10C5" w:rsidRPr="001A2766">
        <w:rPr>
          <w:rFonts w:asciiTheme="minorHAnsi" w:hAnsiTheme="minorHAnsi"/>
          <w:noProof/>
          <w:color w:val="000000" w:themeColor="text1"/>
          <w:highlight w:val="cyan"/>
        </w:rPr>
        <w:t xml:space="preserve">(Sun </w:t>
      </w:r>
      <w:r w:rsidR="00FC10C5" w:rsidRPr="001A2766">
        <w:rPr>
          <w:rFonts w:asciiTheme="minorHAnsi" w:hAnsiTheme="minorHAnsi"/>
          <w:i/>
          <w:noProof/>
          <w:color w:val="000000" w:themeColor="text1"/>
          <w:highlight w:val="cyan"/>
        </w:rPr>
        <w:t>et al.</w:t>
      </w:r>
      <w:r w:rsidR="00FC10C5" w:rsidRPr="001A2766">
        <w:rPr>
          <w:rFonts w:asciiTheme="minorHAnsi" w:hAnsiTheme="minorHAnsi"/>
          <w:noProof/>
          <w:color w:val="000000" w:themeColor="text1"/>
          <w:highlight w:val="cyan"/>
        </w:rPr>
        <w:t>, 2013)</w:t>
      </w:r>
      <w:r w:rsidR="00FC10C5" w:rsidRPr="001A2766">
        <w:rPr>
          <w:rFonts w:asciiTheme="minorHAnsi" w:hAnsiTheme="minorHAnsi"/>
          <w:color w:val="000000" w:themeColor="text1"/>
          <w:highlight w:val="cyan"/>
        </w:rPr>
        <w:fldChar w:fldCharType="end"/>
      </w:r>
      <w:r w:rsidR="00FC10C5" w:rsidRPr="001A2766">
        <w:rPr>
          <w:rFonts w:asciiTheme="minorHAnsi" w:hAnsiTheme="minorHAnsi"/>
          <w:color w:val="000000" w:themeColor="text1"/>
          <w:highlight w:val="cyan"/>
        </w:rPr>
        <w:t xml:space="preserve">. It was previously thought that the EXXR motif, located within the K- helix of P450s was essential in CYP structure as a conserved moiety. This was disproven by the reporting of a novel CYP subfamily from </w:t>
      </w:r>
      <w:proofErr w:type="spellStart"/>
      <w:r w:rsidR="00FC10C5" w:rsidRPr="001A2766">
        <w:rPr>
          <w:rFonts w:asciiTheme="minorHAnsi" w:hAnsiTheme="minorHAnsi"/>
          <w:i/>
          <w:iCs/>
          <w:color w:val="000000" w:themeColor="text1"/>
          <w:highlight w:val="cyan"/>
        </w:rPr>
        <w:t>Streptommyces</w:t>
      </w:r>
      <w:proofErr w:type="spellEnd"/>
      <w:r w:rsidR="00FC10C5" w:rsidRPr="001A2766">
        <w:rPr>
          <w:rFonts w:asciiTheme="minorHAnsi" w:hAnsiTheme="minorHAnsi"/>
          <w:i/>
          <w:iCs/>
          <w:color w:val="000000" w:themeColor="text1"/>
          <w:highlight w:val="cyan"/>
        </w:rPr>
        <w:t xml:space="preserve"> sp. </w:t>
      </w:r>
      <w:r w:rsidR="00FC10C5" w:rsidRPr="001A2766">
        <w:rPr>
          <w:rFonts w:asciiTheme="minorHAnsi" w:hAnsiTheme="minorHAnsi"/>
          <w:color w:val="000000" w:themeColor="text1"/>
          <w:highlight w:val="cyan"/>
        </w:rPr>
        <w:t xml:space="preserve">(CYP157C), where mutagenesis within the K- helix of variants lacking the “essential” motif to EXXR resulted in abnormal folding </w:t>
      </w:r>
      <w:r w:rsidR="00FC10C5" w:rsidRPr="001A2766">
        <w:rPr>
          <w:rFonts w:asciiTheme="minorHAnsi" w:hAnsiTheme="minorHAnsi"/>
          <w:color w:val="000000" w:themeColor="text1"/>
          <w:highlight w:val="cyan"/>
        </w:rPr>
        <w:fldChar w:fldCharType="begin" w:fldLock="1"/>
      </w:r>
      <w:r w:rsidR="00A0182E" w:rsidRPr="001A2766">
        <w:rPr>
          <w:rFonts w:asciiTheme="minorHAnsi" w:hAnsiTheme="minorHAnsi"/>
          <w:color w:val="000000" w:themeColor="text1"/>
          <w:highlight w:val="cyan"/>
        </w:rPr>
        <w:instrText>ADDIN CSL_CITATION {"citationItems":[{"id":"ITEM-1","itemData":{"DOI":"10.1016/j.febslet.2006.10.043","abstract":"In this work, we have spectroscopically characterised CYP157C1 from Streptomyces coelicolor A3(2) which has the motif E 297 QSLW 301 rather than the invariant EXXR motif in the P450 K-helix. Site-directed mutagenesis of native E 297 QSLW 301 in CYP157C1 to E 297 ESLR 301 or E 297 QSRW 301 both containing standard EXXR motifs produced cytochrome P420 proteins thought to be inactive forms of P450 even though wild type CYP157C1 has the spectral properties of a normal P450. These results indicate that the EXXR motif is not required in all CYP tertiary architectures and only a single cysteine residue , which coordinates as the fifth thiolate ligand to the P450 haem iron, is invariant in all CYPs structures.","author":[{"dropping-particle":"","family":"Rupasinghe","given":"Sanjeewa","non-dropping-particle":"","parse-names":false,"suffix":""},{"dropping-particle":"","family":"Schuler","given":"Mary A","non-dropping-particle":"","parse-names":false,"suffix":""},{"dropping-particle":"","family":"Kagawa","given":"Norio","non-dropping-particle":"","parse-names":false,"suffix":""},{"dropping-particle":"","family":"Yuan","given":"Hang","non-dropping-particle":"","parse-names":false,"suffix":""},{"dropping-particle":"","family":"Lei","given":"Li","non-dropping-particle":"","parse-names":false,"suffix":""},{"dropping-particle":"","family":"Zhao","given":"Bin","non-dropping-particle":"","parse-names":false,"suffix":""},{"dropping-particle":"","family":"Kelly","given":"Steven L","non-dropping-particle":"","parse-names":false,"suffix":""},{"dropping-particle":"","family":"Waterman","given":"Michael R","non-dropping-particle":"","parse-names":false,"suffix":""},{"dropping-particle":"","family":"Lamb","given":"David C","non-dropping-particle":"","parse-names":false,"suffix":""}],"id":"ITEM-1","issued":{"date-parts":[["2006"]]},"title":"The cytochrome P450 gene family CYP157 does not contain EXXR in the K-helix reducing the absolute conserved P450 residues to a single cysteine","type":"article-journal"},"uris":["http://www.mendeley.com/documents/?uuid=b37c3e67-7096-3786-ad98-7d6fa79c2c35"]}],"mendeley":{"formattedCitation":"(Rupasinghe &lt;i&gt;et al.&lt;/i&gt;, 2006)","plainTextFormattedCitation":"(Rupasinghe et al., 2006)","previouslyFormattedCitation":"(Rupasinghe &lt;i&gt;et al.&lt;/i&gt;, 2006)"},"properties":{"noteIndex":0},"schema":"https://github.com/citation-style-language/schema/raw/master/csl-citation.json"}</w:instrText>
      </w:r>
      <w:r w:rsidR="00FC10C5" w:rsidRPr="001A2766">
        <w:rPr>
          <w:rFonts w:asciiTheme="minorHAnsi" w:hAnsiTheme="minorHAnsi"/>
          <w:color w:val="000000" w:themeColor="text1"/>
          <w:highlight w:val="cyan"/>
        </w:rPr>
        <w:fldChar w:fldCharType="separate"/>
      </w:r>
      <w:r w:rsidR="00FC10C5" w:rsidRPr="001A2766">
        <w:rPr>
          <w:rFonts w:asciiTheme="minorHAnsi" w:hAnsiTheme="minorHAnsi"/>
          <w:noProof/>
          <w:color w:val="000000" w:themeColor="text1"/>
          <w:highlight w:val="cyan"/>
        </w:rPr>
        <w:t xml:space="preserve">(Rupasinghe </w:t>
      </w:r>
      <w:r w:rsidR="00FC10C5" w:rsidRPr="001A2766">
        <w:rPr>
          <w:rFonts w:asciiTheme="minorHAnsi" w:hAnsiTheme="minorHAnsi"/>
          <w:i/>
          <w:noProof/>
          <w:color w:val="000000" w:themeColor="text1"/>
          <w:highlight w:val="cyan"/>
        </w:rPr>
        <w:t>et al.</w:t>
      </w:r>
      <w:r w:rsidR="00FC10C5" w:rsidRPr="001A2766">
        <w:rPr>
          <w:rFonts w:asciiTheme="minorHAnsi" w:hAnsiTheme="minorHAnsi"/>
          <w:noProof/>
          <w:color w:val="000000" w:themeColor="text1"/>
          <w:highlight w:val="cyan"/>
        </w:rPr>
        <w:t>, 2006)</w:t>
      </w:r>
      <w:r w:rsidR="00FC10C5" w:rsidRPr="001A2766">
        <w:rPr>
          <w:rFonts w:asciiTheme="minorHAnsi" w:hAnsiTheme="minorHAnsi"/>
          <w:color w:val="000000" w:themeColor="text1"/>
          <w:highlight w:val="cyan"/>
        </w:rPr>
        <w:fldChar w:fldCharType="end"/>
      </w:r>
      <w:r w:rsidR="00FC10C5" w:rsidRPr="001A2766">
        <w:rPr>
          <w:rFonts w:asciiTheme="minorHAnsi" w:hAnsiTheme="minorHAnsi"/>
          <w:color w:val="000000" w:themeColor="text1"/>
        </w:rPr>
        <w:t>.</w:t>
      </w:r>
    </w:p>
    <w:p w14:paraId="1971C59B" w14:textId="77777777" w:rsidR="00FC10C5" w:rsidRPr="001A2766" w:rsidRDefault="00FC10C5" w:rsidP="001A2766">
      <w:pPr>
        <w:spacing w:line="360" w:lineRule="auto"/>
        <w:jc w:val="both"/>
        <w:rPr>
          <w:rFonts w:asciiTheme="minorHAnsi" w:hAnsiTheme="minorHAnsi"/>
          <w:color w:val="000000" w:themeColor="text1"/>
        </w:rPr>
      </w:pPr>
    </w:p>
    <w:p w14:paraId="1FF9C772" w14:textId="44BF81ED" w:rsidR="00AC343C" w:rsidRPr="001A2766" w:rsidRDefault="00393028" w:rsidP="001A2766">
      <w:pPr>
        <w:spacing w:line="360" w:lineRule="auto"/>
        <w:jc w:val="both"/>
        <w:rPr>
          <w:rFonts w:asciiTheme="minorHAnsi" w:hAnsiTheme="minorHAnsi"/>
          <w:color w:val="000000" w:themeColor="text1"/>
        </w:rPr>
      </w:pPr>
      <w:r w:rsidRPr="001A2766">
        <w:rPr>
          <w:rFonts w:asciiTheme="minorHAnsi" w:hAnsiTheme="minorHAnsi"/>
          <w:color w:val="000000" w:themeColor="text1"/>
        </w:rPr>
        <w:lastRenderedPageBreak/>
        <w:t xml:space="preserve">Upon substrate binding, the ferric heme iron spin-state shifts from low-spin (S= </w:t>
      </w:r>
      <m:oMath>
        <m:f>
          <m:fPr>
            <m:ctrlPr>
              <w:rPr>
                <w:rFonts w:ascii="Cambria Math" w:eastAsia="Cambria Math" w:hAnsi="Cambria Math" w:cs="Cambria Math"/>
                <w:color w:val="000000" w:themeColor="text1"/>
              </w:rPr>
            </m:ctrlPr>
          </m:fPr>
          <m:num>
            <m:r>
              <w:rPr>
                <w:rFonts w:ascii="Cambria Math" w:eastAsia="Cambria Math" w:hAnsi="Cambria Math" w:cs="Cambria Math"/>
                <w:color w:val="000000" w:themeColor="text1"/>
              </w:rPr>
              <m:t>1</m:t>
            </m:r>
          </m:num>
          <m:den>
            <m:r>
              <w:rPr>
                <w:rFonts w:ascii="Cambria Math" w:eastAsia="Cambria Math" w:hAnsi="Cambria Math" w:cs="Cambria Math"/>
                <w:color w:val="000000" w:themeColor="text1"/>
              </w:rPr>
              <m:t>2</m:t>
            </m:r>
          </m:den>
        </m:f>
      </m:oMath>
      <w:r w:rsidRPr="001A2766">
        <w:rPr>
          <w:rFonts w:asciiTheme="minorHAnsi" w:hAnsiTheme="minorHAnsi"/>
          <w:color w:val="000000" w:themeColor="text1"/>
        </w:rPr>
        <w:t>)</w:t>
      </w:r>
      <w:r w:rsidR="00653530" w:rsidRPr="001A2766">
        <w:rPr>
          <w:rFonts w:asciiTheme="minorHAnsi" w:hAnsiTheme="minorHAnsi"/>
          <w:color w:val="000000" w:themeColor="text1"/>
        </w:rPr>
        <w:t xml:space="preserve"> </w:t>
      </w:r>
      <w:r w:rsidRPr="001A2766">
        <w:rPr>
          <w:rFonts w:asciiTheme="minorHAnsi" w:hAnsiTheme="minorHAnsi"/>
          <w:color w:val="000000" w:themeColor="text1"/>
        </w:rPr>
        <w:t xml:space="preserve">to high-spin (S= </w:t>
      </w:r>
      <m:oMath>
        <m:f>
          <m:fPr>
            <m:ctrlPr>
              <w:rPr>
                <w:rFonts w:ascii="Cambria Math" w:eastAsia="Cambria Math" w:hAnsi="Cambria Math" w:cs="Cambria Math"/>
                <w:color w:val="000000" w:themeColor="text1"/>
              </w:rPr>
            </m:ctrlPr>
          </m:fPr>
          <m:num>
            <m:r>
              <w:rPr>
                <w:rFonts w:ascii="Cambria Math" w:eastAsia="Cambria Math" w:hAnsi="Cambria Math" w:cs="Cambria Math"/>
                <w:color w:val="000000" w:themeColor="text1"/>
              </w:rPr>
              <m:t>5</m:t>
            </m:r>
          </m:num>
          <m:den>
            <m:r>
              <w:rPr>
                <w:rFonts w:ascii="Cambria Math" w:eastAsia="Cambria Math" w:hAnsi="Cambria Math" w:cs="Cambria Math"/>
                <w:color w:val="000000" w:themeColor="text1"/>
              </w:rPr>
              <m:t>2</m:t>
            </m:r>
          </m:den>
        </m:f>
      </m:oMath>
      <w:r w:rsidRPr="001A2766">
        <w:rPr>
          <w:rFonts w:asciiTheme="minorHAnsi" w:hAnsiTheme="minorHAnsi"/>
          <w:color w:val="000000" w:themeColor="text1"/>
        </w:rPr>
        <w:t xml:space="preserve">). Electron transfer via redox partners is aided by the </w:t>
      </w:r>
      <w:r w:rsidR="0041771B" w:rsidRPr="001A2766">
        <w:rPr>
          <w:rFonts w:asciiTheme="minorHAnsi" w:hAnsiTheme="minorHAnsi"/>
          <w:color w:val="000000" w:themeColor="text1"/>
        </w:rPr>
        <w:t xml:space="preserve">a corresponding </w:t>
      </w:r>
      <w:r w:rsidRPr="001A2766">
        <w:rPr>
          <w:rFonts w:asciiTheme="minorHAnsi" w:hAnsiTheme="minorHAnsi"/>
          <w:color w:val="000000" w:themeColor="text1"/>
        </w:rPr>
        <w:t>increase in the heme iron reduction potential, initiating the catalytic cycle.</w:t>
      </w:r>
      <w:r w:rsidRPr="001A2766">
        <w:rPr>
          <w:rFonts w:asciiTheme="minorHAnsi" w:hAnsiTheme="minorHAnsi"/>
          <w:color w:val="000000" w:themeColor="text1"/>
          <w:vertAlign w:val="superscript"/>
        </w:rPr>
        <w:t>24</w:t>
      </w:r>
    </w:p>
    <w:p w14:paraId="4C6513D0" w14:textId="77777777" w:rsidR="00AC343C" w:rsidRPr="001A2766" w:rsidRDefault="00AC343C" w:rsidP="001A2766">
      <w:pPr>
        <w:spacing w:line="360" w:lineRule="auto"/>
        <w:jc w:val="both"/>
        <w:rPr>
          <w:rFonts w:asciiTheme="minorHAnsi" w:hAnsiTheme="minorHAnsi"/>
          <w:color w:val="000000" w:themeColor="text1"/>
        </w:rPr>
      </w:pPr>
    </w:p>
    <w:p w14:paraId="5CB603A1" w14:textId="77777777" w:rsidR="00AC343C" w:rsidRPr="001A2766" w:rsidRDefault="00393028" w:rsidP="001A2766">
      <w:pPr>
        <w:spacing w:line="360" w:lineRule="auto"/>
        <w:jc w:val="both"/>
        <w:rPr>
          <w:rFonts w:asciiTheme="minorHAnsi" w:hAnsiTheme="minorHAnsi"/>
          <w:color w:val="000000" w:themeColor="text1"/>
        </w:rPr>
      </w:pPr>
      <w:r w:rsidRPr="001A2766">
        <w:rPr>
          <w:rFonts w:asciiTheme="minorHAnsi" w:hAnsiTheme="minorHAnsi"/>
          <w:noProof/>
          <w:color w:val="000000" w:themeColor="text1"/>
        </w:rPr>
        <w:drawing>
          <wp:inline distT="0" distB="0" distL="0" distR="0" wp14:anchorId="2BBDA47A" wp14:editId="6799AF81">
            <wp:extent cx="5727700" cy="1707515"/>
            <wp:effectExtent l="0" t="0" r="0" b="0"/>
            <wp:docPr id="194784622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3"/>
                    <a:srcRect/>
                    <a:stretch>
                      <a:fillRect/>
                    </a:stretch>
                  </pic:blipFill>
                  <pic:spPr>
                    <a:xfrm>
                      <a:off x="0" y="0"/>
                      <a:ext cx="5727700" cy="1707515"/>
                    </a:xfrm>
                    <a:prstGeom prst="rect">
                      <a:avLst/>
                    </a:prstGeom>
                    <a:ln/>
                  </pic:spPr>
                </pic:pic>
              </a:graphicData>
            </a:graphic>
          </wp:inline>
        </w:drawing>
      </w:r>
    </w:p>
    <w:p w14:paraId="4DB61500" w14:textId="675F1DD1" w:rsidR="00AC343C" w:rsidRPr="001A2766" w:rsidRDefault="00393028" w:rsidP="001A2766">
      <w:pPr>
        <w:spacing w:line="360" w:lineRule="auto"/>
        <w:jc w:val="both"/>
        <w:rPr>
          <w:rFonts w:asciiTheme="minorHAnsi" w:hAnsiTheme="minorHAnsi"/>
          <w:color w:val="000000" w:themeColor="text1"/>
          <w:sz w:val="22"/>
          <w:szCs w:val="22"/>
        </w:rPr>
      </w:pPr>
      <w:r w:rsidRPr="001A2766">
        <w:rPr>
          <w:rFonts w:asciiTheme="minorHAnsi" w:hAnsiTheme="minorHAnsi"/>
          <w:b/>
          <w:color w:val="000000" w:themeColor="text1"/>
          <w:sz w:val="22"/>
          <w:szCs w:val="22"/>
        </w:rPr>
        <w:t xml:space="preserve">Figure </w:t>
      </w:r>
      <w:r w:rsidR="00843890" w:rsidRPr="001A2766">
        <w:rPr>
          <w:rFonts w:asciiTheme="minorHAnsi" w:hAnsiTheme="minorHAnsi"/>
          <w:b/>
          <w:color w:val="000000" w:themeColor="text1"/>
          <w:sz w:val="22"/>
          <w:szCs w:val="22"/>
        </w:rPr>
        <w:t>4</w:t>
      </w:r>
      <w:r w:rsidRPr="001A2766">
        <w:rPr>
          <w:rFonts w:asciiTheme="minorHAnsi" w:hAnsiTheme="minorHAnsi"/>
          <w:b/>
          <w:color w:val="000000" w:themeColor="text1"/>
          <w:sz w:val="22"/>
          <w:szCs w:val="22"/>
        </w:rPr>
        <w:t xml:space="preserve">. Heme </w:t>
      </w:r>
      <w:r w:rsidRPr="001A2766">
        <w:rPr>
          <w:rFonts w:asciiTheme="minorHAnsi" w:hAnsiTheme="minorHAnsi"/>
          <w:b/>
          <w:i/>
          <w:color w:val="000000" w:themeColor="text1"/>
          <w:sz w:val="22"/>
          <w:szCs w:val="22"/>
        </w:rPr>
        <w:t>b</w:t>
      </w:r>
      <w:r w:rsidRPr="001A2766">
        <w:rPr>
          <w:rFonts w:asciiTheme="minorHAnsi" w:hAnsiTheme="minorHAnsi"/>
          <w:b/>
          <w:color w:val="000000" w:themeColor="text1"/>
          <w:sz w:val="22"/>
          <w:szCs w:val="22"/>
        </w:rPr>
        <w:t xml:space="preserve"> or iron protoporphyrin IX prosthetic group:</w:t>
      </w:r>
      <w:r w:rsidRPr="001A2766">
        <w:rPr>
          <w:rFonts w:asciiTheme="minorHAnsi" w:hAnsiTheme="minorHAnsi"/>
          <w:color w:val="000000" w:themeColor="text1"/>
          <w:sz w:val="22"/>
          <w:szCs w:val="22"/>
        </w:rPr>
        <w:t xml:space="preserve"> a) Fe centre of </w:t>
      </w:r>
      <w:r w:rsidR="0002396A" w:rsidRPr="001A2766">
        <w:rPr>
          <w:rFonts w:asciiTheme="minorHAnsi" w:hAnsiTheme="minorHAnsi"/>
          <w:i/>
          <w:iCs/>
          <w:color w:val="000000" w:themeColor="text1"/>
          <w:sz w:val="22"/>
          <w:szCs w:val="22"/>
        </w:rPr>
        <w:t xml:space="preserve">b- </w:t>
      </w:r>
      <w:r w:rsidR="0002396A" w:rsidRPr="001A2766">
        <w:rPr>
          <w:rFonts w:asciiTheme="minorHAnsi" w:hAnsiTheme="minorHAnsi"/>
          <w:color w:val="000000" w:themeColor="text1"/>
          <w:sz w:val="22"/>
          <w:szCs w:val="22"/>
        </w:rPr>
        <w:t xml:space="preserve">type </w:t>
      </w:r>
      <w:proofErr w:type="spellStart"/>
      <w:r w:rsidR="0002396A" w:rsidRPr="001A2766">
        <w:rPr>
          <w:rFonts w:asciiTheme="minorHAnsi" w:hAnsiTheme="minorHAnsi"/>
          <w:color w:val="000000" w:themeColor="text1"/>
          <w:sz w:val="22"/>
          <w:szCs w:val="22"/>
        </w:rPr>
        <w:t>hemes</w:t>
      </w:r>
      <w:proofErr w:type="spellEnd"/>
      <w:r w:rsidR="0002396A" w:rsidRPr="001A2766">
        <w:rPr>
          <w:rFonts w:asciiTheme="minorHAnsi" w:hAnsiTheme="minorHAnsi"/>
          <w:color w:val="000000" w:themeColor="text1"/>
          <w:sz w:val="22"/>
          <w:szCs w:val="22"/>
        </w:rPr>
        <w:t xml:space="preserve"> are </w:t>
      </w:r>
      <w:r w:rsidRPr="001A2766">
        <w:rPr>
          <w:rFonts w:asciiTheme="minorHAnsi" w:hAnsiTheme="minorHAnsi"/>
          <w:color w:val="000000" w:themeColor="text1"/>
          <w:sz w:val="22"/>
          <w:szCs w:val="22"/>
        </w:rPr>
        <w:t>coordinated to four N atoms from the porphyrin ring. b) hexavalent Fe centre in substrate- free, “resting state”, bound to four N atoms, a cysteine residue and an exchangeable water molecule, axially bound.</w:t>
      </w:r>
    </w:p>
    <w:p w14:paraId="5D506ED9" w14:textId="77777777" w:rsidR="00AC343C" w:rsidRPr="001A2766" w:rsidRDefault="00AC343C" w:rsidP="001A2766">
      <w:pPr>
        <w:spacing w:line="360" w:lineRule="auto"/>
        <w:jc w:val="both"/>
        <w:rPr>
          <w:rFonts w:asciiTheme="minorHAnsi" w:hAnsiTheme="minorHAnsi"/>
          <w:color w:val="000000" w:themeColor="text1"/>
        </w:rPr>
      </w:pPr>
    </w:p>
    <w:p w14:paraId="71B97077" w14:textId="0625781A" w:rsidR="00AC343C" w:rsidRPr="001A2766" w:rsidRDefault="00393028" w:rsidP="001A2766">
      <w:pPr>
        <w:spacing w:line="360" w:lineRule="auto"/>
        <w:jc w:val="both"/>
        <w:rPr>
          <w:rFonts w:asciiTheme="minorHAnsi" w:hAnsiTheme="minorHAnsi"/>
          <w:color w:val="000000" w:themeColor="text1"/>
        </w:rPr>
      </w:pPr>
      <w:r w:rsidRPr="001A2766">
        <w:rPr>
          <w:rFonts w:asciiTheme="minorHAnsi" w:hAnsiTheme="minorHAnsi"/>
          <w:color w:val="000000" w:themeColor="text1"/>
        </w:rPr>
        <w:t xml:space="preserve">Of the six ligand binding interactions with the heme iron centre, four planar nitrogen atoms coordinate to the Fe centre, originating from the </w:t>
      </w:r>
      <w:r w:rsidR="00FC10C5" w:rsidRPr="001A2766">
        <w:rPr>
          <w:rFonts w:asciiTheme="minorHAnsi" w:hAnsiTheme="minorHAnsi"/>
          <w:color w:val="000000" w:themeColor="text1"/>
        </w:rPr>
        <w:t xml:space="preserve">tetrapyrrole </w:t>
      </w:r>
      <w:r w:rsidRPr="001A2766">
        <w:rPr>
          <w:rFonts w:asciiTheme="minorHAnsi" w:hAnsiTheme="minorHAnsi"/>
          <w:color w:val="000000" w:themeColor="text1"/>
        </w:rPr>
        <w:t xml:space="preserve">ring </w:t>
      </w:r>
      <w:r w:rsidRPr="001A2766">
        <w:rPr>
          <w:rFonts w:asciiTheme="minorHAnsi" w:hAnsiTheme="minorHAnsi"/>
          <w:i/>
          <w:iCs/>
          <w:color w:val="000000" w:themeColor="text1"/>
        </w:rPr>
        <w:t>(Fig</w:t>
      </w:r>
      <w:r w:rsidR="00FC10C5" w:rsidRPr="001A2766">
        <w:rPr>
          <w:rFonts w:asciiTheme="minorHAnsi" w:hAnsiTheme="minorHAnsi"/>
          <w:i/>
          <w:iCs/>
          <w:color w:val="000000" w:themeColor="text1"/>
        </w:rPr>
        <w:t>. 4</w:t>
      </w:r>
      <w:r w:rsidRPr="001A2766">
        <w:rPr>
          <w:rFonts w:asciiTheme="minorHAnsi" w:hAnsiTheme="minorHAnsi"/>
          <w:i/>
          <w:iCs/>
          <w:color w:val="000000" w:themeColor="text1"/>
        </w:rPr>
        <w:t>)</w:t>
      </w:r>
      <w:r w:rsidRPr="001A2766">
        <w:rPr>
          <w:rFonts w:asciiTheme="minorHAnsi" w:hAnsiTheme="minorHAnsi"/>
          <w:i/>
          <w:iCs/>
          <w:color w:val="000000" w:themeColor="text1"/>
          <w:highlight w:val="yellow"/>
        </w:rPr>
        <w:t>.</w:t>
      </w:r>
      <w:r w:rsidRPr="001A2766">
        <w:rPr>
          <w:rFonts w:asciiTheme="minorHAnsi" w:hAnsiTheme="minorHAnsi"/>
          <w:color w:val="000000" w:themeColor="text1"/>
        </w:rPr>
        <w:t xml:space="preserve">  The cysteine residue ligates at the C-terminus, in the </w:t>
      </w:r>
      <w:r w:rsidRPr="001A2766">
        <w:rPr>
          <w:rFonts w:asciiTheme="minorHAnsi" w:hAnsiTheme="minorHAnsi"/>
          <w:color w:val="000000" w:themeColor="text1"/>
          <w:highlight w:val="cyan"/>
        </w:rPr>
        <w:t>proximal axial position</w:t>
      </w:r>
      <w:r w:rsidRPr="001A2766">
        <w:rPr>
          <w:rFonts w:asciiTheme="minorHAnsi" w:hAnsiTheme="minorHAnsi"/>
          <w:color w:val="000000" w:themeColor="text1"/>
        </w:rPr>
        <w:t>, via a thiolate anion and the distal ligand is typically an exchangeable water molecule, in the substrate- free, “resting” state. Upon substrate or inhibitor</w:t>
      </w:r>
      <w:r w:rsidR="00BA70D5" w:rsidRPr="001A2766">
        <w:rPr>
          <w:rFonts w:asciiTheme="minorHAnsi" w:hAnsiTheme="minorHAnsi"/>
          <w:color w:val="000000" w:themeColor="text1"/>
        </w:rPr>
        <w:t xml:space="preserve"> binding</w:t>
      </w:r>
      <w:r w:rsidRPr="001A2766">
        <w:rPr>
          <w:rFonts w:asciiTheme="minorHAnsi" w:hAnsiTheme="minorHAnsi"/>
          <w:color w:val="000000" w:themeColor="text1"/>
        </w:rPr>
        <w:t xml:space="preserve">, the water molecule is displaced and so the </w:t>
      </w:r>
      <w:r w:rsidRPr="001A2766">
        <w:rPr>
          <w:rFonts w:asciiTheme="minorHAnsi" w:hAnsiTheme="minorHAnsi"/>
          <w:color w:val="000000" w:themeColor="text1"/>
          <w:highlight w:val="cyan"/>
        </w:rPr>
        <w:t xml:space="preserve">substrate </w:t>
      </w:r>
      <w:r w:rsidR="00FC10C5" w:rsidRPr="001A2766">
        <w:rPr>
          <w:rFonts w:asciiTheme="minorHAnsi" w:hAnsiTheme="minorHAnsi"/>
          <w:color w:val="000000" w:themeColor="text1"/>
          <w:highlight w:val="cyan"/>
        </w:rPr>
        <w:t xml:space="preserve">is </w:t>
      </w:r>
      <w:r w:rsidR="00443D6C" w:rsidRPr="001A2766">
        <w:rPr>
          <w:rFonts w:asciiTheme="minorHAnsi" w:hAnsiTheme="minorHAnsi"/>
          <w:color w:val="000000" w:themeColor="text1"/>
          <w:highlight w:val="cyan"/>
        </w:rPr>
        <w:t xml:space="preserve">situated on the </w:t>
      </w:r>
      <w:r w:rsidRPr="001A2766">
        <w:rPr>
          <w:rFonts w:asciiTheme="minorHAnsi" w:hAnsiTheme="minorHAnsi"/>
          <w:color w:val="000000" w:themeColor="text1"/>
          <w:highlight w:val="cyan"/>
        </w:rPr>
        <w:t>distal face</w:t>
      </w:r>
      <w:r w:rsidRPr="001A2766">
        <w:rPr>
          <w:rFonts w:asciiTheme="minorHAnsi" w:hAnsiTheme="minorHAnsi"/>
          <w:color w:val="000000" w:themeColor="text1"/>
        </w:rPr>
        <w:t xml:space="preserve"> of the porphyrin ring.</w:t>
      </w:r>
      <w:r w:rsidRPr="001A2766">
        <w:rPr>
          <w:rFonts w:asciiTheme="minorHAnsi" w:hAnsiTheme="minorHAnsi"/>
          <w:color w:val="000000" w:themeColor="text1"/>
          <w:vertAlign w:val="superscript"/>
        </w:rPr>
        <w:t>25</w:t>
      </w:r>
      <w:r w:rsidRPr="001A2766">
        <w:rPr>
          <w:rFonts w:asciiTheme="minorHAnsi" w:hAnsiTheme="minorHAnsi"/>
          <w:color w:val="000000" w:themeColor="text1"/>
        </w:rPr>
        <w:t xml:space="preserve"> </w:t>
      </w:r>
    </w:p>
    <w:p w14:paraId="721C8C2C" w14:textId="77777777" w:rsidR="00AC343C" w:rsidRPr="001A2766" w:rsidRDefault="00AC343C" w:rsidP="001A2766">
      <w:pPr>
        <w:spacing w:line="360" w:lineRule="auto"/>
        <w:jc w:val="both"/>
        <w:rPr>
          <w:rFonts w:asciiTheme="minorHAnsi" w:hAnsiTheme="minorHAnsi"/>
          <w:color w:val="000000" w:themeColor="text1"/>
        </w:rPr>
      </w:pPr>
    </w:p>
    <w:p w14:paraId="4C3A796E" w14:textId="77777777" w:rsidR="00AC343C" w:rsidRPr="001A2766" w:rsidRDefault="00393028" w:rsidP="001A2766">
      <w:pPr>
        <w:spacing w:line="360" w:lineRule="auto"/>
        <w:jc w:val="both"/>
        <w:rPr>
          <w:rFonts w:asciiTheme="minorHAnsi" w:hAnsiTheme="minorHAnsi"/>
          <w:color w:val="000000" w:themeColor="text1"/>
        </w:rPr>
      </w:pPr>
      <w:r w:rsidRPr="001A2766">
        <w:rPr>
          <w:rFonts w:asciiTheme="minorHAnsi" w:hAnsiTheme="minorHAnsi"/>
          <w:color w:val="000000" w:themeColor="text1"/>
        </w:rPr>
        <w:t>The essential formation of the highly reactive iron- oxo intermediate via dioxygen bond cleavage is promoted by the cysteine ligand interaction, therefore making it critical for the catalytic activity of P450s.</w:t>
      </w:r>
      <w:r w:rsidRPr="001A2766">
        <w:rPr>
          <w:rFonts w:asciiTheme="minorHAnsi" w:hAnsiTheme="minorHAnsi"/>
          <w:color w:val="000000" w:themeColor="text1"/>
          <w:vertAlign w:val="superscript"/>
        </w:rPr>
        <w:t>26</w:t>
      </w:r>
      <w:r w:rsidRPr="001A2766">
        <w:rPr>
          <w:rFonts w:asciiTheme="minorHAnsi" w:hAnsiTheme="minorHAnsi"/>
          <w:color w:val="000000" w:themeColor="text1"/>
        </w:rPr>
        <w:t xml:space="preserve"> The electron donating ability of the cysteine residue facilitates the reduction of the ferric (Fe</w:t>
      </w:r>
      <w:r w:rsidRPr="001A2766">
        <w:rPr>
          <w:rFonts w:asciiTheme="minorHAnsi" w:hAnsiTheme="minorHAnsi"/>
          <w:color w:val="000000" w:themeColor="text1"/>
          <w:vertAlign w:val="superscript"/>
        </w:rPr>
        <w:t>3+</w:t>
      </w:r>
      <w:r w:rsidRPr="001A2766">
        <w:rPr>
          <w:rFonts w:asciiTheme="minorHAnsi" w:hAnsiTheme="minorHAnsi"/>
          <w:color w:val="000000" w:themeColor="text1"/>
        </w:rPr>
        <w:t>) state to the ferrous (Fe</w:t>
      </w:r>
      <w:r w:rsidRPr="001A2766">
        <w:rPr>
          <w:rFonts w:asciiTheme="minorHAnsi" w:hAnsiTheme="minorHAnsi"/>
          <w:color w:val="000000" w:themeColor="text1"/>
          <w:vertAlign w:val="superscript"/>
        </w:rPr>
        <w:t>2+</w:t>
      </w:r>
      <w:r w:rsidRPr="001A2766">
        <w:rPr>
          <w:rFonts w:asciiTheme="minorHAnsi" w:hAnsiTheme="minorHAnsi"/>
          <w:color w:val="000000" w:themeColor="text1"/>
        </w:rPr>
        <w:t xml:space="preserve">) state therefore </w:t>
      </w:r>
      <w:r w:rsidRPr="001A2766">
        <w:rPr>
          <w:rFonts w:asciiTheme="minorHAnsi" w:hAnsiTheme="minorHAnsi"/>
          <w:color w:val="000000" w:themeColor="text1"/>
          <w:highlight w:val="yellow"/>
        </w:rPr>
        <w:t>weakening the O-O bond, in preparation for cleavage</w:t>
      </w:r>
      <w:r w:rsidRPr="001A2766">
        <w:rPr>
          <w:rFonts w:asciiTheme="minorHAnsi" w:hAnsiTheme="minorHAnsi"/>
          <w:color w:val="000000" w:themeColor="text1"/>
        </w:rPr>
        <w:t>.</w:t>
      </w:r>
      <w:r w:rsidRPr="001A2766">
        <w:rPr>
          <w:rFonts w:asciiTheme="minorHAnsi" w:hAnsiTheme="minorHAnsi"/>
          <w:color w:val="000000" w:themeColor="text1"/>
          <w:vertAlign w:val="superscript"/>
        </w:rPr>
        <w:t>27</w:t>
      </w:r>
      <w:r w:rsidRPr="001A2766">
        <w:rPr>
          <w:rFonts w:asciiTheme="minorHAnsi" w:hAnsiTheme="minorHAnsi"/>
          <w:color w:val="000000" w:themeColor="text1"/>
        </w:rPr>
        <w:t xml:space="preserve"> The subsequent reaction steps will be explored further </w:t>
      </w:r>
      <w:r w:rsidRPr="001A2766">
        <w:rPr>
          <w:rFonts w:asciiTheme="minorHAnsi" w:hAnsiTheme="minorHAnsi"/>
          <w:color w:val="000000" w:themeColor="text1"/>
          <w:highlight w:val="yellow"/>
        </w:rPr>
        <w:t>in section 3.</w:t>
      </w:r>
    </w:p>
    <w:p w14:paraId="7A515E21" w14:textId="77777777" w:rsidR="002506A4" w:rsidRPr="001A2766" w:rsidRDefault="002506A4" w:rsidP="001A2766">
      <w:pPr>
        <w:spacing w:line="360" w:lineRule="auto"/>
        <w:jc w:val="both"/>
        <w:rPr>
          <w:rFonts w:asciiTheme="minorHAnsi" w:hAnsiTheme="minorHAnsi"/>
          <w:color w:val="000000" w:themeColor="text1"/>
        </w:rPr>
      </w:pPr>
    </w:p>
    <w:p w14:paraId="1E950AC8" w14:textId="77777777" w:rsidR="002506A4" w:rsidRPr="001A2766" w:rsidRDefault="002506A4" w:rsidP="001A2766">
      <w:pPr>
        <w:spacing w:line="360" w:lineRule="auto"/>
        <w:jc w:val="both"/>
        <w:rPr>
          <w:color w:val="000000" w:themeColor="text1"/>
        </w:rPr>
      </w:pPr>
    </w:p>
    <w:p w14:paraId="56CB589F" w14:textId="77777777" w:rsidR="00AC343C" w:rsidRPr="001A2766" w:rsidRDefault="00AC343C" w:rsidP="001A2766">
      <w:pPr>
        <w:pBdr>
          <w:top w:val="nil"/>
          <w:left w:val="nil"/>
          <w:bottom w:val="nil"/>
          <w:right w:val="nil"/>
          <w:between w:val="nil"/>
        </w:pBdr>
        <w:spacing w:line="360" w:lineRule="auto"/>
        <w:ind w:left="720"/>
        <w:jc w:val="both"/>
        <w:rPr>
          <w:color w:val="000000" w:themeColor="text1"/>
        </w:rPr>
      </w:pPr>
    </w:p>
    <w:p w14:paraId="5213ADEB" w14:textId="7A9F7774" w:rsidR="00AC343C" w:rsidRPr="001A2766" w:rsidRDefault="00393028" w:rsidP="001A2766">
      <w:pPr>
        <w:pStyle w:val="Heading2"/>
        <w:numPr>
          <w:ilvl w:val="0"/>
          <w:numId w:val="2"/>
        </w:numPr>
        <w:spacing w:line="360" w:lineRule="auto"/>
        <w:jc w:val="both"/>
        <w:rPr>
          <w:b/>
          <w:bCs/>
          <w:color w:val="000000" w:themeColor="text1"/>
        </w:rPr>
      </w:pPr>
      <w:bookmarkStart w:id="19" w:name="_Toc60561217"/>
      <w:r w:rsidRPr="001A2766">
        <w:rPr>
          <w:b/>
          <w:bCs/>
          <w:color w:val="000000" w:themeColor="text1"/>
        </w:rPr>
        <w:lastRenderedPageBreak/>
        <w:t xml:space="preserve">Catalytic Activity of </w:t>
      </w:r>
      <w:r w:rsidR="00B97EAA" w:rsidRPr="001A2766">
        <w:rPr>
          <w:b/>
          <w:bCs/>
          <w:color w:val="000000" w:themeColor="text1"/>
        </w:rPr>
        <w:t>P450s</w:t>
      </w:r>
      <w:bookmarkEnd w:id="19"/>
      <w:r w:rsidRPr="001A2766">
        <w:rPr>
          <w:b/>
          <w:bCs/>
          <w:color w:val="000000" w:themeColor="text1"/>
        </w:rPr>
        <w:t xml:space="preserve"> </w:t>
      </w:r>
    </w:p>
    <w:p w14:paraId="5803E843" w14:textId="15DC99EF" w:rsidR="00AC343C" w:rsidRPr="001A2766" w:rsidRDefault="00AC343C" w:rsidP="001A2766">
      <w:pPr>
        <w:spacing w:line="360" w:lineRule="auto"/>
        <w:jc w:val="both"/>
        <w:rPr>
          <w:color w:val="000000" w:themeColor="text1"/>
        </w:rPr>
      </w:pPr>
    </w:p>
    <w:p w14:paraId="529003CA" w14:textId="2E9EC3EC" w:rsidR="00443D6C" w:rsidRPr="001A2766" w:rsidRDefault="00811E51" w:rsidP="001A2766">
      <w:pPr>
        <w:spacing w:line="360" w:lineRule="auto"/>
        <w:jc w:val="both"/>
        <w:rPr>
          <w:rFonts w:asciiTheme="minorHAnsi" w:hAnsiTheme="minorHAnsi"/>
          <w:color w:val="000000" w:themeColor="text1"/>
        </w:rPr>
      </w:pPr>
      <w:r w:rsidRPr="001A2766">
        <w:rPr>
          <w:rFonts w:asciiTheme="minorHAnsi" w:hAnsiTheme="minorHAnsi"/>
          <w:color w:val="000000" w:themeColor="text1"/>
        </w:rPr>
        <w:t xml:space="preserve">Throughout the catalytic cycle, shuttled electrons are responsible for the activation of molecular oxygen and the insertion of an oxygen atom into the given substrate. </w:t>
      </w:r>
    </w:p>
    <w:p w14:paraId="6DAD6DC5" w14:textId="58F70342" w:rsidR="00443D6C" w:rsidRPr="001A2766" w:rsidRDefault="00443D6C" w:rsidP="001A2766">
      <w:pPr>
        <w:spacing w:line="360" w:lineRule="auto"/>
        <w:jc w:val="both"/>
        <w:rPr>
          <w:rFonts w:asciiTheme="minorHAnsi" w:hAnsiTheme="minorHAnsi"/>
          <w:color w:val="000000" w:themeColor="text1"/>
        </w:rPr>
      </w:pPr>
      <w:r w:rsidRPr="001A2766">
        <w:rPr>
          <w:rFonts w:asciiTheme="minorHAnsi" w:hAnsiTheme="minorHAnsi"/>
          <w:noProof/>
          <w:color w:val="000000" w:themeColor="text1"/>
        </w:rPr>
        <w:drawing>
          <wp:anchor distT="0" distB="0" distL="114300" distR="114300" simplePos="0" relativeHeight="251754496" behindDoc="0" locked="0" layoutInCell="1" allowOverlap="1" wp14:anchorId="42D5FF20" wp14:editId="0DEED629">
            <wp:simplePos x="0" y="0"/>
            <wp:positionH relativeFrom="column">
              <wp:posOffset>-546641</wp:posOffset>
            </wp:positionH>
            <wp:positionV relativeFrom="paragraph">
              <wp:posOffset>8890</wp:posOffset>
            </wp:positionV>
            <wp:extent cx="6854825" cy="6614795"/>
            <wp:effectExtent l="0" t="0" r="3175" b="1905"/>
            <wp:wrapTopAndBottom/>
            <wp:docPr id="1947846219" name="image6.png" descr="A picture containing outdoor object, star, dark, night&#10;&#10;Description automatically generated"/>
            <wp:cNvGraphicFramePr/>
            <a:graphic xmlns:a="http://schemas.openxmlformats.org/drawingml/2006/main">
              <a:graphicData uri="http://schemas.openxmlformats.org/drawingml/2006/picture">
                <pic:pic xmlns:pic="http://schemas.openxmlformats.org/drawingml/2006/picture">
                  <pic:nvPicPr>
                    <pic:cNvPr id="1947846219" name="image6.png" descr="A picture containing outdoor object, star, dark, night&#10;&#10;Description automatically generated"/>
                    <pic:cNvPicPr preferRelativeResize="0"/>
                  </pic:nvPicPr>
                  <pic:blipFill>
                    <a:blip r:embed="rId14">
                      <a:extLst>
                        <a:ext uri="{28A0092B-C50C-407E-A947-70E740481C1C}">
                          <a14:useLocalDpi xmlns:a14="http://schemas.microsoft.com/office/drawing/2010/main" val="0"/>
                        </a:ext>
                      </a:extLst>
                    </a:blip>
                    <a:srcRect/>
                    <a:stretch>
                      <a:fillRect/>
                    </a:stretch>
                  </pic:blipFill>
                  <pic:spPr>
                    <a:xfrm>
                      <a:off x="0" y="0"/>
                      <a:ext cx="6854825" cy="6614795"/>
                    </a:xfrm>
                    <a:prstGeom prst="rect">
                      <a:avLst/>
                    </a:prstGeom>
                    <a:ln/>
                  </pic:spPr>
                </pic:pic>
              </a:graphicData>
            </a:graphic>
            <wp14:sizeRelH relativeFrom="page">
              <wp14:pctWidth>0</wp14:pctWidth>
            </wp14:sizeRelH>
            <wp14:sizeRelV relativeFrom="page">
              <wp14:pctHeight>0</wp14:pctHeight>
            </wp14:sizeRelV>
          </wp:anchor>
        </w:drawing>
      </w:r>
    </w:p>
    <w:p w14:paraId="28F22EA7" w14:textId="6C5D78FA" w:rsidR="00AC343C" w:rsidRPr="001A2766" w:rsidRDefault="00AC343C" w:rsidP="001A2766">
      <w:pPr>
        <w:spacing w:line="360" w:lineRule="auto"/>
        <w:jc w:val="both"/>
        <w:rPr>
          <w:rFonts w:asciiTheme="minorHAnsi" w:hAnsiTheme="minorHAnsi"/>
          <w:color w:val="000000" w:themeColor="text1"/>
        </w:rPr>
      </w:pPr>
    </w:p>
    <w:p w14:paraId="08EBF4EF" w14:textId="77777777" w:rsidR="00443D6C" w:rsidRPr="001A2766" w:rsidRDefault="00443D6C" w:rsidP="001A2766">
      <w:pPr>
        <w:widowControl w:val="0"/>
        <w:autoSpaceDE w:val="0"/>
        <w:autoSpaceDN w:val="0"/>
        <w:adjustRightInd w:val="0"/>
        <w:spacing w:line="360" w:lineRule="auto"/>
        <w:ind w:left="640" w:hanging="640"/>
        <w:jc w:val="both"/>
        <w:rPr>
          <w:rFonts w:asciiTheme="minorHAnsi" w:hAnsiTheme="minorHAnsi"/>
          <w:color w:val="000000" w:themeColor="text1"/>
        </w:rPr>
      </w:pPr>
    </w:p>
    <w:p w14:paraId="6E35B4F9" w14:textId="77777777" w:rsidR="00443D6C" w:rsidRPr="001A2766" w:rsidRDefault="00443D6C" w:rsidP="001A2766">
      <w:pPr>
        <w:widowControl w:val="0"/>
        <w:autoSpaceDE w:val="0"/>
        <w:autoSpaceDN w:val="0"/>
        <w:adjustRightInd w:val="0"/>
        <w:spacing w:line="360" w:lineRule="auto"/>
        <w:ind w:left="640" w:hanging="640"/>
        <w:jc w:val="both"/>
        <w:rPr>
          <w:rFonts w:asciiTheme="minorHAnsi" w:hAnsiTheme="minorHAnsi"/>
          <w:color w:val="000000" w:themeColor="text1"/>
        </w:rPr>
      </w:pPr>
    </w:p>
    <w:p w14:paraId="6ACF3202" w14:textId="77777777" w:rsidR="00443D6C" w:rsidRPr="001A2766" w:rsidRDefault="00443D6C" w:rsidP="001A2766">
      <w:pPr>
        <w:widowControl w:val="0"/>
        <w:autoSpaceDE w:val="0"/>
        <w:autoSpaceDN w:val="0"/>
        <w:adjustRightInd w:val="0"/>
        <w:spacing w:line="360" w:lineRule="auto"/>
        <w:ind w:left="640" w:hanging="640"/>
        <w:jc w:val="both"/>
        <w:rPr>
          <w:rFonts w:asciiTheme="minorHAnsi" w:hAnsiTheme="minorHAnsi"/>
          <w:color w:val="000000" w:themeColor="text1"/>
        </w:rPr>
      </w:pPr>
    </w:p>
    <w:p w14:paraId="7DA7274D" w14:textId="6EB31DE9" w:rsidR="00443D6C" w:rsidRPr="001A2766" w:rsidRDefault="00443D6C" w:rsidP="001A2766">
      <w:pPr>
        <w:pBdr>
          <w:top w:val="nil"/>
          <w:left w:val="nil"/>
          <w:bottom w:val="nil"/>
          <w:right w:val="nil"/>
          <w:between w:val="nil"/>
        </w:pBdr>
        <w:spacing w:line="360" w:lineRule="auto"/>
        <w:ind w:left="720"/>
        <w:jc w:val="both"/>
        <w:rPr>
          <w:rFonts w:asciiTheme="minorHAnsi" w:hAnsiTheme="minorHAnsi"/>
          <w:color w:val="000000" w:themeColor="text1"/>
        </w:rPr>
      </w:pPr>
      <w:r w:rsidRPr="001A2766">
        <w:rPr>
          <w:rFonts w:asciiTheme="minorHAnsi" w:hAnsiTheme="minorHAnsi"/>
          <w:b/>
          <w:color w:val="000000" w:themeColor="text1"/>
        </w:rPr>
        <w:t xml:space="preserve">Figure </w:t>
      </w:r>
      <w:r w:rsidR="00F1471A" w:rsidRPr="001A2766">
        <w:rPr>
          <w:rFonts w:asciiTheme="minorHAnsi" w:hAnsiTheme="minorHAnsi"/>
          <w:b/>
          <w:color w:val="000000" w:themeColor="text1"/>
        </w:rPr>
        <w:t>5</w:t>
      </w:r>
      <w:r w:rsidRPr="001A2766">
        <w:rPr>
          <w:rFonts w:asciiTheme="minorHAnsi" w:hAnsiTheme="minorHAnsi"/>
          <w:b/>
          <w:color w:val="000000" w:themeColor="text1"/>
        </w:rPr>
        <w:t>.</w:t>
      </w:r>
      <w:r w:rsidRPr="001A2766">
        <w:rPr>
          <w:rFonts w:asciiTheme="minorHAnsi" w:hAnsiTheme="minorHAnsi"/>
          <w:color w:val="000000" w:themeColor="text1"/>
        </w:rPr>
        <w:t xml:space="preserve"> </w:t>
      </w:r>
      <w:r w:rsidRPr="001A2766">
        <w:rPr>
          <w:rFonts w:asciiTheme="minorHAnsi" w:hAnsiTheme="minorHAnsi"/>
          <w:b/>
          <w:color w:val="000000" w:themeColor="text1"/>
        </w:rPr>
        <w:t>Catalytic cycle of P450s with shunt pathways included.</w:t>
      </w:r>
      <w:r w:rsidRPr="001A2766">
        <w:rPr>
          <w:rFonts w:asciiTheme="minorHAnsi" w:hAnsiTheme="minorHAnsi"/>
          <w:color w:val="000000" w:themeColor="text1"/>
        </w:rPr>
        <w:t xml:space="preserve"> </w:t>
      </w:r>
      <w:proofErr w:type="spellStart"/>
      <w:r w:rsidRPr="001A2766">
        <w:rPr>
          <w:rFonts w:asciiTheme="minorHAnsi" w:hAnsiTheme="minorHAnsi"/>
          <w:color w:val="000000" w:themeColor="text1"/>
        </w:rPr>
        <w:t>i</w:t>
      </w:r>
      <w:proofErr w:type="spellEnd"/>
      <w:r w:rsidRPr="001A2766">
        <w:rPr>
          <w:rFonts w:asciiTheme="minorHAnsi" w:hAnsiTheme="minorHAnsi"/>
          <w:color w:val="000000" w:themeColor="text1"/>
        </w:rPr>
        <w:t>) the ferric (Fe</w:t>
      </w:r>
      <w:r w:rsidRPr="001A2766">
        <w:rPr>
          <w:rFonts w:asciiTheme="minorHAnsi" w:hAnsiTheme="minorHAnsi"/>
          <w:color w:val="000000" w:themeColor="text1"/>
          <w:vertAlign w:val="superscript"/>
        </w:rPr>
        <w:t>3+</w:t>
      </w:r>
      <w:r w:rsidRPr="001A2766">
        <w:rPr>
          <w:rFonts w:asciiTheme="minorHAnsi" w:hAnsiTheme="minorHAnsi"/>
          <w:color w:val="000000" w:themeColor="text1"/>
        </w:rPr>
        <w:t xml:space="preserve">) resting state of the P450 heme, with an axially bound water molecule. Upon substrate binding (ii), the axial water is displaced, inducing a low to high- spin shift in the heme iron centre </w:t>
      </w:r>
      <m:oMath>
        <m:r>
          <w:rPr>
            <w:rFonts w:ascii="Cambria Math" w:eastAsia="Cambria Math" w:hAnsi="Cambria Math" w:cs="Cambria Math"/>
            <w:color w:val="000000" w:themeColor="text1"/>
          </w:rPr>
          <m:t xml:space="preserve">(S= </m:t>
        </m:r>
        <m:f>
          <m:fPr>
            <m:ctrlPr>
              <w:rPr>
                <w:rFonts w:ascii="Cambria Math" w:eastAsia="Cambria Math" w:hAnsi="Cambria Math" w:cs="Cambria Math"/>
                <w:color w:val="000000" w:themeColor="text1"/>
              </w:rPr>
            </m:ctrlPr>
          </m:fPr>
          <m:num>
            <m:r>
              <w:rPr>
                <w:rFonts w:ascii="Cambria Math" w:eastAsia="Cambria Math" w:hAnsi="Cambria Math" w:cs="Cambria Math"/>
                <w:color w:val="000000" w:themeColor="text1"/>
              </w:rPr>
              <m:t>1</m:t>
            </m:r>
          </m:num>
          <m:den>
            <m:r>
              <w:rPr>
                <w:rFonts w:ascii="Cambria Math" w:eastAsia="Cambria Math" w:hAnsi="Cambria Math" w:cs="Cambria Math"/>
                <w:color w:val="000000" w:themeColor="text1"/>
              </w:rPr>
              <m:t>2</m:t>
            </m:r>
          </m:den>
        </m:f>
        <m:r>
          <w:rPr>
            <w:rFonts w:ascii="Cambria Math" w:eastAsia="Cambria Math" w:hAnsi="Cambria Math" w:cs="Cambria Math"/>
            <w:color w:val="000000" w:themeColor="text1"/>
          </w:rPr>
          <m:t xml:space="preserve"> to S= </m:t>
        </m:r>
        <m:f>
          <m:fPr>
            <m:ctrlPr>
              <w:rPr>
                <w:rFonts w:ascii="Cambria Math" w:eastAsia="Cambria Math" w:hAnsi="Cambria Math" w:cs="Cambria Math"/>
                <w:color w:val="000000" w:themeColor="text1"/>
              </w:rPr>
            </m:ctrlPr>
          </m:fPr>
          <m:num>
            <m:r>
              <w:rPr>
                <w:rFonts w:ascii="Cambria Math" w:eastAsia="Cambria Math" w:hAnsi="Cambria Math" w:cs="Cambria Math"/>
                <w:color w:val="000000" w:themeColor="text1"/>
              </w:rPr>
              <m:t>5</m:t>
            </m:r>
          </m:num>
          <m:den>
            <m:r>
              <w:rPr>
                <w:rFonts w:ascii="Cambria Math" w:eastAsia="Cambria Math" w:hAnsi="Cambria Math" w:cs="Cambria Math"/>
                <w:color w:val="000000" w:themeColor="text1"/>
              </w:rPr>
              <m:t>2</m:t>
            </m:r>
          </m:den>
        </m:f>
        <m:r>
          <w:rPr>
            <w:rFonts w:ascii="Cambria Math" w:eastAsia="Cambria Math" w:hAnsi="Cambria Math" w:cs="Cambria Math"/>
            <w:color w:val="000000" w:themeColor="text1"/>
          </w:rPr>
          <m:t>)</m:t>
        </m:r>
      </m:oMath>
      <w:r w:rsidRPr="001A2766">
        <w:rPr>
          <w:rFonts w:asciiTheme="minorHAnsi" w:hAnsiTheme="minorHAnsi"/>
          <w:color w:val="000000" w:themeColor="text1"/>
        </w:rPr>
        <w:t>. This spin- shift facilitates the transfer of an electron, thus reducing the heme iron to a ferrous (Fe</w:t>
      </w:r>
      <w:r w:rsidRPr="001A2766">
        <w:rPr>
          <w:rFonts w:asciiTheme="minorHAnsi" w:hAnsiTheme="minorHAnsi"/>
          <w:color w:val="000000" w:themeColor="text1"/>
          <w:vertAlign w:val="superscript"/>
        </w:rPr>
        <w:t>2+</w:t>
      </w:r>
      <w:r w:rsidRPr="001A2766">
        <w:rPr>
          <w:rFonts w:asciiTheme="minorHAnsi" w:hAnsiTheme="minorHAnsi"/>
          <w:color w:val="000000" w:themeColor="text1"/>
        </w:rPr>
        <w:t>) state. (iii). Molecular O</w:t>
      </w:r>
      <w:r w:rsidRPr="001A2766">
        <w:rPr>
          <w:rFonts w:asciiTheme="minorHAnsi" w:hAnsiTheme="minorHAnsi"/>
          <w:color w:val="000000" w:themeColor="text1"/>
          <w:vertAlign w:val="subscript"/>
        </w:rPr>
        <w:t>2</w:t>
      </w:r>
      <w:r w:rsidRPr="001A2766">
        <w:rPr>
          <w:rFonts w:asciiTheme="minorHAnsi" w:hAnsiTheme="minorHAnsi"/>
          <w:color w:val="000000" w:themeColor="text1"/>
        </w:rPr>
        <w:t xml:space="preserve"> binds (iv) and the heme centre undergoes reduction once more (v) followed by a protonation, to form compound 0 (vi), the ferric- </w:t>
      </w:r>
      <w:proofErr w:type="spellStart"/>
      <w:r w:rsidRPr="001A2766">
        <w:rPr>
          <w:rFonts w:asciiTheme="minorHAnsi" w:hAnsiTheme="minorHAnsi"/>
          <w:color w:val="000000" w:themeColor="text1"/>
        </w:rPr>
        <w:t>hydroperoxo</w:t>
      </w:r>
      <w:proofErr w:type="spellEnd"/>
      <w:r w:rsidRPr="001A2766">
        <w:rPr>
          <w:rFonts w:asciiTheme="minorHAnsi" w:hAnsiTheme="minorHAnsi"/>
          <w:color w:val="000000" w:themeColor="text1"/>
        </w:rPr>
        <w:t xml:space="preserve"> species. Compound 0 is protonated and a water molecule is lost, resulting in an intermediate species (vii). The </w:t>
      </w:r>
      <w:proofErr w:type="spellStart"/>
      <w:r w:rsidRPr="001A2766">
        <w:rPr>
          <w:rFonts w:asciiTheme="minorHAnsi" w:hAnsiTheme="minorHAnsi"/>
          <w:color w:val="000000" w:themeColor="text1"/>
        </w:rPr>
        <w:t>ferryl</w:t>
      </w:r>
      <w:proofErr w:type="spellEnd"/>
      <w:r w:rsidRPr="001A2766">
        <w:rPr>
          <w:rFonts w:asciiTheme="minorHAnsi" w:hAnsiTheme="minorHAnsi"/>
          <w:color w:val="000000" w:themeColor="text1"/>
        </w:rPr>
        <w:t xml:space="preserve">- oxo porphyrin radical cation species Compound I (viii) performs an H- abstraction from the substrate, followed by the formation of a bond between the C radical species and an oxygen, generating compound II (ix). The ROH product dissociates, leaving the heme iron centre in the ferric resting state (x to </w:t>
      </w:r>
      <w:proofErr w:type="spellStart"/>
      <w:r w:rsidRPr="001A2766">
        <w:rPr>
          <w:rFonts w:asciiTheme="minorHAnsi" w:hAnsiTheme="minorHAnsi"/>
          <w:color w:val="000000" w:themeColor="text1"/>
        </w:rPr>
        <w:t>i</w:t>
      </w:r>
      <w:proofErr w:type="spellEnd"/>
      <w:r w:rsidRPr="001A2766">
        <w:rPr>
          <w:rFonts w:asciiTheme="minorHAnsi" w:hAnsiTheme="minorHAnsi"/>
          <w:color w:val="000000" w:themeColor="text1"/>
        </w:rPr>
        <w:t xml:space="preserve">). The shunt pathways shown: a) oxidase, b) peroxide and c) autoxidation shunt, are discussed further in the subsequent sections.  </w:t>
      </w:r>
    </w:p>
    <w:p w14:paraId="05CF34DF" w14:textId="77777777" w:rsidR="00443D6C" w:rsidRPr="001A2766" w:rsidRDefault="00443D6C" w:rsidP="001A2766">
      <w:pPr>
        <w:widowControl w:val="0"/>
        <w:autoSpaceDE w:val="0"/>
        <w:autoSpaceDN w:val="0"/>
        <w:adjustRightInd w:val="0"/>
        <w:spacing w:line="360" w:lineRule="auto"/>
        <w:ind w:left="640" w:hanging="640"/>
        <w:jc w:val="both"/>
        <w:rPr>
          <w:rFonts w:asciiTheme="minorHAnsi" w:hAnsiTheme="minorHAnsi"/>
          <w:color w:val="000000" w:themeColor="text1"/>
        </w:rPr>
      </w:pPr>
    </w:p>
    <w:p w14:paraId="697C4162" w14:textId="77777777" w:rsidR="00F1471A" w:rsidRPr="001A2766" w:rsidRDefault="00F1471A" w:rsidP="001A2766">
      <w:pPr>
        <w:widowControl w:val="0"/>
        <w:autoSpaceDE w:val="0"/>
        <w:autoSpaceDN w:val="0"/>
        <w:adjustRightInd w:val="0"/>
        <w:spacing w:line="360" w:lineRule="auto"/>
        <w:jc w:val="both"/>
        <w:rPr>
          <w:rFonts w:asciiTheme="minorHAnsi" w:hAnsiTheme="minorHAnsi"/>
          <w:color w:val="000000" w:themeColor="text1"/>
        </w:rPr>
      </w:pPr>
      <w:r w:rsidRPr="001A2766">
        <w:rPr>
          <w:rFonts w:asciiTheme="minorHAnsi" w:hAnsiTheme="minorHAnsi"/>
          <w:color w:val="000000" w:themeColor="text1"/>
        </w:rPr>
        <w:t>The most common reaction types catalysed by P450s are hydroxylations, which form the</w:t>
      </w:r>
    </w:p>
    <w:p w14:paraId="5EE53832" w14:textId="3252C16E" w:rsidR="00F1471A" w:rsidRPr="001A2766" w:rsidRDefault="00F1471A" w:rsidP="001A2766">
      <w:pPr>
        <w:widowControl w:val="0"/>
        <w:autoSpaceDE w:val="0"/>
        <w:autoSpaceDN w:val="0"/>
        <w:adjustRightInd w:val="0"/>
        <w:spacing w:line="360" w:lineRule="auto"/>
        <w:ind w:left="640" w:hanging="640"/>
        <w:jc w:val="both"/>
        <w:rPr>
          <w:rFonts w:asciiTheme="minorHAnsi" w:hAnsiTheme="minorHAnsi"/>
          <w:color w:val="000000" w:themeColor="text1"/>
        </w:rPr>
      </w:pPr>
      <w:r w:rsidRPr="001A2766">
        <w:rPr>
          <w:rFonts w:asciiTheme="minorHAnsi" w:hAnsiTheme="minorHAnsi"/>
          <w:color w:val="000000" w:themeColor="text1"/>
        </w:rPr>
        <w:t>basis of general oxidations by P450s (see Fig 4.1). Following the formation of the</w:t>
      </w:r>
    </w:p>
    <w:p w14:paraId="1AA9D013" w14:textId="77777777" w:rsidR="00F1471A" w:rsidRPr="001A2766" w:rsidRDefault="00F1471A" w:rsidP="001A2766">
      <w:pPr>
        <w:widowControl w:val="0"/>
        <w:autoSpaceDE w:val="0"/>
        <w:autoSpaceDN w:val="0"/>
        <w:adjustRightInd w:val="0"/>
        <w:spacing w:line="360" w:lineRule="auto"/>
        <w:ind w:left="640" w:hanging="640"/>
        <w:jc w:val="both"/>
        <w:rPr>
          <w:rFonts w:asciiTheme="minorHAnsi" w:hAnsiTheme="minorHAnsi"/>
          <w:color w:val="000000" w:themeColor="text1"/>
        </w:rPr>
      </w:pPr>
      <w:r w:rsidRPr="001A2766">
        <w:rPr>
          <w:rFonts w:asciiTheme="minorHAnsi" w:hAnsiTheme="minorHAnsi"/>
          <w:color w:val="000000" w:themeColor="text1"/>
        </w:rPr>
        <w:t xml:space="preserve">reactive </w:t>
      </w:r>
      <w:proofErr w:type="spellStart"/>
      <w:r w:rsidRPr="001A2766">
        <w:rPr>
          <w:rFonts w:asciiTheme="minorHAnsi" w:hAnsiTheme="minorHAnsi"/>
          <w:color w:val="000000" w:themeColor="text1"/>
        </w:rPr>
        <w:t>Cpd</w:t>
      </w:r>
      <w:proofErr w:type="spellEnd"/>
      <w:r w:rsidRPr="001A2766">
        <w:rPr>
          <w:rFonts w:asciiTheme="minorHAnsi" w:hAnsiTheme="minorHAnsi"/>
          <w:color w:val="000000" w:themeColor="text1"/>
        </w:rPr>
        <w:t xml:space="preserve"> I species, a radical rebound mechanism results in a hydroxylation, as seen in Fig…. This is a particular reaction of interest, due to the otherwise difficult nature of</w:t>
      </w:r>
      <w:ins w:id="20" w:author="Hazel" w:date="2020-12-18T11:01:00Z">
        <w:r w:rsidRPr="001A2766">
          <w:rPr>
            <w:rFonts w:asciiTheme="minorHAnsi" w:hAnsiTheme="minorHAnsi"/>
            <w:color w:val="000000" w:themeColor="text1"/>
          </w:rPr>
          <w:t xml:space="preserve"> </w:t>
        </w:r>
      </w:ins>
      <w:r w:rsidRPr="001A2766">
        <w:rPr>
          <w:rFonts w:asciiTheme="minorHAnsi" w:hAnsiTheme="minorHAnsi"/>
          <w:color w:val="000000" w:themeColor="text1"/>
        </w:rPr>
        <w:t xml:space="preserve">oxygen insertion reactions with traditional synthetic methods. This mechanism of hydroxylation was first proposed in 1978 by Groves and McClusky, when a Fe(V)=O species was proposed as a hydroxylating agent in the CYP P450- catalysed hydroxylation of 2,3,5,6- </w:t>
      </w:r>
      <w:proofErr w:type="spellStart"/>
      <w:r w:rsidRPr="001A2766">
        <w:rPr>
          <w:rFonts w:asciiTheme="minorHAnsi" w:hAnsiTheme="minorHAnsi"/>
          <w:color w:val="000000" w:themeColor="text1"/>
        </w:rPr>
        <w:t>tetradeuterated</w:t>
      </w:r>
      <w:proofErr w:type="spellEnd"/>
      <w:r w:rsidRPr="001A2766">
        <w:rPr>
          <w:rFonts w:asciiTheme="minorHAnsi" w:hAnsiTheme="minorHAnsi"/>
          <w:color w:val="000000" w:themeColor="text1"/>
        </w:rPr>
        <w:t xml:space="preserve"> norbornane and investigating the creation endo- vs exo- hydroxy product. Due to the partial loss of stereochemistry, the radical rebound mechanism was proposed, which accounted for the large kinetic isotope effects (KIE) seen with deuterium experiments </w:t>
      </w:r>
      <w:r w:rsidRPr="001A2766">
        <w:rPr>
          <w:rFonts w:asciiTheme="minorHAnsi" w:hAnsiTheme="minorHAnsi"/>
          <w:color w:val="000000" w:themeColor="text1"/>
        </w:rPr>
        <w:fldChar w:fldCharType="begin" w:fldLock="1"/>
      </w:r>
      <w:r w:rsidRPr="001A2766">
        <w:rPr>
          <w:rFonts w:asciiTheme="minorHAnsi" w:hAnsiTheme="minorHAnsi"/>
          <w:color w:val="000000" w:themeColor="text1"/>
        </w:rPr>
        <w:instrText>ADDIN CSL_CITATION {"citationItems":[{"id":"ITEM-1","itemData":{"DOI":"10.1016/0006-291X(78)91643-1","ISSN":"10902104","PMID":"656092","abstract":"The oxidation of norbornane by a reconstituted liver cytochrome P-450 system affords exo- and endo-2-norborneol in a ratio of 3.4:1. The ratio of these products was found to be 0.76:1 when exo,exo,exo,exo-2,3,5,6-tetradueteronorbornane was oxidized. Analysis of the mass spectra of the products from the deuterated hydrocarbon showed that 25% of the exo-norborneol contained four deuterium atoms whereas 9% of the endo-norborneol contained three deuterium atoms. These results, which indicate a very large isotope effect ( kH kD = 11.5±1) and a significant amount of epimerization for the hydroxylation of norbornane by cytochrome P-450, suggest an initial hydrogen abstraction to give a carbon radical intermediate. © 1978.","author":[{"dropping-particle":"","family":"Groves","given":"John T.","non-dropping-particle":"","parse-names":false,"suffix":""},{"dropping-particle":"","family":"McClusky","given":"Gary A.","non-dropping-particle":"","parse-names":false,"suffix":""},{"dropping-particle":"","family":"White","given":"Ronald E.","non-dropping-particle":"","parse-names":false,"suffix":""},{"dropping-particle":"","family":"Coon","given":"Minor J.","non-dropping-particle":"","parse-names":false,"suffix":""}],"container-title":"Biochemical and Biophysical Research Communications","id":"ITEM-1","issue":"1","issued":{"date-parts":[["1978","3","15"]]},"page":"154-160","title":"Aliphatic hydroxylation by highly purified liver microsomal cytochrome P-450. Evidence for a carbon radical intermediate","type":"article-journal","volume":"81"},"uris":["http://www.mendeley.com/documents/?uuid=eccb3218-c80b-3d3a-bce5-5a77323705d6"]}],"mendeley":{"formattedCitation":"(Groves &lt;i&gt;et al.&lt;/i&gt;, 1978)","manualFormatting":"(Groves et al., 1978)","plainTextFormattedCitation":"(Groves et al., 1978)","previouslyFormattedCitation":"(Groves &lt;i&gt;et al.&lt;/i&gt;, 1978)"},"properties":{"noteIndex":0},"schema":"https://github.com/citation-style-language/schema/raw/master/csl-citation.json"}</w:instrText>
      </w:r>
      <w:r w:rsidRPr="001A2766">
        <w:rPr>
          <w:rFonts w:asciiTheme="minorHAnsi" w:hAnsiTheme="minorHAnsi"/>
          <w:color w:val="000000" w:themeColor="text1"/>
        </w:rPr>
        <w:fldChar w:fldCharType="separate"/>
      </w:r>
      <w:r w:rsidRPr="001A2766">
        <w:rPr>
          <w:rFonts w:asciiTheme="minorHAnsi" w:hAnsiTheme="minorHAnsi"/>
          <w:noProof/>
          <w:color w:val="000000" w:themeColor="text1"/>
        </w:rPr>
        <w:t xml:space="preserve">(Groves </w:t>
      </w:r>
      <w:r w:rsidRPr="001A2766">
        <w:rPr>
          <w:rFonts w:asciiTheme="minorHAnsi" w:hAnsiTheme="minorHAnsi"/>
          <w:i/>
          <w:noProof/>
          <w:color w:val="000000" w:themeColor="text1"/>
        </w:rPr>
        <w:t>et al.</w:t>
      </w:r>
      <w:r w:rsidRPr="001A2766">
        <w:rPr>
          <w:rFonts w:asciiTheme="minorHAnsi" w:hAnsiTheme="minorHAnsi"/>
          <w:noProof/>
          <w:color w:val="000000" w:themeColor="text1"/>
        </w:rPr>
        <w:t>, 1978)</w:t>
      </w:r>
      <w:r w:rsidRPr="001A2766">
        <w:rPr>
          <w:rFonts w:asciiTheme="minorHAnsi" w:hAnsiTheme="minorHAnsi"/>
          <w:color w:val="000000" w:themeColor="text1"/>
        </w:rPr>
        <w:fldChar w:fldCharType="end"/>
      </w:r>
      <w:r w:rsidRPr="001A2766">
        <w:rPr>
          <w:rFonts w:asciiTheme="minorHAnsi" w:hAnsiTheme="minorHAnsi"/>
          <w:color w:val="000000" w:themeColor="text1"/>
        </w:rPr>
        <w:t>.</w:t>
      </w:r>
    </w:p>
    <w:p w14:paraId="287C662E" w14:textId="77777777" w:rsidR="00443D6C" w:rsidRPr="001A2766" w:rsidRDefault="00443D6C" w:rsidP="001A2766">
      <w:pPr>
        <w:widowControl w:val="0"/>
        <w:autoSpaceDE w:val="0"/>
        <w:autoSpaceDN w:val="0"/>
        <w:adjustRightInd w:val="0"/>
        <w:spacing w:line="360" w:lineRule="auto"/>
        <w:ind w:left="640" w:hanging="640"/>
        <w:jc w:val="both"/>
        <w:rPr>
          <w:rFonts w:asciiTheme="minorHAnsi" w:hAnsiTheme="minorHAnsi"/>
          <w:color w:val="000000" w:themeColor="text1"/>
        </w:rPr>
      </w:pPr>
    </w:p>
    <w:p w14:paraId="161B0156" w14:textId="77777777" w:rsidR="00443D6C" w:rsidRPr="001A2766" w:rsidRDefault="00443D6C" w:rsidP="001A2766">
      <w:pPr>
        <w:widowControl w:val="0"/>
        <w:autoSpaceDE w:val="0"/>
        <w:autoSpaceDN w:val="0"/>
        <w:adjustRightInd w:val="0"/>
        <w:spacing w:line="360" w:lineRule="auto"/>
        <w:ind w:left="640" w:hanging="640"/>
        <w:jc w:val="both"/>
        <w:rPr>
          <w:rFonts w:asciiTheme="minorHAnsi" w:hAnsiTheme="minorHAnsi"/>
          <w:color w:val="000000" w:themeColor="text1"/>
        </w:rPr>
      </w:pPr>
    </w:p>
    <w:p w14:paraId="30F0DC96" w14:textId="77777777" w:rsidR="00C460BF" w:rsidRPr="001A2766" w:rsidRDefault="00C460BF" w:rsidP="001A2766">
      <w:pPr>
        <w:tabs>
          <w:tab w:val="left" w:pos="1888"/>
        </w:tabs>
        <w:spacing w:line="360" w:lineRule="auto"/>
        <w:jc w:val="both"/>
        <w:rPr>
          <w:rFonts w:asciiTheme="minorHAnsi" w:hAnsiTheme="minorHAnsi"/>
          <w:color w:val="000000" w:themeColor="text1"/>
        </w:rPr>
      </w:pPr>
      <w:r w:rsidRPr="001A2766">
        <w:rPr>
          <w:rFonts w:asciiTheme="minorHAnsi" w:hAnsiTheme="minorHAnsi"/>
          <w:noProof/>
          <w:color w:val="000000" w:themeColor="text1"/>
        </w:rPr>
        <w:lastRenderedPageBreak/>
        <w:drawing>
          <wp:inline distT="0" distB="0" distL="0" distR="0" wp14:anchorId="04BCE66F" wp14:editId="1E9AA4C2">
            <wp:extent cx="5727700" cy="1200785"/>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27700" cy="1200785"/>
                    </a:xfrm>
                    <a:prstGeom prst="rect">
                      <a:avLst/>
                    </a:prstGeom>
                  </pic:spPr>
                </pic:pic>
              </a:graphicData>
            </a:graphic>
          </wp:inline>
        </w:drawing>
      </w:r>
    </w:p>
    <w:p w14:paraId="234B36AB" w14:textId="58385850" w:rsidR="00C460BF" w:rsidRPr="001A2766" w:rsidRDefault="00C460BF" w:rsidP="001A2766">
      <w:pPr>
        <w:widowControl w:val="0"/>
        <w:autoSpaceDE w:val="0"/>
        <w:autoSpaceDN w:val="0"/>
        <w:adjustRightInd w:val="0"/>
        <w:spacing w:line="360" w:lineRule="auto"/>
        <w:ind w:left="640" w:hanging="640"/>
        <w:jc w:val="both"/>
        <w:rPr>
          <w:rFonts w:asciiTheme="minorHAnsi" w:hAnsiTheme="minorHAnsi"/>
          <w:color w:val="000000" w:themeColor="text1"/>
        </w:rPr>
      </w:pPr>
      <w:r w:rsidRPr="001A2766">
        <w:rPr>
          <w:rFonts w:asciiTheme="minorHAnsi" w:hAnsiTheme="minorHAnsi"/>
          <w:b/>
          <w:bCs/>
          <w:color w:val="000000" w:themeColor="text1"/>
        </w:rPr>
        <w:t xml:space="preserve">Figure </w:t>
      </w:r>
      <w:r w:rsidR="00F1471A" w:rsidRPr="001A2766">
        <w:rPr>
          <w:rFonts w:asciiTheme="minorHAnsi" w:hAnsiTheme="minorHAnsi"/>
          <w:b/>
          <w:bCs/>
          <w:color w:val="000000" w:themeColor="text1"/>
        </w:rPr>
        <w:t>4</w:t>
      </w:r>
      <w:r w:rsidRPr="001A2766">
        <w:rPr>
          <w:rFonts w:asciiTheme="minorHAnsi" w:hAnsiTheme="minorHAnsi"/>
          <w:b/>
          <w:bCs/>
          <w:color w:val="000000" w:themeColor="text1"/>
        </w:rPr>
        <w:t>.</w:t>
      </w:r>
      <w:r w:rsidR="00F1471A" w:rsidRPr="001A2766">
        <w:rPr>
          <w:rFonts w:asciiTheme="minorHAnsi" w:hAnsiTheme="minorHAnsi"/>
          <w:b/>
          <w:bCs/>
          <w:color w:val="000000" w:themeColor="text1"/>
        </w:rPr>
        <w:t>1</w:t>
      </w:r>
      <w:r w:rsidRPr="001A2766">
        <w:rPr>
          <w:rFonts w:asciiTheme="minorHAnsi" w:hAnsiTheme="minorHAnsi"/>
          <w:b/>
          <w:bCs/>
          <w:color w:val="000000" w:themeColor="text1"/>
        </w:rPr>
        <w:t xml:space="preserve"> </w:t>
      </w:r>
      <w:r w:rsidRPr="001A2766">
        <w:rPr>
          <w:rFonts w:asciiTheme="minorHAnsi" w:hAnsiTheme="minorHAnsi"/>
          <w:color w:val="000000" w:themeColor="text1"/>
        </w:rPr>
        <w:t xml:space="preserve">Hydroxylation mechanism of P450s via a radical rebound mechanism. </w:t>
      </w:r>
    </w:p>
    <w:p w14:paraId="177CFF3D" w14:textId="77777777" w:rsidR="00C460BF" w:rsidRPr="001A2766" w:rsidRDefault="00C460BF" w:rsidP="001A2766">
      <w:pPr>
        <w:tabs>
          <w:tab w:val="left" w:pos="1888"/>
        </w:tabs>
        <w:spacing w:line="360" w:lineRule="auto"/>
        <w:jc w:val="both"/>
        <w:rPr>
          <w:rFonts w:asciiTheme="minorHAnsi" w:hAnsiTheme="minorHAnsi"/>
          <w:color w:val="000000" w:themeColor="text1"/>
        </w:rPr>
      </w:pPr>
    </w:p>
    <w:p w14:paraId="315874B8" w14:textId="77777777" w:rsidR="00C460BF" w:rsidRPr="001A2766" w:rsidRDefault="00C460BF" w:rsidP="001A2766">
      <w:pPr>
        <w:tabs>
          <w:tab w:val="left" w:pos="1888"/>
        </w:tabs>
        <w:spacing w:line="360" w:lineRule="auto"/>
        <w:jc w:val="both"/>
        <w:rPr>
          <w:rFonts w:asciiTheme="minorHAnsi" w:hAnsiTheme="minorHAnsi"/>
          <w:color w:val="000000" w:themeColor="text1"/>
        </w:rPr>
      </w:pPr>
    </w:p>
    <w:p w14:paraId="208338C4" w14:textId="1E3B5AED" w:rsidR="00C460BF" w:rsidRPr="001A2766" w:rsidRDefault="00C460BF" w:rsidP="001A2766">
      <w:pPr>
        <w:tabs>
          <w:tab w:val="left" w:pos="1888"/>
        </w:tabs>
        <w:spacing w:line="360" w:lineRule="auto"/>
        <w:jc w:val="both"/>
        <w:rPr>
          <w:rFonts w:asciiTheme="minorHAnsi" w:hAnsiTheme="minorHAnsi"/>
          <w:color w:val="000000" w:themeColor="text1"/>
        </w:rPr>
      </w:pPr>
      <w:r w:rsidRPr="001A2766">
        <w:rPr>
          <w:rFonts w:asciiTheme="minorHAnsi" w:hAnsiTheme="minorHAnsi"/>
          <w:color w:val="000000" w:themeColor="text1"/>
        </w:rPr>
        <w:t xml:space="preserve">A hydrogen abstraction via </w:t>
      </w:r>
      <w:proofErr w:type="spellStart"/>
      <w:r w:rsidRPr="001A2766">
        <w:rPr>
          <w:rFonts w:asciiTheme="minorHAnsi" w:hAnsiTheme="minorHAnsi"/>
          <w:color w:val="000000" w:themeColor="text1"/>
        </w:rPr>
        <w:t>Cpd</w:t>
      </w:r>
      <w:proofErr w:type="spellEnd"/>
      <w:r w:rsidRPr="001A2766">
        <w:rPr>
          <w:rFonts w:asciiTheme="minorHAnsi" w:hAnsiTheme="minorHAnsi"/>
          <w:color w:val="000000" w:themeColor="text1"/>
        </w:rPr>
        <w:t xml:space="preserve"> I yields a highly reactive radical species, which is retained within the active site, which then goes on to react with the hydroxy moiety of the </w:t>
      </w:r>
      <w:proofErr w:type="spellStart"/>
      <w:r w:rsidRPr="001A2766">
        <w:rPr>
          <w:rFonts w:asciiTheme="minorHAnsi" w:hAnsiTheme="minorHAnsi"/>
          <w:color w:val="000000" w:themeColor="text1"/>
        </w:rPr>
        <w:t>ferryl</w:t>
      </w:r>
      <w:proofErr w:type="spellEnd"/>
      <w:r w:rsidRPr="001A2766">
        <w:rPr>
          <w:rFonts w:asciiTheme="minorHAnsi" w:hAnsiTheme="minorHAnsi"/>
          <w:color w:val="000000" w:themeColor="text1"/>
        </w:rPr>
        <w:t xml:space="preserve"> species, forming an alcohol. A water molecule coordinates to displace the -OH and the six- co- ordinate resting state is achieved, releasing the alcohol which is recycled to oxidise the subsequent molecule. </w:t>
      </w:r>
      <w:r w:rsidRPr="001A2766">
        <w:rPr>
          <w:rFonts w:asciiTheme="minorHAnsi" w:hAnsiTheme="minorHAnsi"/>
          <w:color w:val="000000" w:themeColor="text1"/>
        </w:rPr>
        <w:fldChar w:fldCharType="begin" w:fldLock="1"/>
      </w:r>
      <w:r w:rsidRPr="001A2766">
        <w:rPr>
          <w:rFonts w:asciiTheme="minorHAnsi" w:hAnsiTheme="minorHAnsi"/>
          <w:color w:val="000000" w:themeColor="text1"/>
        </w:rPr>
        <w:instrText>ADDIN CSL_CITATION {"citationItems":[{"id":"ITEM-1","itemData":{"DOI":"10.1039/b101297p","ISSN":"02650568","abstract":"This review discusses the mechanisms of oxygen activation by cytochrome P450 enzymes, the possible catalytic roles of the various iron-oxygen species formed in the catalytic cycle, and progress in understanding the mechanisms of hydrocarbon hydroxylation, heteroatom oxidation, and olefin epoxidation. The focus of the review is on recent results, but earlier work is discussed as appropriate. The literature through to February 2002 is surveyed, and 175 referenced are cited.","author":[{"dropping-particle":"","family":"Ortiz de Montellano","given":"Paul R.","non-dropping-particle":"","parse-names":false,"suffix":""},{"dropping-particle":"","family":"Voss","given":"James J.","non-dropping-particle":"De","parse-names":false,"suffix":""}],"container-title":"Natural Product Reports","id":"ITEM-1","issue":"4","issued":{"date-parts":[["2002","7","18"]]},"page":"477-493","publisher":"The Royal Society of Chemistry","title":"Oxidizing species in the mechanism of cytochrome P450","type":"article-journal","volume":"19"},"uris":["http://www.mendeley.com/documents/?uuid=526ca456-638c-3228-97ee-b3cfd1792c67"]}],"mendeley":{"formattedCitation":"(Ortiz de Montellano and De Voss, 2002)","plainTextFormattedCitation":"(Ortiz de Montellano and De Voss, 2002)","previouslyFormattedCitation":"(Ortiz de Montellano and De Voss, 2002)"},"properties":{"noteIndex":0},"schema":"https://github.com/citation-style-language/schema/raw/master/csl-citation.json"}</w:instrText>
      </w:r>
      <w:r w:rsidRPr="001A2766">
        <w:rPr>
          <w:rFonts w:asciiTheme="minorHAnsi" w:hAnsiTheme="minorHAnsi"/>
          <w:color w:val="000000" w:themeColor="text1"/>
        </w:rPr>
        <w:fldChar w:fldCharType="separate"/>
      </w:r>
      <w:r w:rsidRPr="001A2766">
        <w:rPr>
          <w:rFonts w:asciiTheme="minorHAnsi" w:hAnsiTheme="minorHAnsi"/>
          <w:noProof/>
          <w:color w:val="000000" w:themeColor="text1"/>
        </w:rPr>
        <w:t>(Ortiz de Montellano and De Voss, 2002)</w:t>
      </w:r>
      <w:r w:rsidRPr="001A2766">
        <w:rPr>
          <w:rFonts w:asciiTheme="minorHAnsi" w:hAnsiTheme="minorHAnsi"/>
          <w:color w:val="000000" w:themeColor="text1"/>
        </w:rPr>
        <w:fldChar w:fldCharType="end"/>
      </w:r>
    </w:p>
    <w:p w14:paraId="295F1176" w14:textId="3F2D9DCE" w:rsidR="00FF6DD3" w:rsidRPr="001A2766" w:rsidRDefault="00FF6DD3" w:rsidP="001A2766">
      <w:pPr>
        <w:spacing w:line="360" w:lineRule="auto"/>
        <w:jc w:val="both"/>
        <w:rPr>
          <w:rFonts w:asciiTheme="minorHAnsi" w:hAnsiTheme="minorHAnsi"/>
          <w:color w:val="000000" w:themeColor="text1"/>
        </w:rPr>
      </w:pPr>
    </w:p>
    <w:p w14:paraId="540BBBAE" w14:textId="14F17A1A" w:rsidR="00FF6DD3" w:rsidRPr="001A2766" w:rsidRDefault="00FF6DD3" w:rsidP="00EE1857">
      <w:pPr>
        <w:spacing w:line="360" w:lineRule="auto"/>
        <w:jc w:val="center"/>
        <w:rPr>
          <w:rFonts w:asciiTheme="minorHAnsi" w:hAnsiTheme="minorHAnsi"/>
          <w:color w:val="000000" w:themeColor="text1"/>
        </w:rPr>
      </w:pPr>
      <w:r w:rsidRPr="001A2766">
        <w:rPr>
          <w:rFonts w:asciiTheme="minorHAnsi" w:hAnsiTheme="minorHAnsi"/>
          <w:noProof/>
          <w:color w:val="000000" w:themeColor="text1"/>
        </w:rPr>
        <w:drawing>
          <wp:inline distT="0" distB="0" distL="0" distR="0" wp14:anchorId="0EE603CD" wp14:editId="2DAF735B">
            <wp:extent cx="4055868" cy="4146698"/>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057626" cy="4148495"/>
                    </a:xfrm>
                    <a:prstGeom prst="rect">
                      <a:avLst/>
                    </a:prstGeom>
                  </pic:spPr>
                </pic:pic>
              </a:graphicData>
            </a:graphic>
          </wp:inline>
        </w:drawing>
      </w:r>
    </w:p>
    <w:p w14:paraId="6C1E3F73" w14:textId="787FB89A" w:rsidR="00FF6DD3" w:rsidRPr="001A2766" w:rsidRDefault="00FF6DD3" w:rsidP="001A2766">
      <w:pPr>
        <w:spacing w:line="360" w:lineRule="auto"/>
        <w:jc w:val="both"/>
        <w:rPr>
          <w:rFonts w:asciiTheme="minorHAnsi" w:hAnsiTheme="minorHAnsi"/>
          <w:color w:val="000000" w:themeColor="text1"/>
        </w:rPr>
      </w:pPr>
    </w:p>
    <w:p w14:paraId="2AB6BA6B" w14:textId="7A137182" w:rsidR="00FF6DD3" w:rsidRPr="001A2766" w:rsidRDefault="00FF6DD3" w:rsidP="001A2766">
      <w:pPr>
        <w:spacing w:line="360" w:lineRule="auto"/>
        <w:jc w:val="both"/>
        <w:rPr>
          <w:rFonts w:asciiTheme="minorHAnsi" w:hAnsiTheme="minorHAnsi"/>
          <w:color w:val="000000" w:themeColor="text1"/>
        </w:rPr>
      </w:pPr>
    </w:p>
    <w:p w14:paraId="37FD4800" w14:textId="620E4638" w:rsidR="00FF6DD3" w:rsidRPr="001A2766" w:rsidRDefault="00FF6DD3" w:rsidP="001A2766">
      <w:pPr>
        <w:spacing w:line="360" w:lineRule="auto"/>
        <w:jc w:val="both"/>
        <w:rPr>
          <w:rFonts w:asciiTheme="minorHAnsi" w:hAnsiTheme="minorHAnsi"/>
          <w:color w:val="000000" w:themeColor="text1"/>
        </w:rPr>
      </w:pPr>
    </w:p>
    <w:p w14:paraId="65258C9F" w14:textId="6994B7EE" w:rsidR="00C460BF" w:rsidRPr="001A2766" w:rsidRDefault="00C460BF" w:rsidP="001A2766">
      <w:pPr>
        <w:tabs>
          <w:tab w:val="left" w:pos="1888"/>
        </w:tabs>
        <w:spacing w:line="360" w:lineRule="auto"/>
        <w:jc w:val="both"/>
        <w:rPr>
          <w:rFonts w:asciiTheme="minorHAnsi" w:hAnsiTheme="minorHAnsi"/>
          <w:color w:val="000000" w:themeColor="text1"/>
        </w:rPr>
      </w:pPr>
    </w:p>
    <w:p w14:paraId="6C908C4C" w14:textId="77777777" w:rsidR="00C460BF" w:rsidRPr="001A2766" w:rsidRDefault="00C460BF" w:rsidP="001A2766">
      <w:pPr>
        <w:tabs>
          <w:tab w:val="left" w:pos="1888"/>
        </w:tabs>
        <w:spacing w:line="360" w:lineRule="auto"/>
        <w:jc w:val="both"/>
        <w:rPr>
          <w:rFonts w:asciiTheme="minorHAnsi" w:hAnsiTheme="minorHAnsi"/>
          <w:color w:val="000000" w:themeColor="text1"/>
        </w:rPr>
      </w:pPr>
      <w:r w:rsidRPr="001A2766">
        <w:rPr>
          <w:rFonts w:asciiTheme="minorHAnsi" w:hAnsiTheme="minorHAnsi"/>
          <w:b/>
          <w:bCs/>
          <w:color w:val="000000" w:themeColor="text1"/>
        </w:rPr>
        <w:t xml:space="preserve">Figure 1.3 </w:t>
      </w:r>
      <w:r w:rsidRPr="001A2766">
        <w:rPr>
          <w:rFonts w:asciiTheme="minorHAnsi" w:hAnsiTheme="minorHAnsi"/>
          <w:color w:val="000000" w:themeColor="text1"/>
        </w:rPr>
        <w:t>Scheme outlining two possible mechanisms of P450 mediated alkene epoxidation, one concerted (a) and non- concerted (b).</w:t>
      </w:r>
    </w:p>
    <w:p w14:paraId="006325F7" w14:textId="77777777" w:rsidR="00C460BF" w:rsidRPr="001A2766" w:rsidRDefault="00C460BF" w:rsidP="001A2766">
      <w:pPr>
        <w:tabs>
          <w:tab w:val="left" w:pos="1888"/>
        </w:tabs>
        <w:spacing w:line="360" w:lineRule="auto"/>
        <w:jc w:val="both"/>
        <w:rPr>
          <w:rFonts w:asciiTheme="minorHAnsi" w:hAnsiTheme="minorHAnsi"/>
          <w:color w:val="000000" w:themeColor="text1"/>
        </w:rPr>
      </w:pPr>
    </w:p>
    <w:p w14:paraId="76B42D00" w14:textId="773D4F03" w:rsidR="00C460BF" w:rsidRPr="001A2766" w:rsidRDefault="00C460BF" w:rsidP="001A2766">
      <w:pPr>
        <w:tabs>
          <w:tab w:val="left" w:pos="1888"/>
        </w:tabs>
        <w:spacing w:line="360" w:lineRule="auto"/>
        <w:jc w:val="both"/>
        <w:rPr>
          <w:rFonts w:asciiTheme="minorHAnsi" w:hAnsiTheme="minorHAnsi"/>
          <w:color w:val="000000" w:themeColor="text1"/>
        </w:rPr>
      </w:pPr>
      <w:r w:rsidRPr="001A2766">
        <w:rPr>
          <w:rFonts w:asciiTheme="minorHAnsi" w:hAnsiTheme="minorHAnsi"/>
          <w:color w:val="000000" w:themeColor="text1"/>
        </w:rPr>
        <w:t xml:space="preserve">In addition to hydroxylations, P450s are able to catalyse the epoxidation of olefinic double bonds, with the retention of stereochemistry in the formed epoxide. Hanzlik and Shearer disregarded the accepted route of epoxidation via a concerted mechanism, when they performed a </w:t>
      </w:r>
      <w:r w:rsidR="00FC10C5" w:rsidRPr="001A2766">
        <w:rPr>
          <w:rFonts w:asciiTheme="minorHAnsi" w:hAnsiTheme="minorHAnsi"/>
          <w:color w:val="000000" w:themeColor="text1"/>
        </w:rPr>
        <w:t>deuterium</w:t>
      </w:r>
      <w:r w:rsidRPr="001A2766">
        <w:rPr>
          <w:rFonts w:asciiTheme="minorHAnsi" w:hAnsiTheme="minorHAnsi"/>
          <w:color w:val="000000" w:themeColor="text1"/>
        </w:rPr>
        <w:t xml:space="preserve"> substitution of olefinic carbons of the two styrene derivates of styrene, p- methyl and p- phenyl </w:t>
      </w:r>
      <w:r w:rsidRPr="001A2766">
        <w:rPr>
          <w:rFonts w:asciiTheme="minorHAnsi" w:hAnsiTheme="minorHAnsi"/>
          <w:color w:val="000000" w:themeColor="text1"/>
        </w:rPr>
        <w:fldChar w:fldCharType="begin" w:fldLock="1"/>
      </w:r>
      <w:r w:rsidRPr="001A2766">
        <w:rPr>
          <w:rFonts w:asciiTheme="minorHAnsi" w:hAnsiTheme="minorHAnsi"/>
          <w:color w:val="000000" w:themeColor="text1"/>
        </w:rPr>
        <w:instrText>ADDIN CSL_CITATION {"citationItems":[{"id":"ITEM-1","itemData":{"DOI":"10.1016/0006-2952(78)90098-9","ISSN":"00062952","PMID":"697885","abstract":"The metabolism of six para-substituted styrene derivatives (p-XC6H4CHCH2; X = CN, Br, Cl, Ph, CH3, CH3O) was studied in vitro using rat liver microsomes. With p-methyl-, p-methoxy- and p-phenylstyrene it was shown that metabolic attack was completely confined to the vinyl group (as is the case with styrene itself); aromatic hydroxylation, benzylic hydroxylation, and O-demethylation could not be detected. All six styrenes gave a type 1 difference binding spectrum with microsomes in vitro, and the role of cytochrome P450 in the metabolism of p-phenylstyrene was further confirmed by its inhibition by CO and stimulation by phenobarbital pretreatment. The spectral dissociation constants (Ks) for the styrenes showed no dependence on the nature of the substituents and were confined to a narrow range of values, each being close to the Km value observed for the metabolism of that substrate. While the latter varied slightly more than Ks, there was again no regular dependence on the properties of the substituent. Similarly the Vm values obtained for these substrates showed no dependence on the nature of the substituents, which is in contrast to previously observed substituent effects on aromatic hydroxylation by P450 enzymes. These results, as well as related examples from other studies, are discussed in terms of chemical selectivity and mechanistic versatility on the part of a single multi-potential oxygen atom-transfer reagent generated by P450 enzymes. © 1978.","author":[{"dropping-particle":"","family":"Hanzlik","given":"Robert P.","non-dropping-particle":"","parse-names":false,"suffix":""},{"dropping-particle":"","family":"Shearer","given":"Greg O.","non-dropping-particle":"","parse-names":false,"suffix":""},{"dropping-particle":"","family":"Hamburg","given":"Arlene","non-dropping-particle":"","parse-names":false,"suffix":""},{"dropping-particle":"","family":"Gillesse","given":"Timothy","non-dropping-particle":"","parse-names":false,"suffix":""}],"container-title":"Biochemical Pharmacology","id":"ITEM-1","issue":"10","issued":{"date-parts":[["1978","5","15"]]},"page":"1435-1439","publisher":"Elsevier","title":"Metabolism in vitro of para-substituted styrenes. Kinetic observations of substituent effects","type":"article-journal","volume":"27"},"uris":["http://www.mendeley.com/documents/?uuid=1b18d872-03c3-3bc0-9af0-7e906a6e431f"]}],"mendeley":{"formattedCitation":"(Hanzlik &lt;i&gt;et al.&lt;/i&gt;, 1978)","plainTextFormattedCitation":"(Hanzlik et al., 1978)","previouslyFormattedCitation":"(Hanzlik &lt;i&gt;et al.&lt;/i&gt;, 1978)"},"properties":{"noteIndex":0},"schema":"https://github.com/citation-style-language/schema/raw/master/csl-citation.json"}</w:instrText>
      </w:r>
      <w:r w:rsidRPr="001A2766">
        <w:rPr>
          <w:rFonts w:asciiTheme="minorHAnsi" w:hAnsiTheme="minorHAnsi"/>
          <w:color w:val="000000" w:themeColor="text1"/>
        </w:rPr>
        <w:fldChar w:fldCharType="separate"/>
      </w:r>
      <w:r w:rsidRPr="001A2766">
        <w:rPr>
          <w:rFonts w:asciiTheme="minorHAnsi" w:hAnsiTheme="minorHAnsi"/>
          <w:noProof/>
          <w:color w:val="000000" w:themeColor="text1"/>
        </w:rPr>
        <w:t xml:space="preserve">(Hanzlik </w:t>
      </w:r>
      <w:r w:rsidRPr="001A2766">
        <w:rPr>
          <w:rFonts w:asciiTheme="minorHAnsi" w:hAnsiTheme="minorHAnsi"/>
          <w:i/>
          <w:noProof/>
          <w:color w:val="000000" w:themeColor="text1"/>
        </w:rPr>
        <w:t>et al.</w:t>
      </w:r>
      <w:r w:rsidRPr="001A2766">
        <w:rPr>
          <w:rFonts w:asciiTheme="minorHAnsi" w:hAnsiTheme="minorHAnsi"/>
          <w:noProof/>
          <w:color w:val="000000" w:themeColor="text1"/>
        </w:rPr>
        <w:t>, 1978)</w:t>
      </w:r>
      <w:r w:rsidRPr="001A2766">
        <w:rPr>
          <w:rFonts w:asciiTheme="minorHAnsi" w:hAnsiTheme="minorHAnsi"/>
          <w:color w:val="000000" w:themeColor="text1"/>
        </w:rPr>
        <w:fldChar w:fldCharType="end"/>
      </w:r>
      <w:r w:rsidRPr="001A2766">
        <w:rPr>
          <w:rFonts w:asciiTheme="minorHAnsi" w:hAnsiTheme="minorHAnsi"/>
          <w:color w:val="000000" w:themeColor="text1"/>
        </w:rPr>
        <w:t xml:space="preserve">. </w:t>
      </w:r>
    </w:p>
    <w:p w14:paraId="792F42A6" w14:textId="77777777" w:rsidR="00C460BF" w:rsidRPr="001A2766" w:rsidRDefault="00C460BF" w:rsidP="001A2766">
      <w:pPr>
        <w:tabs>
          <w:tab w:val="left" w:pos="1888"/>
        </w:tabs>
        <w:spacing w:line="360" w:lineRule="auto"/>
        <w:jc w:val="both"/>
        <w:rPr>
          <w:rFonts w:asciiTheme="minorHAnsi" w:hAnsiTheme="minorHAnsi"/>
          <w:color w:val="000000" w:themeColor="text1"/>
        </w:rPr>
      </w:pPr>
    </w:p>
    <w:p w14:paraId="251CC6E1" w14:textId="77777777" w:rsidR="00C460BF" w:rsidRPr="001A2766" w:rsidRDefault="00C460BF" w:rsidP="001A2766">
      <w:pPr>
        <w:tabs>
          <w:tab w:val="left" w:pos="1888"/>
        </w:tabs>
        <w:spacing w:line="360" w:lineRule="auto"/>
        <w:jc w:val="both"/>
        <w:rPr>
          <w:rFonts w:asciiTheme="minorHAnsi" w:hAnsiTheme="minorHAnsi"/>
          <w:color w:val="000000" w:themeColor="text1"/>
        </w:rPr>
      </w:pPr>
      <w:r w:rsidRPr="001A2766">
        <w:rPr>
          <w:rFonts w:asciiTheme="minorHAnsi" w:hAnsiTheme="minorHAnsi"/>
          <w:color w:val="000000" w:themeColor="text1"/>
        </w:rPr>
        <w:t xml:space="preserve">Mechanistic investigations into the P450- mediated activation of aromatic compounds have yielded many complex pathways with intermediates and proposals of many alternative mechanistic routes. Density functional theory, in combination with molecular modelling (DFT/MM) has determined the presence of the </w:t>
      </w:r>
      <w:proofErr w:type="spellStart"/>
      <w:r w:rsidRPr="001A2766">
        <w:rPr>
          <w:rFonts w:asciiTheme="minorHAnsi" w:hAnsiTheme="minorHAnsi"/>
          <w:color w:val="000000" w:themeColor="text1"/>
        </w:rPr>
        <w:t>Meisenheimer</w:t>
      </w:r>
      <w:proofErr w:type="spellEnd"/>
      <w:r w:rsidRPr="001A2766">
        <w:rPr>
          <w:rFonts w:asciiTheme="minorHAnsi" w:hAnsiTheme="minorHAnsi"/>
          <w:color w:val="000000" w:themeColor="text1"/>
        </w:rPr>
        <w:t xml:space="preserve"> tetrahedral intermediate (</w:t>
      </w:r>
      <w:r w:rsidRPr="001A2766">
        <w:rPr>
          <w:rFonts w:asciiTheme="minorHAnsi" w:hAnsiTheme="minorHAnsi"/>
          <w:i/>
          <w:iCs/>
          <w:color w:val="000000" w:themeColor="text1"/>
        </w:rPr>
        <w:t>I</w:t>
      </w:r>
      <w:r w:rsidRPr="001A2766">
        <w:rPr>
          <w:rFonts w:asciiTheme="minorHAnsi" w:hAnsiTheme="minorHAnsi"/>
          <w:i/>
          <w:iCs/>
          <w:color w:val="000000" w:themeColor="text1"/>
          <w:vertAlign w:val="subscript"/>
        </w:rPr>
        <w:t>T</w:t>
      </w:r>
      <w:r w:rsidRPr="001A2766">
        <w:rPr>
          <w:rFonts w:asciiTheme="minorHAnsi" w:hAnsiTheme="minorHAnsi"/>
          <w:color w:val="000000" w:themeColor="text1"/>
        </w:rPr>
        <w:t xml:space="preserve">), and demonstrated the rate- determining π-activation step. </w:t>
      </w:r>
      <w:r w:rsidRPr="001A2766">
        <w:rPr>
          <w:rFonts w:asciiTheme="minorHAnsi" w:hAnsiTheme="minorHAnsi"/>
          <w:color w:val="000000" w:themeColor="text1"/>
        </w:rPr>
        <w:fldChar w:fldCharType="begin" w:fldLock="1"/>
      </w:r>
      <w:r w:rsidRPr="001A2766">
        <w:rPr>
          <w:rFonts w:asciiTheme="minorHAnsi" w:hAnsiTheme="minorHAnsi"/>
          <w:color w:val="000000" w:themeColor="text1"/>
        </w:rPr>
        <w:instrText>ADDIN CSL_CITATION {"citationItems":[{"id":"ITEM-1","itemData":{"DOI":"10.1021/ct100554g","ISSN":"15499626","abstract":"The mixed density functional theory (DFT) and valence bond study described herein focuses on the activation of 17 benzene derivatives by the active species of Cytochrome P450, so-called Compound I (Cpd I), as well as by the methoxy radical, as a potentially simple model of Cpd I (Jones, J. P.; Mysinger, M.; Korzekwa, K. R. Drug Metab. Dispos. 2002, 30, 7-12). Valence bond modeling is employed to rationalize the P450 mechanism and its spin-state selectivity from first principles of electronic structure and to predict activation energies independently, using easily accessible properties of the reactants: the singlet-triplet excitation energies, the ionization potentials of the aromatics, and the electron affinity of Cpd I and/or of the methoxy radical. It is shown that the valence bond model rationalizes all the mechanistic aspects and predicts activation barriers (for 35 reactions) with reasonable accuracy compared to the DFT barriers with an average deviation of ±1.0 kcal•mol-1 (for DFT barriers, see: Bathelt, C. M.; Ridder, L.; Mulholland, A. J.; Harvey, J. N. Org. Biomol. Chem. 2004, 2, 2998-3005). The valence bond modeling also reveals the mechanistic similarities between the P450 Cpd I and methoxy reactions and enables one to make predictions of barriers for reactions from other studies. © 2011 American Chemical Society.","author":[{"dropping-particle":"","family":"Shaik","given":"Sason","non-dropping-particle":"","parse-names":false,"suffix":""},{"dropping-particle":"","family":"Milko","given":"Petr","non-dropping-particle":"","parse-names":false,"suffix":""},{"dropping-particle":"","family":"Schyman","given":"Patric","non-dropping-particle":"","parse-names":false,"suffix":""},{"dropping-particle":"","family":"Usharani","given":"Dandamudi","non-dropping-particle":"","parse-names":false,"suffix":""},{"dropping-particle":"","family":"Chen","given":"Hui","non-dropping-particle":"","parse-names":false,"suffix":""}],"container-title":"Journal of Chemical Theory and Computation","id":"ITEM-1","issue":"2","issued":{"date-parts":[["2011","2","8"]]},"page":"327-339","publisher":"American Chemical Society","title":"Trends in aromatic oxidation reactions catalyzed by cytochrome P450 enzymes: A valence bond modeling","type":"article-journal","volume":"7"},"uris":["http://www.mendeley.com/documents/?uuid=1dad663b-aac7-37b6-adf3-3ed32cc408d7"]},{"id":"ITEM-2","itemData":{"DOI":"10.1073/pnas.95.7.3555","ISSN":"00278424","PMID":"9520404","abstract":"P450 cytochromes (P450) catalyze many types of oxidative reactions, including the conversion of olefinic substrates to epoxides by oxygen insertion. In some instances epoxidation leads to the formation of products of physiological importance from naturally occurring substrates, such as arachidonic acid, and to the toxicity, carcinogenicity, or teratogenicity of foreign compounds, including drugs. In the present mechanistic study, the rates of oxidation of model olefins were determined with N-terminal-truncated P450s 2B4 and 2E1 and their respective mutants in which the threonine believed to facilitate proton delivery to the active site was replaced by alanine. Styrene epoxidation, cyclohexene epoxidation and hydroxylation to give 1-cyclohexene-3-ol, and cis- or trans-butene epoxidation (without isomerization) and hydroxylation to give 2-butene-1-ol were all significantly decreased by the 2B4 T302A mutation. Reduced proton delivery in this mutant is believed to interfere with the activation of dioxygen to the oxenoid species, as shown earlier by decreased hydroxylation of several substrates and enhanced aldehyde deformylation via a presumed peroxo intermediate. Of particular interest, however, the T303A mutation of P450 2E1 resulted in enhanced epoxidation of all of the model olefins along with decreased allylic hydroxylation of cyclohexene and butene. These results and a comparison of the ratios of the rates of epoxidation and hydroxylation support the concept that two different species with electrophilic properties, hydroperoxo-iron (FeO2H)3+ and oxenoid-iron (FeO)3+, can effect olefin epoxidation. The ability of cytochrome P450 to use several different active oxidants generated from molecular oxygen may help account for the broad reaction specificity and variety of products formed by this versatile catalyst.","author":[{"dropping-particle":"","family":"Vaz","given":"Alfin D.N.","non-dropping-particle":"","parse-names":false,"suffix":""},{"dropping-particle":"","family":"McGinnity","given":"Dermot F.","non-dropping-particle":"","parse-names":false,"suffix":""},{"dropping-particle":"","family":"Coon","given":"Minor J.","non-dropping-particle":"","parse-names":false,"suffix":""}],"container-title":"Proceedings of the National Academy of Sciences of the United States of America","id":"ITEM-2","issue":"7","issued":{"date-parts":[["1998","3","31"]]},"page":"3555-3560","publisher":"National Academy of Sciences","title":"Epoxidation of olefins by cytochrome P450: Evidence from site-specific mutagenesis for hydroperoxo-iron as an electrophilic oxidant","type":"article-journal","volume":"95"},"uris":["http://www.mendeley.com/documents/?uuid=33acb211-8f49-3ffb-9f34-1468f15c0b4a"]}],"mendeley":{"formattedCitation":"(Vaz, McGinnity and Coon, 1998; Shaik &lt;i&gt;et al.&lt;/i&gt;, 2011)","plainTextFormattedCitation":"(Vaz, McGinnity and Coon, 1998; Shaik et al., 2011)","previouslyFormattedCitation":"(Vaz, McGinnity and Coon, 1998; Shaik &lt;i&gt;et al.&lt;/i&gt;, 2011)"},"properties":{"noteIndex":0},"schema":"https://github.com/citation-style-language/schema/raw/master/csl-citation.json"}</w:instrText>
      </w:r>
      <w:r w:rsidRPr="001A2766">
        <w:rPr>
          <w:rFonts w:asciiTheme="minorHAnsi" w:hAnsiTheme="minorHAnsi"/>
          <w:color w:val="000000" w:themeColor="text1"/>
        </w:rPr>
        <w:fldChar w:fldCharType="separate"/>
      </w:r>
      <w:r w:rsidRPr="001A2766">
        <w:rPr>
          <w:rFonts w:asciiTheme="minorHAnsi" w:hAnsiTheme="minorHAnsi"/>
          <w:noProof/>
          <w:color w:val="000000" w:themeColor="text1"/>
        </w:rPr>
        <w:t xml:space="preserve">(Vaz, McGinnity and Coon, 1998; Shaik </w:t>
      </w:r>
      <w:r w:rsidRPr="001A2766">
        <w:rPr>
          <w:rFonts w:asciiTheme="minorHAnsi" w:hAnsiTheme="minorHAnsi"/>
          <w:i/>
          <w:noProof/>
          <w:color w:val="000000" w:themeColor="text1"/>
        </w:rPr>
        <w:t>et al.</w:t>
      </w:r>
      <w:r w:rsidRPr="001A2766">
        <w:rPr>
          <w:rFonts w:asciiTheme="minorHAnsi" w:hAnsiTheme="minorHAnsi"/>
          <w:noProof/>
          <w:color w:val="000000" w:themeColor="text1"/>
        </w:rPr>
        <w:t>, 2011)</w:t>
      </w:r>
      <w:r w:rsidRPr="001A2766">
        <w:rPr>
          <w:rFonts w:asciiTheme="minorHAnsi" w:hAnsiTheme="minorHAnsi"/>
          <w:color w:val="000000" w:themeColor="text1"/>
        </w:rPr>
        <w:fldChar w:fldCharType="end"/>
      </w:r>
      <w:r w:rsidRPr="001A2766">
        <w:rPr>
          <w:rFonts w:asciiTheme="minorHAnsi" w:hAnsiTheme="minorHAnsi"/>
          <w:color w:val="000000" w:themeColor="text1"/>
        </w:rPr>
        <w:t xml:space="preserve"> These hybrid density functional studies have shown, much like the epoxidation mechanism, a hydrogen abstraction and electron transfer are not observed in the first step of the mechanism.</w:t>
      </w:r>
      <w:r w:rsidRPr="001A2766">
        <w:rPr>
          <w:rFonts w:asciiTheme="minorHAnsi" w:hAnsiTheme="minorHAnsi"/>
          <w:color w:val="000000" w:themeColor="text1"/>
        </w:rPr>
        <w:fldChar w:fldCharType="begin" w:fldLock="1"/>
      </w:r>
      <w:r w:rsidRPr="001A2766">
        <w:rPr>
          <w:rFonts w:asciiTheme="minorHAnsi" w:hAnsiTheme="minorHAnsi"/>
          <w:color w:val="000000" w:themeColor="text1"/>
        </w:rPr>
        <w:instrText>ADDIN CSL_CITATION {"citationItems":[{"id":"ITEM-1","itemData":{"DOI":"10.1124/dmd.30.1.7","ISSN":"00909556","PMID":"11744605","abstract":"Experimental observations suggest that electronic characteristics play a role in the rates of substrate oxidation for cytochrome P450 enzymes. For example, the tendency for oxidation of a certain functional group generally follows the relative stability of the radicals that are formed (e.g., N-dealkylation &gt; O-dealkylation &gt; 2° carbon oxidation &gt; 1 ° carbon oxidation). In addition, results show that useful correlations between the rates of product formation can be developed using electronic models. In this article, we attempt to determine whether a combined computational model for aromatic and aliphatic hydroxylation can be developed. Toward this goal, we used a combination of experimental data and semiempirical molecular orbital calculations to predicted activation energies for aromatic and aliphatic hydroxylation. The resulting model extends the predictive capacity of our previous aliphatic hydroxylation model to include the second most important group of oxidations, aromatic hydroxylation. The combined model can account for about 83% of the variance in the data for the 20 compounds in the training set and has an error of about 0.7 kcal/mol.","author":[{"dropping-particle":"","family":"Jones","given":"Jeffrey P.","non-dropping-particle":"","parse-names":false,"suffix":""},{"dropping-particle":"","family":"Mysinger","given":"Michael","non-dropping-particle":"","parse-names":false,"suffix":""},{"dropping-particle":"","family":"Korzekwa","given":"Kenneth Ray","non-dropping-particle":"","parse-names":false,"suffix":""}],"container-title":"Drug Metabolism and Disposition","id":"ITEM-1","issue":"1","issued":{"date-parts":[["2002"]]},"page":"7-12","title":"Computational models for cytochrome P450: A predictive electronic model for aromatic oxidation and hydrogen atom abstraction","type":"article-journal","volume":"30"},"uris":["http://www.mendeley.com/documents/?uuid=05aeaced-7486-3621-9833-52258ac07d1b"]}],"mendeley":{"formattedCitation":"(Jones, Mysinger and Korzekwa, 2002)","plainTextFormattedCitation":"(Jones, Mysinger and Korzekwa, 2002)","previouslyFormattedCitation":"(Jones, Mysinger and Korzekwa, 2002)"},"properties":{"noteIndex":0},"schema":"https://github.com/citation-style-language/schema/raw/master/csl-citation.json"}</w:instrText>
      </w:r>
      <w:r w:rsidRPr="001A2766">
        <w:rPr>
          <w:rFonts w:asciiTheme="minorHAnsi" w:hAnsiTheme="minorHAnsi"/>
          <w:color w:val="000000" w:themeColor="text1"/>
        </w:rPr>
        <w:fldChar w:fldCharType="separate"/>
      </w:r>
      <w:r w:rsidRPr="001A2766">
        <w:rPr>
          <w:rFonts w:asciiTheme="minorHAnsi" w:hAnsiTheme="minorHAnsi"/>
          <w:noProof/>
          <w:color w:val="000000" w:themeColor="text1"/>
        </w:rPr>
        <w:t>(Jones, Mysinger and Korzekwa, 2002)</w:t>
      </w:r>
      <w:r w:rsidRPr="001A2766">
        <w:rPr>
          <w:rFonts w:asciiTheme="minorHAnsi" w:hAnsiTheme="minorHAnsi"/>
          <w:color w:val="000000" w:themeColor="text1"/>
        </w:rPr>
        <w:fldChar w:fldCharType="end"/>
      </w:r>
      <w:r w:rsidRPr="001A2766">
        <w:rPr>
          <w:rFonts w:asciiTheme="minorHAnsi" w:hAnsiTheme="minorHAnsi"/>
          <w:color w:val="000000" w:themeColor="text1"/>
        </w:rPr>
        <w:t xml:space="preserve"> There is a combination of radical and electrophilic attack where the oxo group, π system is attacked by </w:t>
      </w:r>
      <w:proofErr w:type="spellStart"/>
      <w:r w:rsidRPr="001A2766">
        <w:rPr>
          <w:rFonts w:asciiTheme="minorHAnsi" w:hAnsiTheme="minorHAnsi"/>
          <w:color w:val="000000" w:themeColor="text1"/>
        </w:rPr>
        <w:t>Cpd</w:t>
      </w:r>
      <w:proofErr w:type="spellEnd"/>
      <w:r w:rsidRPr="001A2766">
        <w:rPr>
          <w:rFonts w:asciiTheme="minorHAnsi" w:hAnsiTheme="minorHAnsi"/>
          <w:color w:val="000000" w:themeColor="text1"/>
        </w:rPr>
        <w:t xml:space="preserve"> I, to form a radical and cationic σ complex, with the major, lower energy component being the cationic intermediate.</w:t>
      </w:r>
      <w:r w:rsidRPr="001A2766">
        <w:rPr>
          <w:rFonts w:asciiTheme="minorHAnsi" w:hAnsiTheme="minorHAnsi"/>
          <w:color w:val="000000" w:themeColor="text1"/>
        </w:rPr>
        <w:fldChar w:fldCharType="begin" w:fldLock="1"/>
      </w:r>
      <w:r w:rsidRPr="001A2766">
        <w:rPr>
          <w:rFonts w:asciiTheme="minorHAnsi" w:hAnsiTheme="minorHAnsi"/>
          <w:color w:val="000000" w:themeColor="text1"/>
        </w:rPr>
        <w:instrText>ADDIN CSL_CITATION {"citationItems":[{"id":"ITEM-1","itemData":{"DOI":"10.1021/ja035590q","ISSN":"00027863","PMID":"14653732","abstract":"The mechanism and selectivity of aromatic hydroxylation by cytochrome P450 enzymes is explored using new B3LYP density functional theory computations. The calculations, using a realistic porphyrin model system, show that rate-determining addition of compound I to an aromatic carbon atom proceeds via a transition state with partial radical and cationic character. Reactivity is shown to depend strongly on ring substituents, with both electron-withdrawing and -donating groups strongly decreasing the addition barrier in the para position, and it is shown that the calculated barrier heights can be reproduced by a new dual-parameter equation based on radical and cationic Hammett σ parameters. Copyright © 2003 American Chemical Society.","author":[{"dropping-particle":"","family":"Bathelt","given":"Christine M.","non-dropping-particle":"","parse-names":false,"suffix":""},{"dropping-particle":"","family":"Ridder","given":"Lars","non-dropping-particle":"","parse-names":false,"suffix":""},{"dropping-particle":"","family":"Mulholland","given":"Adrian J.","non-dropping-particle":"","parse-names":false,"suffix":""},{"dropping-particle":"","family":"Harvey","given":"Jeremy N.","non-dropping-particle":"","parse-names":false,"suffix":""}],"container-title":"Journal of the American Chemical Society","id":"ITEM-1","issue":"49","issued":{"date-parts":[["2003","12","10"]]},"page":"15004-15005","publisher":" American Chemical Society ","title":"Aromatic Hydroxylation by Cytochrome P450: Model Calculations of Mechanism and Substituent Effects","type":"article-journal","volume":"125"},"uris":["http://www.mendeley.com/documents/?uuid=f375f59b-38b2-3477-936a-ed43a6b1dd67"]}],"mendeley":{"formattedCitation":"(Bathelt &lt;i&gt;et al.&lt;/i&gt;, 2003)","plainTextFormattedCitation":"(Bathelt et al., 2003)","previouslyFormattedCitation":"(Bathelt &lt;i&gt;et al.&lt;/i&gt;, 2003)"},"properties":{"noteIndex":0},"schema":"https://github.com/citation-style-language/schema/raw/master/csl-citation.json"}</w:instrText>
      </w:r>
      <w:r w:rsidRPr="001A2766">
        <w:rPr>
          <w:rFonts w:asciiTheme="minorHAnsi" w:hAnsiTheme="minorHAnsi"/>
          <w:color w:val="000000" w:themeColor="text1"/>
        </w:rPr>
        <w:fldChar w:fldCharType="separate"/>
      </w:r>
      <w:r w:rsidRPr="001A2766">
        <w:rPr>
          <w:rFonts w:asciiTheme="minorHAnsi" w:hAnsiTheme="minorHAnsi"/>
          <w:noProof/>
          <w:color w:val="000000" w:themeColor="text1"/>
        </w:rPr>
        <w:t>(</w:t>
      </w:r>
      <w:proofErr w:type="spellStart"/>
      <w:r w:rsidRPr="001A2766">
        <w:rPr>
          <w:rFonts w:asciiTheme="minorHAnsi" w:hAnsiTheme="minorHAnsi"/>
          <w:noProof/>
          <w:color w:val="000000" w:themeColor="text1"/>
        </w:rPr>
        <w:t>Bathelt</w:t>
      </w:r>
      <w:proofErr w:type="spellEnd"/>
      <w:r w:rsidRPr="001A2766">
        <w:rPr>
          <w:rFonts w:asciiTheme="minorHAnsi" w:hAnsiTheme="minorHAnsi"/>
          <w:noProof/>
          <w:color w:val="000000" w:themeColor="text1"/>
        </w:rPr>
        <w:t xml:space="preserve"> </w:t>
      </w:r>
      <w:r w:rsidRPr="001A2766">
        <w:rPr>
          <w:rFonts w:asciiTheme="minorHAnsi" w:hAnsiTheme="minorHAnsi"/>
          <w:i/>
          <w:noProof/>
          <w:color w:val="000000" w:themeColor="text1"/>
        </w:rPr>
        <w:t>et al.</w:t>
      </w:r>
      <w:r w:rsidRPr="001A2766">
        <w:rPr>
          <w:rFonts w:asciiTheme="minorHAnsi" w:hAnsiTheme="minorHAnsi"/>
          <w:noProof/>
          <w:color w:val="000000" w:themeColor="text1"/>
        </w:rPr>
        <w:t>, 2003)</w:t>
      </w:r>
      <w:r w:rsidRPr="001A2766">
        <w:rPr>
          <w:rFonts w:asciiTheme="minorHAnsi" w:hAnsiTheme="minorHAnsi"/>
          <w:color w:val="000000" w:themeColor="text1"/>
        </w:rPr>
        <w:fldChar w:fldCharType="end"/>
      </w:r>
      <w:r w:rsidRPr="001A2766">
        <w:rPr>
          <w:rFonts w:asciiTheme="minorHAnsi" w:hAnsiTheme="minorHAnsi"/>
          <w:color w:val="000000" w:themeColor="text1"/>
        </w:rPr>
        <w:t xml:space="preserve"> This is seen with deuterium studies. If the substrate contains deuterium at the site of hydroxylation, this should be retained within the product due to the migration toward the adjacent carbon in the mechanism of phenol formation, the NIH shift.</w:t>
      </w:r>
      <w:r w:rsidRPr="001A2766">
        <w:rPr>
          <w:rFonts w:asciiTheme="minorHAnsi" w:hAnsiTheme="minorHAnsi"/>
          <w:color w:val="000000" w:themeColor="text1"/>
        </w:rPr>
        <w:fldChar w:fldCharType="begin" w:fldLock="1"/>
      </w:r>
      <w:r w:rsidRPr="001A2766">
        <w:rPr>
          <w:rFonts w:asciiTheme="minorHAnsi" w:hAnsiTheme="minorHAnsi"/>
          <w:color w:val="000000" w:themeColor="text1"/>
        </w:rPr>
        <w:instrText>ADDIN CSL_CITATION {"citationItems":[{"id":"ITEM-1","itemData":{"DOI":"10.1126/science.185.4151.573","ISSN":"00368075","PMID":"4841570","abstract":"Metabolic formation of arene oxides explains many toxic and carcinogenic properties of aromatic hydrocarbons.","author":[{"dropping-particle":"","family":"Jerina","given":"D. M.","non-dropping-particle":"","parse-names":false,"suffix":""},{"dropping-particle":"","family":"Daly","given":"J. W.","non-dropping-particle":"","parse-names":false,"suffix":""}],"container-title":"Science","id":"ITEM-1","issue":"4151","issued":{"date-parts":[["1974","8","16"]]},"page":"573-582","publisher":"American Association for the Advancement of Science","title":"Arene oxides: A new aspect of drug metabolism","type":"article-journal","volume":"185"},"uris":["http://www.mendeley.com/documents/?uuid=b2e0a333-c778-3e55-9f5f-709b44163683"]}],"mendeley":{"formattedCitation":"(Jerina and Daly, 1974)","plainTextFormattedCitation":"(Jerina and Daly, 1974)","previouslyFormattedCitation":"(Jerina and Daly, 1974)"},"properties":{"noteIndex":0},"schema":"https://github.com/citation-style-language/schema/raw/master/csl-citation.json"}</w:instrText>
      </w:r>
      <w:r w:rsidRPr="001A2766">
        <w:rPr>
          <w:rFonts w:asciiTheme="minorHAnsi" w:hAnsiTheme="minorHAnsi"/>
          <w:color w:val="000000" w:themeColor="text1"/>
        </w:rPr>
        <w:fldChar w:fldCharType="separate"/>
      </w:r>
      <w:r w:rsidRPr="001A2766">
        <w:rPr>
          <w:rFonts w:asciiTheme="minorHAnsi" w:hAnsiTheme="minorHAnsi"/>
          <w:noProof/>
          <w:color w:val="000000" w:themeColor="text1"/>
        </w:rPr>
        <w:t>(</w:t>
      </w:r>
      <w:proofErr w:type="spellStart"/>
      <w:r w:rsidRPr="001A2766">
        <w:rPr>
          <w:rFonts w:asciiTheme="minorHAnsi" w:hAnsiTheme="minorHAnsi"/>
          <w:noProof/>
          <w:color w:val="000000" w:themeColor="text1"/>
        </w:rPr>
        <w:t>Jerina</w:t>
      </w:r>
      <w:proofErr w:type="spellEnd"/>
      <w:r w:rsidRPr="001A2766">
        <w:rPr>
          <w:rFonts w:asciiTheme="minorHAnsi" w:hAnsiTheme="minorHAnsi"/>
          <w:noProof/>
          <w:color w:val="000000" w:themeColor="text1"/>
        </w:rPr>
        <w:t xml:space="preserve"> and Daly, 1974)</w:t>
      </w:r>
      <w:r w:rsidRPr="001A2766">
        <w:rPr>
          <w:rFonts w:asciiTheme="minorHAnsi" w:hAnsiTheme="minorHAnsi"/>
          <w:color w:val="000000" w:themeColor="text1"/>
        </w:rPr>
        <w:fldChar w:fldCharType="end"/>
      </w:r>
      <w:r w:rsidRPr="001A2766">
        <w:rPr>
          <w:rFonts w:asciiTheme="minorHAnsi" w:hAnsiTheme="minorHAnsi"/>
          <w:color w:val="000000" w:themeColor="text1"/>
        </w:rPr>
        <w:t xml:space="preserve"> This phenomenon suggests that P450- mediated aromatic oxidations are much like aliphatic epoxidations in the isomerization of the intermediate arenes as seen in Fig 1.4.</w:t>
      </w:r>
    </w:p>
    <w:p w14:paraId="5C0660DB" w14:textId="77777777" w:rsidR="00C460BF" w:rsidRPr="001A2766" w:rsidRDefault="00C460BF" w:rsidP="001A2766">
      <w:pPr>
        <w:tabs>
          <w:tab w:val="left" w:pos="1888"/>
        </w:tabs>
        <w:spacing w:line="360" w:lineRule="auto"/>
        <w:jc w:val="both"/>
        <w:rPr>
          <w:rFonts w:asciiTheme="minorHAnsi" w:hAnsiTheme="minorHAnsi"/>
          <w:color w:val="000000" w:themeColor="text1"/>
        </w:rPr>
      </w:pPr>
    </w:p>
    <w:p w14:paraId="7BBE9775" w14:textId="77777777" w:rsidR="00C460BF" w:rsidRPr="001A2766" w:rsidRDefault="00C460BF" w:rsidP="001A2766">
      <w:pPr>
        <w:keepNext/>
        <w:tabs>
          <w:tab w:val="left" w:pos="1888"/>
        </w:tabs>
        <w:spacing w:line="360" w:lineRule="auto"/>
        <w:jc w:val="both"/>
        <w:rPr>
          <w:rFonts w:asciiTheme="minorHAnsi" w:hAnsiTheme="minorHAnsi"/>
          <w:color w:val="000000" w:themeColor="text1"/>
        </w:rPr>
      </w:pPr>
      <w:r w:rsidRPr="001A2766">
        <w:rPr>
          <w:rFonts w:asciiTheme="minorHAnsi" w:hAnsiTheme="minorHAnsi"/>
          <w:noProof/>
          <w:color w:val="000000" w:themeColor="text1"/>
        </w:rPr>
        <w:lastRenderedPageBreak/>
        <w:drawing>
          <wp:inline distT="0" distB="0" distL="0" distR="0" wp14:anchorId="355D3572" wp14:editId="3EE92B79">
            <wp:extent cx="5727700" cy="2814320"/>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27700" cy="2814320"/>
                    </a:xfrm>
                    <a:prstGeom prst="rect">
                      <a:avLst/>
                    </a:prstGeom>
                  </pic:spPr>
                </pic:pic>
              </a:graphicData>
            </a:graphic>
          </wp:inline>
        </w:drawing>
      </w:r>
    </w:p>
    <w:p w14:paraId="59C564E7" w14:textId="77777777" w:rsidR="00C460BF" w:rsidRPr="001A2766" w:rsidRDefault="00C460BF" w:rsidP="001A2766">
      <w:pPr>
        <w:tabs>
          <w:tab w:val="left" w:pos="1888"/>
        </w:tabs>
        <w:spacing w:line="360" w:lineRule="auto"/>
        <w:jc w:val="both"/>
        <w:rPr>
          <w:rFonts w:asciiTheme="minorHAnsi" w:hAnsiTheme="minorHAnsi"/>
          <w:color w:val="000000" w:themeColor="text1"/>
        </w:rPr>
      </w:pPr>
      <w:r w:rsidRPr="001A2766">
        <w:rPr>
          <w:rFonts w:asciiTheme="minorHAnsi" w:hAnsiTheme="minorHAnsi"/>
          <w:color w:val="000000" w:themeColor="text1"/>
        </w:rPr>
        <w:t xml:space="preserve">Figure 1.4 Scheme demonstrating three pathways of benzene hydroxylation. In the first pathway a) proceeds via the SIGMA- radical complex,  the epoxide is formed, followed by cyclohexanone formation. NIH shift and tautomerisation gives the phenol product. b) and c) proceed via the SIGMA cation complex can form the </w:t>
      </w:r>
      <w:proofErr w:type="spellStart"/>
      <w:r w:rsidRPr="001A2766">
        <w:rPr>
          <w:rFonts w:asciiTheme="minorHAnsi" w:hAnsiTheme="minorHAnsi"/>
          <w:color w:val="000000" w:themeColor="text1"/>
        </w:rPr>
        <w:t>cyclohenone</w:t>
      </w:r>
      <w:proofErr w:type="spellEnd"/>
      <w:r w:rsidRPr="001A2766">
        <w:rPr>
          <w:rFonts w:asciiTheme="minorHAnsi" w:hAnsiTheme="minorHAnsi"/>
          <w:color w:val="000000" w:themeColor="text1"/>
        </w:rPr>
        <w:t xml:space="preserve"> via NIH shift then forms the phenol. c) the sigma cation species is protonated directly to give the phenol. </w:t>
      </w:r>
    </w:p>
    <w:p w14:paraId="616794D7" w14:textId="77777777" w:rsidR="00C460BF" w:rsidRPr="001A2766" w:rsidRDefault="00C460BF" w:rsidP="001A2766">
      <w:pPr>
        <w:spacing w:line="360" w:lineRule="auto"/>
        <w:jc w:val="both"/>
        <w:rPr>
          <w:rFonts w:asciiTheme="minorHAnsi" w:hAnsiTheme="minorHAnsi"/>
          <w:color w:val="000000" w:themeColor="text1"/>
        </w:rPr>
      </w:pPr>
    </w:p>
    <w:p w14:paraId="6DF48E1D" w14:textId="3C6806DD" w:rsidR="00AC343C" w:rsidRPr="001A2766" w:rsidRDefault="00393028" w:rsidP="001A2766">
      <w:pPr>
        <w:spacing w:line="360" w:lineRule="auto"/>
        <w:jc w:val="both"/>
        <w:rPr>
          <w:rFonts w:asciiTheme="minorHAnsi" w:hAnsiTheme="minorHAnsi"/>
          <w:color w:val="000000" w:themeColor="text1"/>
        </w:rPr>
      </w:pPr>
      <w:r w:rsidRPr="001A2766">
        <w:rPr>
          <w:rFonts w:asciiTheme="minorHAnsi" w:hAnsiTheme="minorHAnsi"/>
          <w:color w:val="000000" w:themeColor="text1"/>
        </w:rPr>
        <w:t>In the resting state, the ferric Fe centre is in a low- spin state. Upon substrate binding within the enzyme active site, a conformational change is induced as the distal water ligand is displaced.</w:t>
      </w:r>
      <w:r w:rsidRPr="001A2766">
        <w:rPr>
          <w:rFonts w:asciiTheme="minorHAnsi" w:hAnsiTheme="minorHAnsi"/>
          <w:color w:val="000000" w:themeColor="text1"/>
          <w:vertAlign w:val="superscript"/>
        </w:rPr>
        <w:t>28</w:t>
      </w:r>
      <w:r w:rsidRPr="001A2766">
        <w:rPr>
          <w:rFonts w:asciiTheme="minorHAnsi" w:hAnsiTheme="minorHAnsi"/>
          <w:color w:val="000000" w:themeColor="text1"/>
        </w:rPr>
        <w:t xml:space="preserve"> As previously mentioned, the catalytic cycle of P450s begins with the binding of a substrate inducing a spin shift that reduces the ferric heme iron centre, Fe</w:t>
      </w:r>
      <w:r w:rsidRPr="001A2766">
        <w:rPr>
          <w:rFonts w:asciiTheme="minorHAnsi" w:hAnsiTheme="minorHAnsi"/>
          <w:color w:val="000000" w:themeColor="text1"/>
          <w:vertAlign w:val="superscript"/>
        </w:rPr>
        <w:t>3+</w:t>
      </w:r>
      <w:r w:rsidRPr="001A2766">
        <w:rPr>
          <w:rFonts w:asciiTheme="minorHAnsi" w:hAnsiTheme="minorHAnsi"/>
          <w:color w:val="000000" w:themeColor="text1"/>
        </w:rPr>
        <w:t>, to Fe</w:t>
      </w:r>
      <w:r w:rsidRPr="001A2766">
        <w:rPr>
          <w:rFonts w:asciiTheme="minorHAnsi" w:hAnsiTheme="minorHAnsi"/>
          <w:color w:val="000000" w:themeColor="text1"/>
          <w:vertAlign w:val="superscript"/>
        </w:rPr>
        <w:t>2+</w:t>
      </w:r>
      <w:r w:rsidRPr="001A2766">
        <w:rPr>
          <w:rFonts w:asciiTheme="minorHAnsi" w:hAnsiTheme="minorHAnsi"/>
          <w:color w:val="000000" w:themeColor="text1"/>
        </w:rPr>
        <w:t xml:space="preserve">. Following conformational changes within the active site, the thermodynamically favourable first electron transfer from the redox partner (CPR) is facilitated by the increased reduction potential of the heme Fe in the high- spin state. Molecular oxygen binds on the distal face, to the ferrous Fe centre, with the second electron transfer from CPR aiding the formation of the highly reactive “compound I” </w:t>
      </w:r>
      <w:r w:rsidRPr="001A2766">
        <w:rPr>
          <w:rFonts w:asciiTheme="minorHAnsi" w:hAnsiTheme="minorHAnsi"/>
          <w:color w:val="000000" w:themeColor="text1"/>
          <w:highlight w:val="yellow"/>
        </w:rPr>
        <w:t xml:space="preserve">ferric- </w:t>
      </w:r>
      <w:proofErr w:type="spellStart"/>
      <w:r w:rsidRPr="001A2766">
        <w:rPr>
          <w:rFonts w:asciiTheme="minorHAnsi" w:hAnsiTheme="minorHAnsi"/>
          <w:color w:val="000000" w:themeColor="text1"/>
          <w:highlight w:val="yellow"/>
        </w:rPr>
        <w:t>peroxo</w:t>
      </w:r>
      <w:proofErr w:type="spellEnd"/>
      <w:r w:rsidRPr="001A2766">
        <w:rPr>
          <w:rFonts w:asciiTheme="minorHAnsi" w:hAnsiTheme="minorHAnsi"/>
          <w:color w:val="000000" w:themeColor="text1"/>
          <w:highlight w:val="yellow"/>
        </w:rPr>
        <w:t xml:space="preserve"> species</w:t>
      </w:r>
      <w:r w:rsidRPr="001A2766">
        <w:rPr>
          <w:rFonts w:asciiTheme="minorHAnsi" w:hAnsiTheme="minorHAnsi"/>
          <w:color w:val="000000" w:themeColor="text1"/>
        </w:rPr>
        <w:t xml:space="preserve"> (</w:t>
      </w:r>
      <w:r w:rsidRPr="001A2766">
        <w:rPr>
          <w:rFonts w:asciiTheme="minorHAnsi" w:hAnsiTheme="minorHAnsi"/>
          <w:color w:val="000000" w:themeColor="text1"/>
          <w:highlight w:val="yellow"/>
        </w:rPr>
        <w:t xml:space="preserve">see Fig </w:t>
      </w:r>
      <w:r w:rsidR="00F1471A" w:rsidRPr="001A2766">
        <w:rPr>
          <w:rFonts w:asciiTheme="minorHAnsi" w:hAnsiTheme="minorHAnsi"/>
          <w:color w:val="000000" w:themeColor="text1"/>
          <w:highlight w:val="yellow"/>
        </w:rPr>
        <w:t>5</w:t>
      </w:r>
      <w:r w:rsidRPr="001A2766">
        <w:rPr>
          <w:rFonts w:asciiTheme="minorHAnsi" w:hAnsiTheme="minorHAnsi"/>
          <w:color w:val="000000" w:themeColor="text1"/>
          <w:highlight w:val="yellow"/>
        </w:rPr>
        <w:t>, viii</w:t>
      </w:r>
      <w:r w:rsidRPr="001A2766">
        <w:rPr>
          <w:rFonts w:asciiTheme="minorHAnsi" w:hAnsiTheme="minorHAnsi"/>
          <w:color w:val="000000" w:themeColor="text1"/>
        </w:rPr>
        <w:t>). Compound I is the intermediate state which is responsible for hydroxylation of the substrate.</w:t>
      </w:r>
      <w:r w:rsidRPr="001A2766">
        <w:rPr>
          <w:rFonts w:asciiTheme="minorHAnsi" w:hAnsiTheme="minorHAnsi"/>
          <w:color w:val="000000" w:themeColor="text1"/>
          <w:vertAlign w:val="superscript"/>
        </w:rPr>
        <w:t>29</w:t>
      </w:r>
      <w:r w:rsidRPr="001A2766">
        <w:rPr>
          <w:rFonts w:asciiTheme="minorHAnsi" w:hAnsiTheme="minorHAnsi"/>
          <w:color w:val="000000" w:themeColor="text1"/>
        </w:rPr>
        <w:t xml:space="preserve">  </w:t>
      </w:r>
    </w:p>
    <w:p w14:paraId="59FCD962" w14:textId="77777777" w:rsidR="00AC343C" w:rsidRPr="001A2766" w:rsidRDefault="00AC343C" w:rsidP="001A2766">
      <w:pPr>
        <w:spacing w:line="360" w:lineRule="auto"/>
        <w:jc w:val="both"/>
        <w:rPr>
          <w:rFonts w:asciiTheme="minorHAnsi" w:hAnsiTheme="minorHAnsi"/>
          <w:color w:val="000000" w:themeColor="text1"/>
        </w:rPr>
      </w:pPr>
    </w:p>
    <w:p w14:paraId="4552652C" w14:textId="77777777" w:rsidR="00AC343C" w:rsidRPr="001A2766" w:rsidRDefault="00AC343C" w:rsidP="001A2766">
      <w:pPr>
        <w:spacing w:line="360" w:lineRule="auto"/>
        <w:jc w:val="both"/>
        <w:rPr>
          <w:rFonts w:asciiTheme="minorHAnsi" w:hAnsiTheme="minorHAnsi"/>
          <w:color w:val="000000" w:themeColor="text1"/>
        </w:rPr>
      </w:pPr>
    </w:p>
    <w:p w14:paraId="6F8A1E3D" w14:textId="77777777" w:rsidR="002464B2" w:rsidRPr="001A2766" w:rsidRDefault="002464B2" w:rsidP="001A2766">
      <w:pPr>
        <w:spacing w:line="360" w:lineRule="auto"/>
        <w:jc w:val="both"/>
        <w:rPr>
          <w:rFonts w:asciiTheme="minorHAnsi" w:hAnsiTheme="minorHAnsi"/>
          <w:color w:val="000000" w:themeColor="text1"/>
        </w:rPr>
      </w:pPr>
    </w:p>
    <w:p w14:paraId="20B6F862" w14:textId="77777777" w:rsidR="002464B2" w:rsidRPr="001A2766" w:rsidRDefault="002464B2" w:rsidP="001A2766">
      <w:pPr>
        <w:spacing w:line="360" w:lineRule="auto"/>
        <w:jc w:val="both"/>
        <w:rPr>
          <w:rFonts w:asciiTheme="minorHAnsi" w:hAnsiTheme="minorHAnsi"/>
          <w:color w:val="000000" w:themeColor="text1"/>
        </w:rPr>
      </w:pPr>
    </w:p>
    <w:p w14:paraId="26638292" w14:textId="77777777" w:rsidR="002464B2" w:rsidRPr="001A2766" w:rsidRDefault="002464B2" w:rsidP="001A2766">
      <w:pPr>
        <w:spacing w:line="360" w:lineRule="auto"/>
        <w:jc w:val="both"/>
        <w:rPr>
          <w:rFonts w:asciiTheme="minorHAnsi" w:hAnsiTheme="minorHAnsi"/>
          <w:color w:val="000000" w:themeColor="text1"/>
        </w:rPr>
      </w:pPr>
    </w:p>
    <w:p w14:paraId="5294F301" w14:textId="19F6385A" w:rsidR="00AC343C" w:rsidRPr="001A2766" w:rsidRDefault="00AC343C" w:rsidP="001A2766">
      <w:pPr>
        <w:spacing w:line="360" w:lineRule="auto"/>
        <w:jc w:val="both"/>
        <w:rPr>
          <w:color w:val="000000" w:themeColor="text1"/>
        </w:rPr>
      </w:pPr>
    </w:p>
    <w:p w14:paraId="79919744" w14:textId="77777777" w:rsidR="00AC343C" w:rsidRPr="001A2766" w:rsidRDefault="00AC343C" w:rsidP="001A2766">
      <w:pPr>
        <w:spacing w:line="360" w:lineRule="auto"/>
        <w:jc w:val="both"/>
        <w:rPr>
          <w:color w:val="000000" w:themeColor="text1"/>
        </w:rPr>
      </w:pPr>
    </w:p>
    <w:p w14:paraId="1F2ACF4B" w14:textId="492C66FD" w:rsidR="004B40FC" w:rsidRPr="001A2766" w:rsidRDefault="004B40FC" w:rsidP="001A2766">
      <w:pPr>
        <w:pStyle w:val="Heading3"/>
        <w:spacing w:line="360" w:lineRule="auto"/>
        <w:jc w:val="both"/>
        <w:rPr>
          <w:b/>
          <w:bCs/>
          <w:color w:val="000000" w:themeColor="text1"/>
        </w:rPr>
      </w:pPr>
      <w:bookmarkStart w:id="21" w:name="_Toc60561218"/>
      <w:r w:rsidRPr="001A2766">
        <w:rPr>
          <w:b/>
          <w:bCs/>
          <w:color w:val="000000" w:themeColor="text1"/>
        </w:rPr>
        <w:t>3.1 P450 heme iron spin- state</w:t>
      </w:r>
      <w:bookmarkEnd w:id="21"/>
    </w:p>
    <w:p w14:paraId="485F242C" w14:textId="77777777" w:rsidR="004B40FC" w:rsidRPr="001A2766" w:rsidRDefault="004B40FC" w:rsidP="001A2766">
      <w:pPr>
        <w:spacing w:line="360" w:lineRule="auto"/>
        <w:jc w:val="both"/>
        <w:rPr>
          <w:color w:val="000000" w:themeColor="text1"/>
        </w:rPr>
      </w:pPr>
    </w:p>
    <w:p w14:paraId="04FB811B" w14:textId="77777777" w:rsidR="004B40FC" w:rsidRPr="001A2766" w:rsidRDefault="004B40FC" w:rsidP="001A2766">
      <w:pPr>
        <w:spacing w:line="360" w:lineRule="auto"/>
        <w:jc w:val="both"/>
        <w:rPr>
          <w:rFonts w:asciiTheme="minorHAnsi" w:hAnsiTheme="minorHAnsi"/>
          <w:color w:val="000000" w:themeColor="text1"/>
        </w:rPr>
      </w:pPr>
      <w:r w:rsidRPr="001A2766">
        <w:rPr>
          <w:rFonts w:asciiTheme="minorHAnsi" w:hAnsiTheme="minorHAnsi"/>
          <w:color w:val="000000" w:themeColor="text1"/>
        </w:rPr>
        <w:t>The redox potential of the heme iron centre and the resulting spin state underpin the catalytic activity of P450s. As seen in the P450 catalytic cycle, the ferric heme iron (Fe</w:t>
      </w:r>
      <w:r w:rsidRPr="001A2766">
        <w:rPr>
          <w:rFonts w:asciiTheme="minorHAnsi" w:hAnsiTheme="minorHAnsi"/>
          <w:color w:val="000000" w:themeColor="text1"/>
          <w:vertAlign w:val="superscript"/>
        </w:rPr>
        <w:t>3+</w:t>
      </w:r>
      <w:r w:rsidRPr="001A2766">
        <w:rPr>
          <w:rFonts w:asciiTheme="minorHAnsi" w:hAnsiTheme="minorHAnsi"/>
          <w:color w:val="000000" w:themeColor="text1"/>
        </w:rPr>
        <w:t>) has the electron configuration: 1s</w:t>
      </w:r>
      <w:r w:rsidRPr="001A2766">
        <w:rPr>
          <w:rFonts w:asciiTheme="minorHAnsi" w:hAnsiTheme="minorHAnsi"/>
          <w:color w:val="000000" w:themeColor="text1"/>
          <w:vertAlign w:val="superscript"/>
        </w:rPr>
        <w:t>2</w:t>
      </w:r>
      <w:r w:rsidRPr="001A2766">
        <w:rPr>
          <w:rFonts w:asciiTheme="minorHAnsi" w:hAnsiTheme="minorHAnsi"/>
          <w:color w:val="000000" w:themeColor="text1"/>
        </w:rPr>
        <w:t xml:space="preserve"> 2s</w:t>
      </w:r>
      <w:r w:rsidRPr="001A2766">
        <w:rPr>
          <w:rFonts w:asciiTheme="minorHAnsi" w:hAnsiTheme="minorHAnsi"/>
          <w:color w:val="000000" w:themeColor="text1"/>
          <w:sz w:val="26"/>
          <w:szCs w:val="26"/>
          <w:vertAlign w:val="superscript"/>
        </w:rPr>
        <w:t>2</w:t>
      </w:r>
      <w:r w:rsidRPr="001A2766">
        <w:rPr>
          <w:rFonts w:asciiTheme="minorHAnsi" w:hAnsiTheme="minorHAnsi"/>
          <w:color w:val="000000" w:themeColor="text1"/>
          <w:vertAlign w:val="superscript"/>
        </w:rPr>
        <w:t xml:space="preserve"> </w:t>
      </w:r>
      <w:r w:rsidRPr="001A2766">
        <w:rPr>
          <w:rFonts w:asciiTheme="minorHAnsi" w:hAnsiTheme="minorHAnsi"/>
          <w:color w:val="000000" w:themeColor="text1"/>
        </w:rPr>
        <w:t>2p</w:t>
      </w:r>
      <w:r w:rsidRPr="001A2766">
        <w:rPr>
          <w:rFonts w:asciiTheme="minorHAnsi" w:hAnsiTheme="minorHAnsi"/>
          <w:color w:val="000000" w:themeColor="text1"/>
          <w:vertAlign w:val="superscript"/>
        </w:rPr>
        <w:t xml:space="preserve">6 </w:t>
      </w:r>
      <w:r w:rsidRPr="001A2766">
        <w:rPr>
          <w:rFonts w:asciiTheme="minorHAnsi" w:hAnsiTheme="minorHAnsi"/>
          <w:color w:val="000000" w:themeColor="text1"/>
        </w:rPr>
        <w:t>3s</w:t>
      </w:r>
      <w:r w:rsidRPr="001A2766">
        <w:rPr>
          <w:rFonts w:asciiTheme="minorHAnsi" w:hAnsiTheme="minorHAnsi"/>
          <w:color w:val="000000" w:themeColor="text1"/>
          <w:vertAlign w:val="superscript"/>
        </w:rPr>
        <w:t xml:space="preserve">2 </w:t>
      </w:r>
      <w:r w:rsidRPr="001A2766">
        <w:rPr>
          <w:rFonts w:asciiTheme="minorHAnsi" w:hAnsiTheme="minorHAnsi"/>
          <w:color w:val="000000" w:themeColor="text1"/>
        </w:rPr>
        <w:t>3p</w:t>
      </w:r>
      <w:r w:rsidRPr="001A2766">
        <w:rPr>
          <w:rFonts w:asciiTheme="minorHAnsi" w:hAnsiTheme="minorHAnsi"/>
          <w:color w:val="000000" w:themeColor="text1"/>
          <w:vertAlign w:val="superscript"/>
        </w:rPr>
        <w:t>6</w:t>
      </w:r>
      <w:r w:rsidRPr="001A2766">
        <w:rPr>
          <w:rFonts w:asciiTheme="minorHAnsi" w:hAnsiTheme="minorHAnsi"/>
          <w:color w:val="000000" w:themeColor="text1"/>
        </w:rPr>
        <w:t xml:space="preserve"> 3d</w:t>
      </w:r>
      <w:r w:rsidRPr="001A2766">
        <w:rPr>
          <w:rFonts w:asciiTheme="minorHAnsi" w:hAnsiTheme="minorHAnsi"/>
          <w:color w:val="000000" w:themeColor="text1"/>
          <w:vertAlign w:val="superscript"/>
        </w:rPr>
        <w:t>5</w:t>
      </w:r>
      <w:r w:rsidRPr="001A2766">
        <w:rPr>
          <w:rFonts w:asciiTheme="minorHAnsi" w:hAnsiTheme="minorHAnsi"/>
          <w:color w:val="000000" w:themeColor="text1"/>
        </w:rPr>
        <w:t xml:space="preserve"> in its resting state. The displacement of the distal water molecule, induced by substrate binding, creates a more positive redox potential, and facilitates the transfer of an electron to the now ferrous (Fe</w:t>
      </w:r>
      <w:r w:rsidRPr="001A2766">
        <w:rPr>
          <w:rFonts w:asciiTheme="minorHAnsi" w:hAnsiTheme="minorHAnsi"/>
          <w:color w:val="000000" w:themeColor="text1"/>
          <w:vertAlign w:val="superscript"/>
        </w:rPr>
        <w:t>2+</w:t>
      </w:r>
      <w:r w:rsidRPr="001A2766">
        <w:rPr>
          <w:rFonts w:asciiTheme="minorHAnsi" w:hAnsiTheme="minorHAnsi"/>
          <w:color w:val="000000" w:themeColor="text1"/>
        </w:rPr>
        <w:t xml:space="preserve">) iron centre. </w:t>
      </w:r>
      <w:r w:rsidRPr="001A2766">
        <w:rPr>
          <w:rFonts w:asciiTheme="minorHAnsi" w:hAnsiTheme="minorHAnsi" w:cstheme="minorHAnsi"/>
          <w:color w:val="000000" w:themeColor="text1"/>
        </w:rPr>
        <w:t>The resulting destabilisation of the hexacoordinated Fe</w:t>
      </w:r>
      <w:r w:rsidRPr="001A2766">
        <w:rPr>
          <w:rFonts w:asciiTheme="minorHAnsi" w:hAnsiTheme="minorHAnsi" w:cstheme="minorHAnsi"/>
          <w:color w:val="000000" w:themeColor="text1"/>
          <w:vertAlign w:val="superscript"/>
        </w:rPr>
        <w:t>2+</w:t>
      </w:r>
      <w:r w:rsidRPr="001A2766">
        <w:rPr>
          <w:rFonts w:asciiTheme="minorHAnsi" w:hAnsiTheme="minorHAnsi" w:cstheme="minorHAnsi"/>
          <w:color w:val="000000" w:themeColor="text1"/>
        </w:rPr>
        <w:t xml:space="preserve"> complex promotes a rearrangement of d- orbital electrons, prompting the formation of an energetically unfavourable </w:t>
      </w:r>
      <w:proofErr w:type="spellStart"/>
      <w:r w:rsidRPr="001A2766">
        <w:rPr>
          <w:rFonts w:asciiTheme="minorHAnsi" w:hAnsiTheme="minorHAnsi" w:cstheme="minorHAnsi"/>
          <w:color w:val="000000" w:themeColor="text1"/>
        </w:rPr>
        <w:t>pentacoordinated</w:t>
      </w:r>
      <w:proofErr w:type="spellEnd"/>
      <w:r w:rsidRPr="001A2766">
        <w:rPr>
          <w:rFonts w:asciiTheme="minorHAnsi" w:hAnsiTheme="minorHAnsi" w:cstheme="minorHAnsi"/>
          <w:color w:val="000000" w:themeColor="text1"/>
        </w:rPr>
        <w:t xml:space="preserve"> complex. The degeneracy of the d- orbitals comes about due to the repulsion between electrons on the N</w:t>
      </w:r>
      <w:r w:rsidRPr="001A2766">
        <w:rPr>
          <w:rFonts w:asciiTheme="minorHAnsi" w:hAnsiTheme="minorHAnsi" w:cstheme="minorHAnsi"/>
          <w:color w:val="000000" w:themeColor="text1"/>
          <w:vertAlign w:val="superscript"/>
        </w:rPr>
        <w:t xml:space="preserve">2- </w:t>
      </w:r>
      <w:r w:rsidRPr="001A2766">
        <w:rPr>
          <w:rFonts w:asciiTheme="minorHAnsi" w:hAnsiTheme="minorHAnsi" w:cstheme="minorHAnsi"/>
          <w:color w:val="000000" w:themeColor="text1"/>
        </w:rPr>
        <w:t>ions and the electrons in the 3</w:t>
      </w:r>
      <w:r w:rsidRPr="001A2766">
        <w:rPr>
          <w:rFonts w:asciiTheme="minorHAnsi" w:hAnsiTheme="minorHAnsi" w:cstheme="minorHAnsi"/>
          <w:i/>
          <w:iCs/>
          <w:color w:val="000000" w:themeColor="text1"/>
        </w:rPr>
        <w:t>d</w:t>
      </w:r>
      <w:r w:rsidRPr="001A2766">
        <w:rPr>
          <w:rFonts w:asciiTheme="minorHAnsi" w:hAnsiTheme="minorHAnsi" w:cstheme="minorHAnsi"/>
          <w:color w:val="000000" w:themeColor="text1"/>
        </w:rPr>
        <w:t xml:space="preserve"> orbitals of the Fe centre, causing the energy of the orbitals to increase. The </w:t>
      </w:r>
      <w:r w:rsidRPr="001A2766">
        <w:rPr>
          <w:rFonts w:asciiTheme="minorHAnsi" w:hAnsiTheme="minorHAnsi" w:cstheme="minorHAnsi"/>
          <w:i/>
          <w:iCs/>
          <w:color w:val="000000" w:themeColor="text1"/>
        </w:rPr>
        <w:t>d</w:t>
      </w:r>
      <w:r w:rsidRPr="001A2766">
        <w:rPr>
          <w:rFonts w:asciiTheme="minorHAnsi" w:hAnsiTheme="minorHAnsi" w:cstheme="minorHAnsi"/>
          <w:color w:val="000000" w:themeColor="text1"/>
        </w:rPr>
        <w:t>- orbitals in octahedral complexes are split with the</w:t>
      </w:r>
      <w:r w:rsidRPr="001A2766">
        <w:rPr>
          <w:rFonts w:asciiTheme="minorHAnsi" w:hAnsiTheme="minorHAnsi" w:cstheme="minorHAnsi"/>
          <w:color w:val="000000" w:themeColor="text1"/>
          <w:vertAlign w:val="subscript"/>
        </w:rPr>
        <w:t xml:space="preserve"> </w:t>
      </w:r>
      <w:proofErr w:type="spellStart"/>
      <w:r w:rsidRPr="001A2766">
        <w:rPr>
          <w:rFonts w:asciiTheme="minorHAnsi" w:hAnsiTheme="minorHAnsi" w:cstheme="minorHAnsi"/>
          <w:color w:val="000000" w:themeColor="text1"/>
        </w:rPr>
        <w:t>e</w:t>
      </w:r>
      <w:r w:rsidRPr="001A2766">
        <w:rPr>
          <w:rFonts w:asciiTheme="minorHAnsi" w:hAnsiTheme="minorHAnsi" w:cstheme="minorHAnsi"/>
          <w:color w:val="000000" w:themeColor="text1"/>
          <w:vertAlign w:val="subscript"/>
        </w:rPr>
        <w:t>g</w:t>
      </w:r>
      <w:proofErr w:type="spellEnd"/>
      <w:r w:rsidRPr="001A2766">
        <w:rPr>
          <w:rFonts w:asciiTheme="minorHAnsi" w:hAnsiTheme="minorHAnsi" w:cstheme="minorHAnsi"/>
          <w:color w:val="000000" w:themeColor="text1"/>
        </w:rPr>
        <w:t xml:space="preserve"> orbitals increasing in energy much more than the t</w:t>
      </w:r>
      <w:r w:rsidRPr="001A2766">
        <w:rPr>
          <w:rFonts w:asciiTheme="minorHAnsi" w:hAnsiTheme="minorHAnsi" w:cstheme="minorHAnsi"/>
          <w:color w:val="000000" w:themeColor="text1"/>
          <w:vertAlign w:val="subscript"/>
        </w:rPr>
        <w:t>2g</w:t>
      </w:r>
      <w:r w:rsidRPr="001A2766">
        <w:rPr>
          <w:rFonts w:asciiTheme="minorHAnsi" w:hAnsiTheme="minorHAnsi" w:cstheme="minorHAnsi"/>
          <w:color w:val="000000" w:themeColor="text1"/>
        </w:rPr>
        <w:t xml:space="preserve"> orbitals, as the </w:t>
      </w:r>
      <w:proofErr w:type="spellStart"/>
      <w:r w:rsidRPr="001A2766">
        <w:rPr>
          <w:rFonts w:asciiTheme="minorHAnsi" w:hAnsiTheme="minorHAnsi" w:cstheme="minorHAnsi"/>
          <w:color w:val="000000" w:themeColor="text1"/>
        </w:rPr>
        <w:t>e</w:t>
      </w:r>
      <w:r w:rsidRPr="001A2766">
        <w:rPr>
          <w:rFonts w:asciiTheme="minorHAnsi" w:hAnsiTheme="minorHAnsi" w:cstheme="minorHAnsi"/>
          <w:color w:val="000000" w:themeColor="text1"/>
          <w:vertAlign w:val="subscript"/>
        </w:rPr>
        <w:t>g</w:t>
      </w:r>
      <w:proofErr w:type="spellEnd"/>
      <w:r w:rsidRPr="001A2766">
        <w:rPr>
          <w:rFonts w:asciiTheme="minorHAnsi" w:hAnsiTheme="minorHAnsi" w:cstheme="minorHAnsi"/>
          <w:color w:val="000000" w:themeColor="text1"/>
        </w:rPr>
        <w:t xml:space="preserve"> orbitals lie with overlapping symmetry with the ligand atoms, to form sigma (</w:t>
      </w:r>
      <w:r w:rsidRPr="001A2766">
        <w:rPr>
          <w:rFonts w:asciiTheme="minorHAnsi" w:hAnsiTheme="minorHAnsi" w:cstheme="minorHAnsi"/>
          <w:color w:val="000000" w:themeColor="text1"/>
        </w:rPr>
        <w:sym w:font="Symbol" w:char="F073"/>
      </w:r>
      <w:r w:rsidRPr="001A2766">
        <w:rPr>
          <w:rFonts w:asciiTheme="minorHAnsi" w:hAnsiTheme="minorHAnsi" w:cstheme="minorHAnsi"/>
          <w:color w:val="000000" w:themeColor="text1"/>
        </w:rPr>
        <w:t>) interactions. The three t</w:t>
      </w:r>
      <w:r w:rsidRPr="001A2766">
        <w:rPr>
          <w:rFonts w:asciiTheme="minorHAnsi" w:hAnsiTheme="minorHAnsi" w:cstheme="minorHAnsi"/>
          <w:color w:val="000000" w:themeColor="text1"/>
          <w:vertAlign w:val="subscript"/>
        </w:rPr>
        <w:t>2g</w:t>
      </w:r>
      <w:r w:rsidRPr="001A2766">
        <w:rPr>
          <w:rFonts w:asciiTheme="minorHAnsi" w:hAnsiTheme="minorHAnsi" w:cstheme="minorHAnsi"/>
          <w:color w:val="000000" w:themeColor="text1"/>
        </w:rPr>
        <w:t xml:space="preserve"> orbitals, lie between the symmetry axes and so form pi (</w:t>
      </w:r>
      <w:r w:rsidRPr="001A2766">
        <w:rPr>
          <w:rFonts w:asciiTheme="minorHAnsi" w:hAnsiTheme="minorHAnsi" w:cstheme="minorHAnsi"/>
          <w:color w:val="000000" w:themeColor="text1"/>
        </w:rPr>
        <w:sym w:font="Symbol" w:char="F070"/>
      </w:r>
      <w:r w:rsidRPr="001A2766">
        <w:rPr>
          <w:rFonts w:asciiTheme="minorHAnsi" w:hAnsiTheme="minorHAnsi" w:cstheme="minorHAnsi"/>
          <w:color w:val="000000" w:themeColor="text1"/>
        </w:rPr>
        <w:t xml:space="preserve">) interactions. </w:t>
      </w:r>
      <w:r w:rsidRPr="001A2766">
        <w:rPr>
          <w:rFonts w:asciiTheme="minorHAnsi" w:hAnsiTheme="minorHAnsi"/>
          <w:color w:val="000000" w:themeColor="text1"/>
        </w:rPr>
        <w:t xml:space="preserve"> </w:t>
      </w:r>
    </w:p>
    <w:p w14:paraId="3F94A979" w14:textId="77777777" w:rsidR="004B40FC" w:rsidRPr="001A2766" w:rsidRDefault="004B40FC" w:rsidP="001A2766">
      <w:pPr>
        <w:spacing w:line="360" w:lineRule="auto"/>
        <w:jc w:val="both"/>
        <w:rPr>
          <w:rFonts w:asciiTheme="minorHAnsi" w:hAnsiTheme="minorHAnsi"/>
          <w:color w:val="000000" w:themeColor="text1"/>
        </w:rPr>
      </w:pPr>
      <w:r w:rsidRPr="001A2766">
        <w:rPr>
          <w:rFonts w:asciiTheme="minorHAnsi" w:hAnsiTheme="minorHAnsi" w:cstheme="minorHAnsi"/>
          <w:color w:val="000000" w:themeColor="text1"/>
        </w:rPr>
        <w:t xml:space="preserve">The low- spin (LS) paired 3d electrons  move to the </w:t>
      </w:r>
      <w:proofErr w:type="spellStart"/>
      <w:r w:rsidRPr="001A2766">
        <w:rPr>
          <w:rFonts w:asciiTheme="minorHAnsi" w:hAnsiTheme="minorHAnsi" w:cstheme="minorHAnsi"/>
          <w:color w:val="000000" w:themeColor="text1"/>
        </w:rPr>
        <w:t>e</w:t>
      </w:r>
      <w:r w:rsidRPr="001A2766">
        <w:rPr>
          <w:rFonts w:asciiTheme="minorHAnsi" w:hAnsiTheme="minorHAnsi" w:cstheme="minorHAnsi"/>
          <w:color w:val="000000" w:themeColor="text1"/>
        </w:rPr>
        <w:softHyphen/>
      </w:r>
      <w:r w:rsidRPr="001A2766">
        <w:rPr>
          <w:rFonts w:asciiTheme="minorHAnsi" w:hAnsiTheme="minorHAnsi" w:cstheme="minorHAnsi"/>
          <w:color w:val="000000" w:themeColor="text1"/>
        </w:rPr>
        <w:softHyphen/>
      </w:r>
      <w:r w:rsidRPr="001A2766">
        <w:rPr>
          <w:rFonts w:asciiTheme="minorHAnsi" w:hAnsiTheme="minorHAnsi" w:cstheme="minorHAnsi"/>
          <w:color w:val="000000" w:themeColor="text1"/>
          <w:vertAlign w:val="subscript"/>
        </w:rPr>
        <w:t>g</w:t>
      </w:r>
      <w:proofErr w:type="spellEnd"/>
      <w:r w:rsidRPr="001A2766">
        <w:rPr>
          <w:rFonts w:asciiTheme="minorHAnsi" w:hAnsiTheme="minorHAnsi" w:cstheme="minorHAnsi"/>
          <w:color w:val="000000" w:themeColor="text1"/>
        </w:rPr>
        <w:t xml:space="preserve"> orbital, in a high- spin (HS) state (LS </w:t>
      </w:r>
      <w:r w:rsidRPr="001A2766">
        <w:rPr>
          <w:rFonts w:asciiTheme="minorHAnsi" w:hAnsiTheme="minorHAnsi" w:cstheme="minorHAnsi"/>
          <w:color w:val="000000" w:themeColor="text1"/>
        </w:rPr>
        <w:sym w:font="Wingdings" w:char="F0E0"/>
      </w:r>
      <w:r w:rsidRPr="001A2766">
        <w:rPr>
          <w:rFonts w:asciiTheme="minorHAnsi" w:hAnsiTheme="minorHAnsi" w:cstheme="minorHAnsi"/>
          <w:color w:val="000000" w:themeColor="text1"/>
        </w:rPr>
        <w:t xml:space="preserve"> HS) due to the change in octahedral crystal- field spitting energy (CFSE, </w:t>
      </w:r>
      <w:r w:rsidRPr="001A2766">
        <w:rPr>
          <w:rFonts w:asciiTheme="minorHAnsi" w:hAnsiTheme="minorHAnsi" w:cstheme="minorHAnsi"/>
          <w:color w:val="000000" w:themeColor="text1"/>
        </w:rPr>
        <w:sym w:font="Symbol" w:char="F044"/>
      </w:r>
      <w:r w:rsidRPr="001A2766">
        <w:rPr>
          <w:rFonts w:asciiTheme="minorHAnsi" w:hAnsiTheme="minorHAnsi" w:cstheme="minorHAnsi"/>
          <w:color w:val="000000" w:themeColor="text1"/>
          <w:position w:val="-8"/>
          <w:vertAlign w:val="subscript"/>
        </w:rPr>
        <w:t>oct</w:t>
      </w:r>
      <w:r w:rsidRPr="001A2766">
        <w:rPr>
          <w:rFonts w:asciiTheme="minorHAnsi" w:hAnsiTheme="minorHAnsi" w:cstheme="minorHAnsi"/>
          <w:color w:val="000000" w:themeColor="text1"/>
          <w:position w:val="-8"/>
        </w:rPr>
        <w:t>)</w:t>
      </w:r>
      <w:r w:rsidRPr="001A2766">
        <w:rPr>
          <w:rFonts w:asciiTheme="minorHAnsi" w:hAnsiTheme="minorHAnsi" w:cstheme="minorHAnsi"/>
          <w:color w:val="000000" w:themeColor="text1"/>
        </w:rPr>
        <w:t>. In the LS configuration, the electrons occupy the lower energy t</w:t>
      </w:r>
      <w:r w:rsidRPr="001A2766">
        <w:rPr>
          <w:rFonts w:asciiTheme="minorHAnsi" w:hAnsiTheme="minorHAnsi" w:cstheme="minorHAnsi"/>
          <w:color w:val="000000" w:themeColor="text1"/>
          <w:vertAlign w:val="subscript"/>
        </w:rPr>
        <w:t>2g</w:t>
      </w:r>
      <w:r w:rsidRPr="001A2766">
        <w:rPr>
          <w:rFonts w:asciiTheme="minorHAnsi" w:hAnsiTheme="minorHAnsi" w:cstheme="minorHAnsi"/>
          <w:color w:val="000000" w:themeColor="text1"/>
        </w:rPr>
        <w:t xml:space="preserve"> orbitals as the energy cost of pairing electrons is less of that than the overall CFSE, </w:t>
      </w:r>
      <w:r w:rsidRPr="001A2766">
        <w:rPr>
          <w:rFonts w:asciiTheme="minorHAnsi" w:hAnsiTheme="minorHAnsi" w:cstheme="minorHAnsi"/>
          <w:color w:val="000000" w:themeColor="text1"/>
        </w:rPr>
        <w:sym w:font="Symbol" w:char="F044"/>
      </w:r>
      <w:r w:rsidRPr="001A2766">
        <w:rPr>
          <w:rFonts w:asciiTheme="minorHAnsi" w:hAnsiTheme="minorHAnsi" w:cstheme="minorHAnsi"/>
          <w:color w:val="000000" w:themeColor="text1"/>
          <w:position w:val="-8"/>
          <w:vertAlign w:val="subscript"/>
        </w:rPr>
        <w:t>oct</w:t>
      </w:r>
      <w:r w:rsidRPr="001A2766">
        <w:rPr>
          <w:rFonts w:asciiTheme="minorHAnsi" w:hAnsiTheme="minorHAnsi" w:cstheme="minorHAnsi"/>
          <w:color w:val="000000" w:themeColor="text1"/>
          <w:position w:val="-8"/>
          <w:vertAlign w:val="superscript"/>
        </w:rPr>
        <w:t>1</w:t>
      </w:r>
      <w:r w:rsidRPr="001A2766">
        <w:rPr>
          <w:rFonts w:asciiTheme="minorHAnsi" w:hAnsiTheme="minorHAnsi" w:cstheme="minorHAnsi"/>
          <w:color w:val="000000" w:themeColor="text1"/>
          <w:position w:val="-8"/>
        </w:rPr>
        <w:t xml:space="preserve">. In the HS state, the CFSE, </w:t>
      </w:r>
      <w:r w:rsidRPr="001A2766">
        <w:rPr>
          <w:rFonts w:asciiTheme="minorHAnsi" w:hAnsiTheme="minorHAnsi" w:cstheme="minorHAnsi"/>
          <w:color w:val="000000" w:themeColor="text1"/>
        </w:rPr>
        <w:sym w:font="Symbol" w:char="F044"/>
      </w:r>
      <w:r w:rsidRPr="001A2766">
        <w:rPr>
          <w:rFonts w:asciiTheme="minorHAnsi" w:hAnsiTheme="minorHAnsi" w:cstheme="minorHAnsi"/>
          <w:color w:val="000000" w:themeColor="text1"/>
          <w:position w:val="-8"/>
          <w:vertAlign w:val="subscript"/>
        </w:rPr>
        <w:t>oct</w:t>
      </w:r>
      <w:r w:rsidRPr="001A2766">
        <w:rPr>
          <w:rFonts w:asciiTheme="minorHAnsi" w:hAnsiTheme="minorHAnsi" w:cstheme="minorHAnsi"/>
          <w:color w:val="000000" w:themeColor="text1"/>
          <w:position w:val="-8"/>
          <w:vertAlign w:val="superscript"/>
        </w:rPr>
        <w:t>2</w:t>
      </w:r>
      <w:r w:rsidRPr="001A2766">
        <w:rPr>
          <w:rFonts w:asciiTheme="minorHAnsi" w:hAnsiTheme="minorHAnsi" w:cstheme="minorHAnsi"/>
          <w:color w:val="000000" w:themeColor="text1"/>
          <w:position w:val="-8"/>
        </w:rPr>
        <w:t xml:space="preserve">, is smaller and less of electron pairing energy and so, the electrons populate the higher energy </w:t>
      </w:r>
      <w:proofErr w:type="spellStart"/>
      <w:r w:rsidRPr="001A2766">
        <w:rPr>
          <w:rFonts w:asciiTheme="minorHAnsi" w:hAnsiTheme="minorHAnsi" w:cstheme="minorHAnsi"/>
          <w:color w:val="000000" w:themeColor="text1"/>
          <w:position w:val="-8"/>
        </w:rPr>
        <w:t>e</w:t>
      </w:r>
      <w:r w:rsidRPr="001A2766">
        <w:rPr>
          <w:rFonts w:asciiTheme="minorHAnsi" w:hAnsiTheme="minorHAnsi" w:cstheme="minorHAnsi"/>
          <w:color w:val="000000" w:themeColor="text1"/>
          <w:position w:val="-8"/>
          <w:vertAlign w:val="subscript"/>
        </w:rPr>
        <w:t>g</w:t>
      </w:r>
      <w:proofErr w:type="spellEnd"/>
      <w:r w:rsidRPr="001A2766">
        <w:rPr>
          <w:rFonts w:asciiTheme="minorHAnsi" w:hAnsiTheme="minorHAnsi" w:cstheme="minorHAnsi"/>
          <w:color w:val="000000" w:themeColor="text1"/>
          <w:position w:val="-8"/>
        </w:rPr>
        <w:t xml:space="preserve"> orbitals ( </w:t>
      </w:r>
      <w:r w:rsidRPr="001A2766">
        <w:rPr>
          <w:rFonts w:asciiTheme="minorHAnsi" w:hAnsiTheme="minorHAnsi" w:cstheme="minorHAnsi"/>
          <w:color w:val="000000" w:themeColor="text1"/>
        </w:rPr>
        <w:sym w:font="Symbol" w:char="F044"/>
      </w:r>
      <w:r w:rsidRPr="001A2766">
        <w:rPr>
          <w:rFonts w:asciiTheme="minorHAnsi" w:hAnsiTheme="minorHAnsi" w:cstheme="minorHAnsi"/>
          <w:color w:val="000000" w:themeColor="text1"/>
          <w:position w:val="-8"/>
          <w:vertAlign w:val="subscript"/>
        </w:rPr>
        <w:t>oct</w:t>
      </w:r>
      <w:r w:rsidRPr="001A2766">
        <w:rPr>
          <w:rFonts w:asciiTheme="minorHAnsi" w:hAnsiTheme="minorHAnsi" w:cstheme="minorHAnsi"/>
          <w:color w:val="000000" w:themeColor="text1"/>
          <w:position w:val="-8"/>
          <w:vertAlign w:val="superscript"/>
        </w:rPr>
        <w:t>1</w:t>
      </w:r>
      <w:r w:rsidRPr="001A2766">
        <w:rPr>
          <w:rFonts w:asciiTheme="minorHAnsi" w:hAnsiTheme="minorHAnsi" w:cstheme="minorHAnsi"/>
          <w:color w:val="000000" w:themeColor="text1"/>
        </w:rPr>
        <w:t xml:space="preserve"> &gt; </w:t>
      </w:r>
      <w:r w:rsidRPr="001A2766">
        <w:rPr>
          <w:rFonts w:asciiTheme="minorHAnsi" w:hAnsiTheme="minorHAnsi" w:cstheme="minorHAnsi"/>
          <w:color w:val="000000" w:themeColor="text1"/>
        </w:rPr>
        <w:sym w:font="Symbol" w:char="F044"/>
      </w:r>
      <w:r w:rsidRPr="001A2766">
        <w:rPr>
          <w:rFonts w:asciiTheme="minorHAnsi" w:hAnsiTheme="minorHAnsi" w:cstheme="minorHAnsi"/>
          <w:color w:val="000000" w:themeColor="text1"/>
          <w:position w:val="-8"/>
          <w:vertAlign w:val="subscript"/>
        </w:rPr>
        <w:t>oct</w:t>
      </w:r>
      <w:r w:rsidRPr="001A2766">
        <w:rPr>
          <w:rFonts w:asciiTheme="minorHAnsi" w:hAnsiTheme="minorHAnsi" w:cstheme="minorHAnsi"/>
          <w:color w:val="000000" w:themeColor="text1"/>
          <w:position w:val="-8"/>
          <w:vertAlign w:val="superscript"/>
        </w:rPr>
        <w:t>2</w:t>
      </w:r>
      <w:r w:rsidRPr="001A2766">
        <w:rPr>
          <w:rFonts w:asciiTheme="minorHAnsi" w:hAnsiTheme="minorHAnsi" w:cstheme="minorHAnsi"/>
          <w:color w:val="000000" w:themeColor="text1"/>
          <w:position w:val="-8"/>
        </w:rPr>
        <w:t xml:space="preserve">). The spectroscopic properties associated with the spin- shift </w:t>
      </w:r>
    </w:p>
    <w:p w14:paraId="4536576E" w14:textId="77777777" w:rsidR="004B40FC" w:rsidRPr="001A2766" w:rsidRDefault="004B40FC" w:rsidP="001A2766">
      <w:pPr>
        <w:spacing w:line="360" w:lineRule="auto"/>
        <w:jc w:val="both"/>
        <w:rPr>
          <w:rFonts w:asciiTheme="minorHAnsi" w:hAnsiTheme="minorHAnsi"/>
          <w:color w:val="000000" w:themeColor="text1"/>
        </w:rPr>
      </w:pPr>
    </w:p>
    <w:p w14:paraId="50C4F3F2" w14:textId="77777777" w:rsidR="004B40FC" w:rsidRPr="001A2766" w:rsidRDefault="004B40FC" w:rsidP="001A2766">
      <w:pPr>
        <w:spacing w:line="360" w:lineRule="auto"/>
        <w:jc w:val="both"/>
        <w:rPr>
          <w:color w:val="000000" w:themeColor="text1"/>
        </w:rPr>
      </w:pPr>
      <w:r w:rsidRPr="001A2766">
        <w:rPr>
          <w:noProof/>
          <w:color w:val="000000" w:themeColor="text1"/>
        </w:rPr>
        <w:lastRenderedPageBreak/>
        <w:drawing>
          <wp:anchor distT="0" distB="0" distL="114300" distR="114300" simplePos="0" relativeHeight="251727872" behindDoc="0" locked="0" layoutInCell="1" allowOverlap="1" wp14:anchorId="3A9DA2C1" wp14:editId="12358A64">
            <wp:simplePos x="0" y="0"/>
            <wp:positionH relativeFrom="column">
              <wp:posOffset>-691665</wp:posOffset>
            </wp:positionH>
            <wp:positionV relativeFrom="paragraph">
              <wp:posOffset>290195</wp:posOffset>
            </wp:positionV>
            <wp:extent cx="7197396" cy="2626013"/>
            <wp:effectExtent l="0" t="0" r="3810" b="3175"/>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7197396" cy="2626013"/>
                    </a:xfrm>
                    <a:prstGeom prst="rect">
                      <a:avLst/>
                    </a:prstGeom>
                  </pic:spPr>
                </pic:pic>
              </a:graphicData>
            </a:graphic>
            <wp14:sizeRelH relativeFrom="page">
              <wp14:pctWidth>0</wp14:pctWidth>
            </wp14:sizeRelH>
            <wp14:sizeRelV relativeFrom="page">
              <wp14:pctHeight>0</wp14:pctHeight>
            </wp14:sizeRelV>
          </wp:anchor>
        </w:drawing>
      </w:r>
    </w:p>
    <w:p w14:paraId="2ECF74B7" w14:textId="77777777" w:rsidR="004B40FC" w:rsidRPr="001A2766" w:rsidRDefault="004B40FC" w:rsidP="001A2766">
      <w:pPr>
        <w:spacing w:line="360" w:lineRule="auto"/>
        <w:jc w:val="both"/>
        <w:rPr>
          <w:color w:val="000000" w:themeColor="text1"/>
        </w:rPr>
      </w:pPr>
    </w:p>
    <w:p w14:paraId="67BD563D" w14:textId="77777777" w:rsidR="004B40FC" w:rsidRPr="001A2766" w:rsidRDefault="004B40FC" w:rsidP="001A2766">
      <w:pPr>
        <w:spacing w:line="360" w:lineRule="auto"/>
        <w:jc w:val="both"/>
        <w:rPr>
          <w:color w:val="000000" w:themeColor="text1"/>
        </w:rPr>
      </w:pPr>
    </w:p>
    <w:p w14:paraId="65A2401E" w14:textId="77777777" w:rsidR="004B40FC" w:rsidRPr="001A2766" w:rsidRDefault="004B40FC" w:rsidP="001A2766">
      <w:pPr>
        <w:spacing w:line="360" w:lineRule="auto"/>
        <w:jc w:val="both"/>
        <w:rPr>
          <w:color w:val="000000" w:themeColor="text1"/>
        </w:rPr>
      </w:pPr>
    </w:p>
    <w:p w14:paraId="1C82B690" w14:textId="77777777" w:rsidR="004B40FC" w:rsidRPr="001A2766" w:rsidRDefault="004B40FC" w:rsidP="001A2766">
      <w:pPr>
        <w:spacing w:line="360" w:lineRule="auto"/>
        <w:jc w:val="both"/>
        <w:rPr>
          <w:rFonts w:asciiTheme="minorHAnsi" w:hAnsiTheme="minorHAnsi" w:cstheme="minorHAnsi"/>
          <w:color w:val="000000" w:themeColor="text1"/>
        </w:rPr>
      </w:pPr>
      <w:r w:rsidRPr="001A2766">
        <w:rPr>
          <w:rFonts w:asciiTheme="minorHAnsi" w:hAnsiTheme="minorHAnsi" w:cstheme="minorHAnsi"/>
          <w:b/>
          <w:bCs/>
          <w:color w:val="000000" w:themeColor="text1"/>
        </w:rPr>
        <w:t xml:space="preserve">Fig 5. d- orbital splitting diagram of the ferric heme iron, showing electron rearrangement following a spin- shift induced by substrate binding. </w:t>
      </w:r>
      <w:r w:rsidRPr="001A2766">
        <w:rPr>
          <w:rFonts w:asciiTheme="minorHAnsi" w:hAnsiTheme="minorHAnsi" w:cstheme="minorHAnsi"/>
          <w:color w:val="000000" w:themeColor="text1"/>
        </w:rPr>
        <w:t>The axial water molecule is displaced up on substrate binding and a decrease in the overall crystal field splitting energy (</w:t>
      </w:r>
      <w:r w:rsidRPr="001A2766">
        <w:rPr>
          <w:rFonts w:asciiTheme="minorHAnsi" w:hAnsiTheme="minorHAnsi" w:cstheme="minorHAnsi"/>
          <w:color w:val="000000" w:themeColor="text1"/>
        </w:rPr>
        <w:sym w:font="Symbol" w:char="F044"/>
      </w:r>
      <w:r w:rsidRPr="001A2766">
        <w:rPr>
          <w:rFonts w:asciiTheme="minorHAnsi" w:hAnsiTheme="minorHAnsi" w:cstheme="minorHAnsi"/>
          <w:color w:val="000000" w:themeColor="text1"/>
          <w:position w:val="-8"/>
          <w:vertAlign w:val="subscript"/>
        </w:rPr>
        <w:t>oct</w:t>
      </w:r>
      <w:r w:rsidRPr="001A2766">
        <w:rPr>
          <w:rFonts w:asciiTheme="minorHAnsi" w:hAnsiTheme="minorHAnsi" w:cstheme="minorHAnsi"/>
          <w:color w:val="000000" w:themeColor="text1"/>
          <w:position w:val="-8"/>
        </w:rPr>
        <w:t xml:space="preserve">) prompt as spin- shift from low to high- spin (LS </w:t>
      </w:r>
      <w:r w:rsidRPr="001A2766">
        <w:rPr>
          <w:rFonts w:asciiTheme="minorHAnsi" w:hAnsiTheme="minorHAnsi" w:cstheme="minorHAnsi"/>
          <w:color w:val="000000" w:themeColor="text1"/>
          <w:position w:val="-8"/>
        </w:rPr>
        <w:sym w:font="Wingdings" w:char="F0E0"/>
      </w:r>
      <w:r w:rsidRPr="001A2766">
        <w:rPr>
          <w:rFonts w:asciiTheme="minorHAnsi" w:hAnsiTheme="minorHAnsi" w:cstheme="minorHAnsi"/>
          <w:color w:val="000000" w:themeColor="text1"/>
          <w:position w:val="-8"/>
        </w:rPr>
        <w:t xml:space="preserve"> HS). </w:t>
      </w:r>
    </w:p>
    <w:p w14:paraId="5DA268DC" w14:textId="77777777" w:rsidR="004B40FC" w:rsidRPr="001A2766" w:rsidRDefault="004B40FC" w:rsidP="001A2766">
      <w:pPr>
        <w:spacing w:line="360" w:lineRule="auto"/>
        <w:jc w:val="both"/>
        <w:rPr>
          <w:rFonts w:asciiTheme="minorHAnsi" w:hAnsiTheme="minorHAnsi" w:cstheme="minorHAnsi"/>
          <w:color w:val="000000" w:themeColor="text1"/>
        </w:rPr>
      </w:pPr>
    </w:p>
    <w:p w14:paraId="6164F6EC" w14:textId="417EF8E7" w:rsidR="00AC343C" w:rsidRPr="001A2766" w:rsidRDefault="00393028" w:rsidP="001A2766">
      <w:pPr>
        <w:pStyle w:val="Heading3"/>
        <w:numPr>
          <w:ilvl w:val="1"/>
          <w:numId w:val="8"/>
        </w:numPr>
        <w:spacing w:line="360" w:lineRule="auto"/>
        <w:jc w:val="both"/>
        <w:rPr>
          <w:b/>
          <w:bCs/>
          <w:color w:val="000000" w:themeColor="text1"/>
        </w:rPr>
      </w:pPr>
      <w:bookmarkStart w:id="22" w:name="_Toc60561219"/>
      <w:r w:rsidRPr="001A2766">
        <w:rPr>
          <w:b/>
          <w:bCs/>
          <w:color w:val="000000" w:themeColor="text1"/>
        </w:rPr>
        <w:t>The Shunt pathways</w:t>
      </w:r>
      <w:bookmarkEnd w:id="22"/>
      <w:r w:rsidRPr="001A2766">
        <w:rPr>
          <w:b/>
          <w:bCs/>
          <w:color w:val="000000" w:themeColor="text1"/>
        </w:rPr>
        <w:t xml:space="preserve"> </w:t>
      </w:r>
    </w:p>
    <w:p w14:paraId="7961B93C" w14:textId="77777777" w:rsidR="00AC343C" w:rsidRPr="001A2766" w:rsidRDefault="00AC343C" w:rsidP="001A2766">
      <w:pPr>
        <w:spacing w:line="360" w:lineRule="auto"/>
        <w:jc w:val="both"/>
        <w:rPr>
          <w:color w:val="000000" w:themeColor="text1"/>
        </w:rPr>
      </w:pPr>
    </w:p>
    <w:p w14:paraId="350C3C84" w14:textId="61CFFED0" w:rsidR="00AC343C" w:rsidRPr="001A2766" w:rsidRDefault="00393028" w:rsidP="001A2766">
      <w:pPr>
        <w:spacing w:line="360" w:lineRule="auto"/>
        <w:jc w:val="both"/>
        <w:rPr>
          <w:rFonts w:asciiTheme="minorHAnsi" w:hAnsiTheme="minorHAnsi"/>
          <w:color w:val="000000" w:themeColor="text1"/>
        </w:rPr>
      </w:pPr>
      <w:r w:rsidRPr="001A2766">
        <w:rPr>
          <w:rFonts w:asciiTheme="minorHAnsi" w:hAnsiTheme="minorHAnsi"/>
          <w:color w:val="000000" w:themeColor="text1"/>
        </w:rPr>
        <w:t xml:space="preserve">Fig. 4 depicts three shunt pathways within the catalytic cycle of P450s using alternative routes of electron shuttling and result in the formation of water a reactive oxygen species, superoxide or peroxide. The typical electron carrier, NAD(P)H, becomes uncoupled to the oxidation of the substrate. </w:t>
      </w:r>
    </w:p>
    <w:p w14:paraId="317A6866" w14:textId="77777777" w:rsidR="00AC343C" w:rsidRPr="001A2766" w:rsidRDefault="00AC343C" w:rsidP="001A2766">
      <w:pPr>
        <w:spacing w:line="360" w:lineRule="auto"/>
        <w:jc w:val="both"/>
        <w:rPr>
          <w:rFonts w:asciiTheme="minorHAnsi" w:hAnsiTheme="minorHAnsi"/>
          <w:color w:val="000000" w:themeColor="text1"/>
        </w:rPr>
      </w:pPr>
    </w:p>
    <w:p w14:paraId="4003DFBB" w14:textId="7E0A0789" w:rsidR="00AC343C" w:rsidRPr="001A2766" w:rsidRDefault="00393028" w:rsidP="001A2766">
      <w:pPr>
        <w:spacing w:line="360" w:lineRule="auto"/>
        <w:jc w:val="both"/>
        <w:rPr>
          <w:rFonts w:asciiTheme="minorHAnsi" w:hAnsiTheme="minorHAnsi"/>
          <w:color w:val="000000" w:themeColor="text1"/>
        </w:rPr>
      </w:pPr>
      <w:r w:rsidRPr="001A2766">
        <w:rPr>
          <w:rFonts w:asciiTheme="minorHAnsi" w:hAnsiTheme="minorHAnsi"/>
          <w:color w:val="000000" w:themeColor="text1"/>
        </w:rPr>
        <w:t xml:space="preserve">Peroxide uncoupling (fig 4. b) is reversible and occurs when the substrate binding is unable to expel water from the catalytic site efficiently, leaving </w:t>
      </w:r>
      <w:r w:rsidR="00F1471A" w:rsidRPr="001A2766">
        <w:rPr>
          <w:rFonts w:asciiTheme="minorHAnsi" w:hAnsiTheme="minorHAnsi"/>
          <w:color w:val="000000" w:themeColor="text1"/>
        </w:rPr>
        <w:t xml:space="preserve">the heme iron in a non- productive mode, this facilitates the formation of Compound 0, via protonation of the Fe- bound oxygen. Hydrogen peroxide is released and the Fe centre returns to the ferric state. </w:t>
      </w:r>
      <w:r w:rsidR="00440067" w:rsidRPr="001A2766">
        <w:rPr>
          <w:rFonts w:asciiTheme="minorHAnsi" w:hAnsiTheme="minorHAnsi"/>
          <w:color w:val="000000" w:themeColor="text1"/>
        </w:rPr>
        <w:t xml:space="preserve">When concentrations of peroxide are exceedingly high however, the heme moiety begins to degrade, and so the catalytic efficiency of the enzyme will fall to an eventual inactive enzyme.  </w:t>
      </w:r>
    </w:p>
    <w:p w14:paraId="6FAAD821" w14:textId="77777777" w:rsidR="00AC343C" w:rsidRPr="001A2766" w:rsidRDefault="00AC343C" w:rsidP="001A2766">
      <w:pPr>
        <w:spacing w:line="360" w:lineRule="auto"/>
        <w:jc w:val="both"/>
        <w:rPr>
          <w:rFonts w:asciiTheme="minorHAnsi" w:hAnsiTheme="minorHAnsi"/>
          <w:color w:val="000000" w:themeColor="text1"/>
        </w:rPr>
      </w:pPr>
    </w:p>
    <w:p w14:paraId="083269F8" w14:textId="3CDECB7A" w:rsidR="00AC343C" w:rsidRPr="001A2766" w:rsidRDefault="00393028" w:rsidP="001A2766">
      <w:pPr>
        <w:spacing w:line="360" w:lineRule="auto"/>
        <w:jc w:val="both"/>
        <w:rPr>
          <w:rFonts w:asciiTheme="minorHAnsi" w:hAnsiTheme="minorHAnsi"/>
          <w:color w:val="000000" w:themeColor="text1"/>
        </w:rPr>
      </w:pPr>
      <w:r w:rsidRPr="001A2766">
        <w:rPr>
          <w:rFonts w:asciiTheme="minorHAnsi" w:hAnsiTheme="minorHAnsi"/>
          <w:color w:val="000000" w:themeColor="text1"/>
        </w:rPr>
        <w:t>The peroxide shunt pathway has been favourably utilised</w:t>
      </w:r>
      <w:r w:rsidR="00A7271C" w:rsidRPr="001A2766">
        <w:rPr>
          <w:rFonts w:asciiTheme="minorHAnsi" w:hAnsiTheme="minorHAnsi"/>
          <w:color w:val="000000" w:themeColor="text1"/>
        </w:rPr>
        <w:t xml:space="preserve"> in industry</w:t>
      </w:r>
      <w:r w:rsidRPr="001A2766">
        <w:rPr>
          <w:rFonts w:asciiTheme="minorHAnsi" w:hAnsiTheme="minorHAnsi"/>
          <w:color w:val="000000" w:themeColor="text1"/>
        </w:rPr>
        <w:t>, allowing H</w:t>
      </w:r>
      <w:r w:rsidRPr="001A2766">
        <w:rPr>
          <w:rFonts w:asciiTheme="minorHAnsi" w:hAnsiTheme="minorHAnsi"/>
          <w:color w:val="000000" w:themeColor="text1"/>
          <w:vertAlign w:val="subscript"/>
        </w:rPr>
        <w:t>2</w:t>
      </w:r>
      <w:r w:rsidRPr="001A2766">
        <w:rPr>
          <w:rFonts w:asciiTheme="minorHAnsi" w:hAnsiTheme="minorHAnsi"/>
          <w:color w:val="000000" w:themeColor="text1"/>
        </w:rPr>
        <w:t>O</w:t>
      </w:r>
      <w:r w:rsidRPr="001A2766">
        <w:rPr>
          <w:rFonts w:asciiTheme="minorHAnsi" w:hAnsiTheme="minorHAnsi"/>
          <w:color w:val="000000" w:themeColor="text1"/>
          <w:vertAlign w:val="subscript"/>
        </w:rPr>
        <w:t>2</w:t>
      </w:r>
      <w:r w:rsidRPr="001A2766">
        <w:rPr>
          <w:rFonts w:asciiTheme="minorHAnsi" w:hAnsiTheme="minorHAnsi"/>
          <w:color w:val="000000" w:themeColor="text1"/>
        </w:rPr>
        <w:t xml:space="preserve"> to shuttle electrons rather than NAD(P)H</w:t>
      </w:r>
      <w:r w:rsidR="00A7271C" w:rsidRPr="001A2766">
        <w:rPr>
          <w:rFonts w:asciiTheme="minorHAnsi" w:hAnsiTheme="minorHAnsi"/>
          <w:color w:val="000000" w:themeColor="text1"/>
        </w:rPr>
        <w:t xml:space="preserve">. </w:t>
      </w:r>
      <w:r w:rsidRPr="001A2766">
        <w:rPr>
          <w:rFonts w:asciiTheme="minorHAnsi" w:hAnsiTheme="minorHAnsi"/>
          <w:color w:val="000000" w:themeColor="text1"/>
        </w:rPr>
        <w:t xml:space="preserve">Peroxide concentrations must be </w:t>
      </w:r>
      <w:r w:rsidR="00A7271C" w:rsidRPr="001A2766">
        <w:rPr>
          <w:rFonts w:asciiTheme="minorHAnsi" w:hAnsiTheme="minorHAnsi"/>
          <w:color w:val="000000" w:themeColor="text1"/>
        </w:rPr>
        <w:t xml:space="preserve">high, thus forming </w:t>
      </w:r>
      <w:proofErr w:type="spellStart"/>
      <w:r w:rsidR="00A7271C" w:rsidRPr="001A2766">
        <w:rPr>
          <w:rFonts w:asciiTheme="minorHAnsi" w:hAnsiTheme="minorHAnsi"/>
          <w:color w:val="000000" w:themeColor="text1"/>
        </w:rPr>
        <w:t>Cpd</w:t>
      </w:r>
      <w:proofErr w:type="spellEnd"/>
      <w:r w:rsidR="00A7271C" w:rsidRPr="001A2766">
        <w:rPr>
          <w:rFonts w:asciiTheme="minorHAnsi" w:hAnsiTheme="minorHAnsi"/>
          <w:color w:val="000000" w:themeColor="text1"/>
        </w:rPr>
        <w:t xml:space="preserve"> 0 directly, and the cycle proceeds forwards. There are examples of P450s </w:t>
      </w:r>
      <w:r w:rsidR="00F1471A" w:rsidRPr="001A2766">
        <w:rPr>
          <w:rFonts w:asciiTheme="minorHAnsi" w:hAnsiTheme="minorHAnsi"/>
          <w:color w:val="000000" w:themeColor="text1"/>
        </w:rPr>
        <w:t>utilising</w:t>
      </w:r>
      <w:r w:rsidR="00A7271C" w:rsidRPr="001A2766">
        <w:rPr>
          <w:rFonts w:asciiTheme="minorHAnsi" w:hAnsiTheme="minorHAnsi"/>
          <w:color w:val="000000" w:themeColor="text1"/>
        </w:rPr>
        <w:t xml:space="preserve"> this shunt pathway naturally, in order to oxidise products. </w:t>
      </w:r>
      <w:proofErr w:type="spellStart"/>
      <w:r w:rsidR="00A7271C" w:rsidRPr="001A2766">
        <w:rPr>
          <w:rFonts w:asciiTheme="minorHAnsi" w:hAnsiTheme="minorHAnsi"/>
          <w:color w:val="000000" w:themeColor="text1"/>
        </w:rPr>
        <w:t>OleT</w:t>
      </w:r>
      <w:proofErr w:type="spellEnd"/>
      <w:r w:rsidR="00A7271C" w:rsidRPr="001A2766">
        <w:rPr>
          <w:rFonts w:asciiTheme="minorHAnsi" w:hAnsiTheme="minorHAnsi"/>
          <w:color w:val="000000" w:themeColor="text1"/>
        </w:rPr>
        <w:t xml:space="preserve"> is an enzyme belonging to the CYP152 family, </w:t>
      </w:r>
      <w:r w:rsidR="004D735F" w:rsidRPr="001A2766">
        <w:rPr>
          <w:rFonts w:asciiTheme="minorHAnsi" w:hAnsiTheme="minorHAnsi"/>
          <w:color w:val="000000" w:themeColor="text1"/>
        </w:rPr>
        <w:t xml:space="preserve">which, via oxidative decarboxylation, produced terminal olefins. </w:t>
      </w:r>
      <w:r w:rsidR="00440067" w:rsidRPr="001A2766">
        <w:rPr>
          <w:rFonts w:asciiTheme="minorHAnsi" w:hAnsiTheme="minorHAnsi"/>
          <w:color w:val="000000" w:themeColor="text1"/>
        </w:rPr>
        <w:fldChar w:fldCharType="begin" w:fldLock="1"/>
      </w:r>
      <w:r w:rsidR="004F18DB" w:rsidRPr="001A2766">
        <w:rPr>
          <w:rFonts w:asciiTheme="minorHAnsi" w:hAnsiTheme="minorHAnsi"/>
          <w:color w:val="000000" w:themeColor="text1"/>
        </w:rPr>
        <w:instrText>ADDIN CSL_CITATION {"citationItems":[{"id":"ITEM-1","itemData":{"DOI":"10.1042/BST20170218","ISSN":"14708752","abstract":"The cytochromes P450 (P450s or CYPs) constitute a large heme enzyme superfamily, members of which catalyze the oxidative transformation of a wide range of organic substrates, and whose functions are crucial to xenobiotic metabolism and steroid transformation in humans and other organisms. The P450 peroxygenases are a subgroup of the P450s that have evolved in microbes to catalyze the oxidative metabolism of fatty acids, using hydrogen peroxide as an oxidant rather than NAD(P)H-driven redox partner systems typical of the vast majority of other characterized P450 enzymes. Early members of the peroxygenase (CYP152) family were shown to catalyze hydroxylation at the α and β carbons of medium-to-long-chain fatty acids. However, more recent studies on other CYP152 family P450s revealed the ability to oxidatively decarboxylate fatty acids, generating terminal alkenes with potential applications as drop-in biofuels. Other research has revealed their capacity to decarboxylate and to desaturate hydroxylated fatty acids to form novel products. Structural data have revealed a common active site motif for the binding of the substrate carboxylate group in the peroxygenases, and mechanistic and transient kinetic analyses have demonstrated the formation of reactive iron-oxo species (compounds I and II) that are ultimately responsible for hydroxylation and decarboxylation of fatty acids, respectively. This short review will focus on the biochemical properties of the P450 peroxygenases and on their biotechnological applications with respect to production of volatile alkenes as biofuels, as well as other fine chemicals.","author":[{"dropping-particle":"","family":"Munro","given":"Andrew W.","non-dropping-particle":"","parse-names":false,"suffix":""},{"dropping-particle":"","family":"McLean","given":"Kirsty J.","non-dropping-particle":"","parse-names":false,"suffix":""},{"dropping-particle":"","family":"Grant","given":"Job L.","non-dropping-particle":"","parse-names":false,"suffix":""},{"dropping-particle":"","family":"Makris","given":"Thomas M.","non-dropping-particle":"","parse-names":false,"suffix":""}],"container-title":"Biochemical Society Transactions","id":"ITEM-1","issue":"1","issued":{"date-parts":[["2018","2","19"]]},"page":"183-196","publisher":"Portland Press Ltd","title":"Structure and function of the cytochrome P450 peroxygenase enzymes","type":"article","volume":"46"},"uris":["http://www.mendeley.com/documents/?uuid=5e068af6-ba00-35e0-9a82-53a46dc870a1"]}],"mendeley":{"formattedCitation":"(Munro &lt;i&gt;et al.&lt;/i&gt;, 2018)","plainTextFormattedCitation":"(Munro et al., 2018)","previouslyFormattedCitation":"(Munro &lt;i&gt;et al.&lt;/i&gt;, 2018)"},"properties":{"noteIndex":0},"schema":"https://github.com/citation-style-language/schema/raw/master/csl-citation.json"}</w:instrText>
      </w:r>
      <w:r w:rsidR="00440067" w:rsidRPr="001A2766">
        <w:rPr>
          <w:rFonts w:asciiTheme="minorHAnsi" w:hAnsiTheme="minorHAnsi"/>
          <w:color w:val="000000" w:themeColor="text1"/>
        </w:rPr>
        <w:fldChar w:fldCharType="separate"/>
      </w:r>
      <w:r w:rsidR="004F18DB" w:rsidRPr="001A2766">
        <w:rPr>
          <w:rFonts w:asciiTheme="minorHAnsi" w:hAnsiTheme="minorHAnsi"/>
          <w:noProof/>
          <w:color w:val="000000" w:themeColor="text1"/>
        </w:rPr>
        <w:t xml:space="preserve">(Munro </w:t>
      </w:r>
      <w:r w:rsidR="004F18DB" w:rsidRPr="001A2766">
        <w:rPr>
          <w:rFonts w:asciiTheme="minorHAnsi" w:hAnsiTheme="minorHAnsi"/>
          <w:i/>
          <w:noProof/>
          <w:color w:val="000000" w:themeColor="text1"/>
        </w:rPr>
        <w:t>et al.</w:t>
      </w:r>
      <w:r w:rsidR="004F18DB" w:rsidRPr="001A2766">
        <w:rPr>
          <w:rFonts w:asciiTheme="minorHAnsi" w:hAnsiTheme="minorHAnsi"/>
          <w:noProof/>
          <w:color w:val="000000" w:themeColor="text1"/>
        </w:rPr>
        <w:t>, 2018)</w:t>
      </w:r>
      <w:r w:rsidR="00440067" w:rsidRPr="001A2766">
        <w:rPr>
          <w:rFonts w:asciiTheme="minorHAnsi" w:hAnsiTheme="minorHAnsi"/>
          <w:color w:val="000000" w:themeColor="text1"/>
        </w:rPr>
        <w:fldChar w:fldCharType="end"/>
      </w:r>
      <w:r w:rsidR="00440067" w:rsidRPr="001A2766">
        <w:rPr>
          <w:rFonts w:asciiTheme="minorHAnsi" w:hAnsiTheme="minorHAnsi"/>
          <w:color w:val="000000" w:themeColor="text1"/>
        </w:rPr>
        <w:t xml:space="preserve"> </w:t>
      </w:r>
    </w:p>
    <w:p w14:paraId="11180BDD" w14:textId="77777777" w:rsidR="00AC343C" w:rsidRPr="001A2766" w:rsidRDefault="00AC343C" w:rsidP="001A2766">
      <w:pPr>
        <w:pStyle w:val="Heading4"/>
        <w:spacing w:line="360" w:lineRule="auto"/>
        <w:jc w:val="both"/>
        <w:rPr>
          <w:rFonts w:asciiTheme="minorHAnsi" w:hAnsiTheme="minorHAnsi"/>
          <w:color w:val="000000" w:themeColor="text1"/>
        </w:rPr>
      </w:pPr>
    </w:p>
    <w:p w14:paraId="628BDCAC" w14:textId="35DD9C6B" w:rsidR="00010CB2" w:rsidRPr="001A2766" w:rsidRDefault="00010CB2" w:rsidP="001A2766">
      <w:pPr>
        <w:spacing w:line="360" w:lineRule="auto"/>
        <w:jc w:val="both"/>
        <w:rPr>
          <w:rFonts w:asciiTheme="minorHAnsi" w:hAnsiTheme="minorHAnsi"/>
          <w:color w:val="000000" w:themeColor="text1"/>
        </w:rPr>
      </w:pPr>
      <w:r w:rsidRPr="001A2766">
        <w:rPr>
          <w:rFonts w:asciiTheme="minorHAnsi" w:hAnsiTheme="minorHAnsi"/>
          <w:color w:val="000000" w:themeColor="text1"/>
        </w:rPr>
        <w:t>The oxidase shunt pathway (</w:t>
      </w:r>
      <w:r w:rsidR="00F1471A" w:rsidRPr="001A2766">
        <w:rPr>
          <w:rFonts w:asciiTheme="minorHAnsi" w:hAnsiTheme="minorHAnsi"/>
          <w:color w:val="000000" w:themeColor="text1"/>
        </w:rPr>
        <w:t>Fi</w:t>
      </w:r>
      <w:r w:rsidRPr="001A2766">
        <w:rPr>
          <w:rFonts w:asciiTheme="minorHAnsi" w:hAnsiTheme="minorHAnsi"/>
          <w:color w:val="000000" w:themeColor="text1"/>
        </w:rPr>
        <w:t xml:space="preserve">g </w:t>
      </w:r>
      <w:r w:rsidR="00F1471A" w:rsidRPr="001A2766">
        <w:rPr>
          <w:rFonts w:asciiTheme="minorHAnsi" w:hAnsiTheme="minorHAnsi"/>
          <w:color w:val="000000" w:themeColor="text1"/>
        </w:rPr>
        <w:t>5</w:t>
      </w:r>
      <w:r w:rsidRPr="001A2766">
        <w:rPr>
          <w:rFonts w:asciiTheme="minorHAnsi" w:hAnsiTheme="minorHAnsi"/>
          <w:color w:val="000000" w:themeColor="text1"/>
        </w:rPr>
        <w:t xml:space="preserve">. a), results when a substrate is orientated such that H- abstraction cannot occur. A water molecule is formed when the oxygen atom of the highly reactive </w:t>
      </w:r>
      <w:proofErr w:type="spellStart"/>
      <w:r w:rsidRPr="001A2766">
        <w:rPr>
          <w:rFonts w:asciiTheme="minorHAnsi" w:hAnsiTheme="minorHAnsi"/>
          <w:color w:val="000000" w:themeColor="text1"/>
        </w:rPr>
        <w:t>ferryl</w:t>
      </w:r>
      <w:proofErr w:type="spellEnd"/>
      <w:r w:rsidRPr="001A2766">
        <w:rPr>
          <w:rFonts w:asciiTheme="minorHAnsi" w:hAnsiTheme="minorHAnsi"/>
          <w:color w:val="000000" w:themeColor="text1"/>
        </w:rPr>
        <w:t xml:space="preserve">- oxo radical species, </w:t>
      </w:r>
      <w:proofErr w:type="spellStart"/>
      <w:r w:rsidRPr="001A2766">
        <w:rPr>
          <w:rFonts w:asciiTheme="minorHAnsi" w:hAnsiTheme="minorHAnsi"/>
          <w:color w:val="000000" w:themeColor="text1"/>
        </w:rPr>
        <w:t>Cpd</w:t>
      </w:r>
      <w:proofErr w:type="spellEnd"/>
      <w:r w:rsidRPr="001A2766">
        <w:rPr>
          <w:rFonts w:asciiTheme="minorHAnsi" w:hAnsiTheme="minorHAnsi"/>
          <w:color w:val="000000" w:themeColor="text1"/>
        </w:rPr>
        <w:t xml:space="preserve"> I (</w:t>
      </w:r>
      <w:r w:rsidR="00F1471A" w:rsidRPr="001A2766">
        <w:rPr>
          <w:rFonts w:asciiTheme="minorHAnsi" w:hAnsiTheme="minorHAnsi"/>
          <w:color w:val="000000" w:themeColor="text1"/>
        </w:rPr>
        <w:t xml:space="preserve">Fig 5, </w:t>
      </w:r>
      <w:r w:rsidRPr="001A2766">
        <w:rPr>
          <w:rFonts w:asciiTheme="minorHAnsi" w:hAnsiTheme="minorHAnsi"/>
          <w:color w:val="000000" w:themeColor="text1"/>
        </w:rPr>
        <w:t xml:space="preserve">viii), is reduced, resulting in the reformation of the </w:t>
      </w:r>
      <w:proofErr w:type="spellStart"/>
      <w:r w:rsidRPr="001A2766">
        <w:rPr>
          <w:rFonts w:asciiTheme="minorHAnsi" w:hAnsiTheme="minorHAnsi"/>
          <w:color w:val="000000" w:themeColor="text1"/>
        </w:rPr>
        <w:t>pentacoordinated</w:t>
      </w:r>
      <w:proofErr w:type="spellEnd"/>
      <w:r w:rsidRPr="001A2766">
        <w:rPr>
          <w:rFonts w:asciiTheme="minorHAnsi" w:hAnsiTheme="minorHAnsi"/>
          <w:color w:val="000000" w:themeColor="text1"/>
        </w:rPr>
        <w:t>, substrate- bound state.</w:t>
      </w:r>
      <w:r w:rsidRPr="001A2766">
        <w:rPr>
          <w:rFonts w:asciiTheme="minorHAnsi" w:hAnsiTheme="minorHAnsi"/>
          <w:color w:val="000000" w:themeColor="text1"/>
        </w:rPr>
        <w:fldChar w:fldCharType="begin" w:fldLock="1"/>
      </w:r>
      <w:r w:rsidR="004F18DB" w:rsidRPr="001A2766">
        <w:rPr>
          <w:rFonts w:asciiTheme="minorHAnsi" w:hAnsiTheme="minorHAnsi"/>
          <w:color w:val="000000" w:themeColor="text1"/>
        </w:rPr>
        <w:instrText>ADDIN CSL_CITATION {"citationItems":[{"id":"ITEM-1","itemData":{"DOI":"10.1016/bs.apcsb.2016.07.003","ISBN":"9780128048252","ISSN":"18761623","PMID":"27567486","abstract":"Cytochromes P450, a family of heme-containing monooxygenases that catalyze a diverse range of oxidative reactions, are so-called due to their maximum absorbance at 450 nm, ie, “Pigment–450 nm,” when bound to carbon monoxide. They have appeal both academically and commercially due to their high degree of regio- and stereoselectivity, for example, in the area of active pharmaceutical ingredient synthesis. Despite this potential, they often exhibit poor stability, low turnover numbers and typically require electron transport protein(s) for catalysis. P450 systems exist in a variety of functional domain architectures, organized into 10 classes. P450s are also divided into families, each of which is based solely on amino acid sequence homology. Their catalytic mechanism employs a very complex, multistep catalytic cycle involving a range of transient intermediates. Mutagenesis is a powerful tool for the development of improved biocatalysts and has been used extensively with the archetypal Class VIII P450, BM3, from Bacillus megaterium, but with the increasing scale of genomic sequencing, a huge resource is now available for the discovery of novel P450s.","author":[{"dropping-particle":"","family":"Cook","given":"D. J.","non-dropping-particle":"","parse-names":false,"suffix":""},{"dropping-particle":"","family":"Finnigan","given":"J. D.","non-dropping-particle":"","parse-names":false,"suffix":""},{"dropping-particle":"","family":"Cook","given":"K.","non-dropping-particle":"","parse-names":false,"suffix":""},{"dropping-particle":"","family":"Black","given":"G. W.","non-dropping-particle":"","parse-names":false,"suffix":""},{"dropping-particle":"","family":"Charnock","given":"S. J.","non-dropping-particle":"","parse-names":false,"suffix":""}],"container-title":"Advances in Protein Chemistry and Structural Biology","id":"ITEM-1","issued":{"date-parts":[["2016","1","1"]]},"page":"105-126","publisher":"Academic Press Inc.","title":"Cytochromes P450: History, Classes, Catalytic Mechanism, and Industrial Application","type":"chapter","volume":"105"},"uris":["http://www.mendeley.com/documents/?uuid=89e3480c-82d7-3d87-8209-91f482e7b1eb"]}],"mendeley":{"formattedCitation":"(Cook &lt;i&gt;et al.&lt;/i&gt;, 2016)","plainTextFormattedCitation":"(Cook et al., 2016)","previouslyFormattedCitation":"(Cook &lt;i&gt;et al.&lt;/i&gt;, 2016)"},"properties":{"noteIndex":0},"schema":"https://github.com/citation-style-language/schema/raw/master/csl-citation.json"}</w:instrText>
      </w:r>
      <w:r w:rsidRPr="001A2766">
        <w:rPr>
          <w:rFonts w:asciiTheme="minorHAnsi" w:hAnsiTheme="minorHAnsi"/>
          <w:color w:val="000000" w:themeColor="text1"/>
        </w:rPr>
        <w:fldChar w:fldCharType="separate"/>
      </w:r>
      <w:r w:rsidR="004F18DB" w:rsidRPr="001A2766">
        <w:rPr>
          <w:rFonts w:asciiTheme="minorHAnsi" w:hAnsiTheme="minorHAnsi"/>
          <w:noProof/>
          <w:color w:val="000000" w:themeColor="text1"/>
        </w:rPr>
        <w:t xml:space="preserve">(Cook </w:t>
      </w:r>
      <w:r w:rsidR="004F18DB" w:rsidRPr="001A2766">
        <w:rPr>
          <w:rFonts w:asciiTheme="minorHAnsi" w:hAnsiTheme="minorHAnsi"/>
          <w:i/>
          <w:noProof/>
          <w:color w:val="000000" w:themeColor="text1"/>
        </w:rPr>
        <w:t>et al.</w:t>
      </w:r>
      <w:r w:rsidR="004F18DB" w:rsidRPr="001A2766">
        <w:rPr>
          <w:rFonts w:asciiTheme="minorHAnsi" w:hAnsiTheme="minorHAnsi"/>
          <w:noProof/>
          <w:color w:val="000000" w:themeColor="text1"/>
        </w:rPr>
        <w:t>, 2016)</w:t>
      </w:r>
      <w:r w:rsidRPr="001A2766">
        <w:rPr>
          <w:rFonts w:asciiTheme="minorHAnsi" w:hAnsiTheme="minorHAnsi"/>
          <w:color w:val="000000" w:themeColor="text1"/>
        </w:rPr>
        <w:fldChar w:fldCharType="end"/>
      </w:r>
      <w:r w:rsidRPr="001A2766">
        <w:rPr>
          <w:rFonts w:asciiTheme="minorHAnsi" w:hAnsiTheme="minorHAnsi"/>
          <w:color w:val="000000" w:themeColor="text1"/>
        </w:rPr>
        <w:t xml:space="preserve"> This is also observed in the autoxidation shunt, where the autooxidation of the ferrous- oxo complex results in the release of a superoxide species.</w:t>
      </w:r>
      <w:r w:rsidRPr="001A2766">
        <w:rPr>
          <w:rFonts w:asciiTheme="minorHAnsi" w:hAnsiTheme="minorHAnsi"/>
          <w:color w:val="000000" w:themeColor="text1"/>
        </w:rPr>
        <w:fldChar w:fldCharType="begin" w:fldLock="1"/>
      </w:r>
      <w:r w:rsidR="004F18DB" w:rsidRPr="001A2766">
        <w:rPr>
          <w:rFonts w:asciiTheme="minorHAnsi" w:hAnsiTheme="minorHAnsi"/>
          <w:color w:val="000000" w:themeColor="text1"/>
        </w:rPr>
        <w:instrText>ADDIN CSL_CITATION {"citationItems":[{"id":"ITEM-1","itemData":{"DOI":"10.1021/ac2009349","author":[{"dropping-particle":"","family":"Luthra","given":"Abhinav","non-dropping-particle":"","parse-names":false,"suffix":""},{"dropping-particle":"","family":"Denisov","given":"Ilia G","non-dropping-particle":"","parse-names":false,"suffix":""},{"dropping-particle":"","family":"Sligar","given":"Stephen G","non-dropping-particle":"","parse-names":false,"suffix":""}],"container-title":"Anal. Chem","id":"ITEM-1","issued":{"date-parts":[["2011"]]},"page":"5394-5399","title":"Temperature Derivative Spectroscopy To Monitor the Autoxidation Decay of Cytochromes P450","type":"article-journal","volume":"83"},"uris":["http://www.mendeley.com/documents/?uuid=ebf02a45-fad3-3d78-bf34-fde96f58f811"]}],"mendeley":{"formattedCitation":"(Luthra, Denisov and Sligar, 2011)","plainTextFormattedCitation":"(Luthra, Denisov and Sligar, 2011)","previouslyFormattedCitation":"(Luthra, Denisov and Sligar, 2011)"},"properties":{"noteIndex":0},"schema":"https://github.com/citation-style-language/schema/raw/master/csl-citation.json"}</w:instrText>
      </w:r>
      <w:r w:rsidRPr="001A2766">
        <w:rPr>
          <w:rFonts w:asciiTheme="minorHAnsi" w:hAnsiTheme="minorHAnsi"/>
          <w:color w:val="000000" w:themeColor="text1"/>
        </w:rPr>
        <w:fldChar w:fldCharType="separate"/>
      </w:r>
      <w:r w:rsidR="004F18DB" w:rsidRPr="001A2766">
        <w:rPr>
          <w:rFonts w:asciiTheme="minorHAnsi" w:hAnsiTheme="minorHAnsi"/>
          <w:noProof/>
          <w:color w:val="000000" w:themeColor="text1"/>
        </w:rPr>
        <w:t>(Luthra, Denisov and Sligar, 2011)</w:t>
      </w:r>
      <w:r w:rsidRPr="001A2766">
        <w:rPr>
          <w:rFonts w:asciiTheme="minorHAnsi" w:hAnsiTheme="minorHAnsi"/>
          <w:color w:val="000000" w:themeColor="text1"/>
        </w:rPr>
        <w:fldChar w:fldCharType="end"/>
      </w:r>
      <w:r w:rsidRPr="001A2766">
        <w:rPr>
          <w:rFonts w:asciiTheme="minorHAnsi" w:hAnsiTheme="minorHAnsi"/>
          <w:color w:val="000000" w:themeColor="text1"/>
        </w:rPr>
        <w:t xml:space="preserve"> In both the oxidase and autoxidation shunt pathway, no oxidised products are formed, despite the consumption of electrons. Uncoupling reactions occur when the oxidation of a substrate is troublesome, with the substrate occupying the active site in non- favourable orientations, and when access to the heme is </w:t>
      </w:r>
      <w:r w:rsidRPr="001A2766">
        <w:rPr>
          <w:rFonts w:asciiTheme="minorHAnsi" w:hAnsiTheme="minorHAnsi"/>
          <w:color w:val="000000" w:themeColor="text1"/>
          <w:highlight w:val="green"/>
        </w:rPr>
        <w:t>not controlled.</w:t>
      </w:r>
      <w:r w:rsidRPr="001A2766">
        <w:rPr>
          <w:rFonts w:asciiTheme="minorHAnsi" w:hAnsiTheme="minorHAnsi"/>
          <w:color w:val="000000" w:themeColor="text1"/>
        </w:rPr>
        <w:t xml:space="preserve"> </w:t>
      </w:r>
    </w:p>
    <w:p w14:paraId="2A9DA5F3" w14:textId="77777777" w:rsidR="00010CB2" w:rsidRPr="001A2766" w:rsidRDefault="00010CB2" w:rsidP="001A2766">
      <w:pPr>
        <w:spacing w:line="360" w:lineRule="auto"/>
        <w:jc w:val="both"/>
        <w:rPr>
          <w:rFonts w:asciiTheme="minorHAnsi" w:hAnsiTheme="minorHAnsi"/>
          <w:color w:val="000000" w:themeColor="text1"/>
        </w:rPr>
      </w:pPr>
    </w:p>
    <w:p w14:paraId="7CF43197" w14:textId="77777777" w:rsidR="00AC343C" w:rsidRPr="001A2766" w:rsidRDefault="00010CB2" w:rsidP="001A2766">
      <w:pPr>
        <w:spacing w:line="360" w:lineRule="auto"/>
        <w:jc w:val="both"/>
        <w:rPr>
          <w:rFonts w:asciiTheme="minorHAnsi" w:hAnsiTheme="minorHAnsi"/>
          <w:color w:val="000000" w:themeColor="text1"/>
        </w:rPr>
      </w:pPr>
      <w:r w:rsidRPr="001A2766">
        <w:rPr>
          <w:rFonts w:asciiTheme="minorHAnsi" w:hAnsiTheme="minorHAnsi"/>
          <w:color w:val="000000" w:themeColor="text1"/>
        </w:rPr>
        <w:t>These uncoupling reactions are of particular inte</w:t>
      </w:r>
      <w:r w:rsidR="00C23BA8" w:rsidRPr="001A2766">
        <w:rPr>
          <w:rFonts w:asciiTheme="minorHAnsi" w:hAnsiTheme="minorHAnsi"/>
          <w:color w:val="000000" w:themeColor="text1"/>
        </w:rPr>
        <w:t>re</w:t>
      </w:r>
      <w:r w:rsidRPr="001A2766">
        <w:rPr>
          <w:rFonts w:asciiTheme="minorHAnsi" w:hAnsiTheme="minorHAnsi"/>
          <w:color w:val="000000" w:themeColor="text1"/>
        </w:rPr>
        <w:t xml:space="preserve">st to pharmacologists, biochemists and toxicologists as they are major unproductive pathways, and so the factors affecting their rates are studied in depth. </w:t>
      </w:r>
    </w:p>
    <w:p w14:paraId="3F1F77A6" w14:textId="77777777" w:rsidR="00AC343C" w:rsidRPr="001A2766" w:rsidRDefault="00AC343C" w:rsidP="001A2766">
      <w:pPr>
        <w:spacing w:line="360" w:lineRule="auto"/>
        <w:jc w:val="both"/>
        <w:rPr>
          <w:rFonts w:asciiTheme="minorHAnsi" w:hAnsiTheme="minorHAnsi"/>
          <w:color w:val="000000" w:themeColor="text1"/>
        </w:rPr>
      </w:pPr>
    </w:p>
    <w:p w14:paraId="25A8B8FD" w14:textId="77777777" w:rsidR="00D534C0" w:rsidRPr="001A2766" w:rsidRDefault="00D534C0" w:rsidP="001A2766">
      <w:pPr>
        <w:spacing w:line="360" w:lineRule="auto"/>
        <w:jc w:val="both"/>
        <w:rPr>
          <w:rFonts w:asciiTheme="minorHAnsi" w:hAnsiTheme="minorHAnsi" w:cstheme="minorHAnsi"/>
          <w:color w:val="000000" w:themeColor="text1"/>
        </w:rPr>
      </w:pPr>
    </w:p>
    <w:p w14:paraId="54CD8C9D" w14:textId="3655C8FA" w:rsidR="00AC343C" w:rsidRPr="001A2766" w:rsidRDefault="00393028" w:rsidP="001A2766">
      <w:pPr>
        <w:pStyle w:val="Heading1"/>
        <w:spacing w:line="360" w:lineRule="auto"/>
        <w:jc w:val="both"/>
        <w:rPr>
          <w:b/>
          <w:bCs/>
          <w:color w:val="000000" w:themeColor="text1"/>
        </w:rPr>
      </w:pPr>
      <w:bookmarkStart w:id="23" w:name="_Toc60561220"/>
      <w:r w:rsidRPr="001A2766">
        <w:rPr>
          <w:b/>
          <w:bCs/>
          <w:color w:val="000000" w:themeColor="text1"/>
        </w:rPr>
        <w:t>Human P450s, xenobiotic metabolism and FDA approval</w:t>
      </w:r>
      <w:bookmarkEnd w:id="23"/>
    </w:p>
    <w:p w14:paraId="6C98408B" w14:textId="77777777" w:rsidR="00AC343C" w:rsidRPr="001A2766" w:rsidRDefault="00AC343C" w:rsidP="001A2766">
      <w:pPr>
        <w:spacing w:line="360" w:lineRule="auto"/>
        <w:jc w:val="both"/>
        <w:rPr>
          <w:b/>
          <w:bCs/>
          <w:color w:val="000000" w:themeColor="text1"/>
        </w:rPr>
      </w:pPr>
    </w:p>
    <w:p w14:paraId="27F108B6" w14:textId="037AF286" w:rsidR="00AC343C" w:rsidRPr="001A2766" w:rsidRDefault="00393028" w:rsidP="001A2766">
      <w:pPr>
        <w:pStyle w:val="Heading3"/>
        <w:spacing w:line="360" w:lineRule="auto"/>
        <w:jc w:val="both"/>
        <w:rPr>
          <w:b/>
          <w:bCs/>
          <w:color w:val="000000" w:themeColor="text1"/>
        </w:rPr>
      </w:pPr>
      <w:bookmarkStart w:id="24" w:name="_Toc60561221"/>
      <w:r w:rsidRPr="001A2766">
        <w:rPr>
          <w:b/>
          <w:bCs/>
          <w:color w:val="000000" w:themeColor="text1"/>
        </w:rPr>
        <w:t xml:space="preserve">Human </w:t>
      </w:r>
      <w:r w:rsidR="00B97EAA" w:rsidRPr="001A2766">
        <w:rPr>
          <w:b/>
          <w:bCs/>
          <w:color w:val="000000" w:themeColor="text1"/>
        </w:rPr>
        <w:t>P450s</w:t>
      </w:r>
      <w:bookmarkEnd w:id="24"/>
      <w:r w:rsidRPr="001A2766">
        <w:rPr>
          <w:b/>
          <w:bCs/>
          <w:color w:val="000000" w:themeColor="text1"/>
        </w:rPr>
        <w:t xml:space="preserve"> </w:t>
      </w:r>
    </w:p>
    <w:p w14:paraId="64E7FD77" w14:textId="77777777" w:rsidR="00AC343C" w:rsidRPr="001A2766" w:rsidRDefault="00AC343C" w:rsidP="001A2766">
      <w:pPr>
        <w:spacing w:line="360" w:lineRule="auto"/>
        <w:jc w:val="both"/>
        <w:rPr>
          <w:color w:val="000000" w:themeColor="text1"/>
        </w:rPr>
      </w:pPr>
    </w:p>
    <w:p w14:paraId="32F3A5C8" w14:textId="1722F725" w:rsidR="00AC343C" w:rsidRPr="001A2766" w:rsidRDefault="00393028" w:rsidP="001A2766">
      <w:pPr>
        <w:spacing w:line="360" w:lineRule="auto"/>
        <w:jc w:val="both"/>
        <w:rPr>
          <w:rFonts w:asciiTheme="minorHAnsi" w:hAnsiTheme="minorHAnsi"/>
          <w:color w:val="000000" w:themeColor="text1"/>
        </w:rPr>
      </w:pPr>
      <w:r w:rsidRPr="001A2766">
        <w:rPr>
          <w:rFonts w:asciiTheme="minorHAnsi" w:hAnsiTheme="minorHAnsi"/>
          <w:color w:val="000000" w:themeColor="text1"/>
        </w:rPr>
        <w:t>The purification and isolation of P450s from human microsomes began in the 1970s, with P450 subfamily 3A and 2C most highly isolated due to their stability and abundance.</w:t>
      </w:r>
      <w:r w:rsidRPr="001A2766">
        <w:rPr>
          <w:rFonts w:asciiTheme="minorHAnsi" w:hAnsiTheme="minorHAnsi"/>
          <w:color w:val="000000" w:themeColor="text1"/>
          <w:vertAlign w:val="superscript"/>
        </w:rPr>
        <w:t>30</w:t>
      </w:r>
      <w:r w:rsidRPr="001A2766">
        <w:rPr>
          <w:rFonts w:asciiTheme="minorHAnsi" w:hAnsiTheme="minorHAnsi"/>
          <w:color w:val="000000" w:themeColor="text1"/>
        </w:rPr>
        <w:t xml:space="preserve"> </w:t>
      </w:r>
      <w:r w:rsidR="00C460BF" w:rsidRPr="001A2766">
        <w:rPr>
          <w:rFonts w:asciiTheme="minorHAnsi" w:hAnsiTheme="minorHAnsi"/>
          <w:color w:val="000000" w:themeColor="text1"/>
        </w:rPr>
        <w:t>Throughout t</w:t>
      </w:r>
      <w:r w:rsidRPr="001A2766">
        <w:rPr>
          <w:rFonts w:asciiTheme="minorHAnsi" w:hAnsiTheme="minorHAnsi"/>
          <w:color w:val="000000" w:themeColor="text1"/>
        </w:rPr>
        <w:t>he</w:t>
      </w:r>
      <w:r w:rsidR="00C460BF" w:rsidRPr="001A2766">
        <w:rPr>
          <w:rFonts w:asciiTheme="minorHAnsi" w:hAnsiTheme="minorHAnsi"/>
          <w:color w:val="000000" w:themeColor="text1"/>
        </w:rPr>
        <w:t xml:space="preserve"> introduction of </w:t>
      </w:r>
      <w:r w:rsidRPr="001A2766">
        <w:rPr>
          <w:rFonts w:asciiTheme="minorHAnsi" w:hAnsiTheme="minorHAnsi"/>
          <w:color w:val="000000" w:themeColor="text1"/>
        </w:rPr>
        <w:t xml:space="preserve">recombinant DNA technologies </w:t>
      </w:r>
      <w:r w:rsidR="00C460BF" w:rsidRPr="001A2766">
        <w:rPr>
          <w:rFonts w:asciiTheme="minorHAnsi" w:hAnsiTheme="minorHAnsi"/>
          <w:color w:val="000000" w:themeColor="text1"/>
        </w:rPr>
        <w:t xml:space="preserve">made it possible </w:t>
      </w:r>
      <w:r w:rsidRPr="001A2766">
        <w:rPr>
          <w:rFonts w:asciiTheme="minorHAnsi" w:hAnsiTheme="minorHAnsi"/>
          <w:color w:val="000000" w:themeColor="text1"/>
        </w:rPr>
        <w:t xml:space="preserve">for human </w:t>
      </w:r>
      <w:r w:rsidRPr="001A2766">
        <w:rPr>
          <w:rFonts w:asciiTheme="minorHAnsi" w:hAnsiTheme="minorHAnsi"/>
          <w:color w:val="000000" w:themeColor="text1"/>
        </w:rPr>
        <w:lastRenderedPageBreak/>
        <w:t>cDNAs to be cloned and introduced primarily into mammalian and yeast systems, and by the 1990s, into bacterial systems, easing the methods of expression and purification</w:t>
      </w:r>
      <w:r w:rsidR="00A64AC0" w:rsidRPr="001A2766">
        <w:rPr>
          <w:rFonts w:asciiTheme="minorHAnsi" w:hAnsiTheme="minorHAnsi"/>
          <w:color w:val="000000" w:themeColor="text1"/>
        </w:rPr>
        <w:t xml:space="preserve"> </w:t>
      </w:r>
      <w:r w:rsidR="00A64AC0" w:rsidRPr="001A2766">
        <w:rPr>
          <w:rFonts w:asciiTheme="minorHAnsi" w:hAnsiTheme="minorHAnsi"/>
          <w:color w:val="000000" w:themeColor="text1"/>
        </w:rPr>
        <w:fldChar w:fldCharType="begin" w:fldLock="1"/>
      </w:r>
      <w:r w:rsidR="00A64AC0" w:rsidRPr="001A2766">
        <w:rPr>
          <w:rFonts w:asciiTheme="minorHAnsi" w:hAnsiTheme="minorHAnsi"/>
          <w:color w:val="000000" w:themeColor="text1"/>
        </w:rPr>
        <w:instrText>ADDIN CSL_CITATION {"citationItems":[{"id":"ITEM-1","itemData":{"DOI":"10.1038/331442a0","ISSN":"00280836","PMID":"3123997","abstract":"In population studies of individuals given the antihypertensive drug debrisoquine1,3, two distinct phenotypes have been described: extensive metabolizers excrete 10-200 times more of the urinary metabolite 4-hydroxydebrisoquine than poor metabolizers. In family studies the poor-metabolizer phenotype behaves as an auto-somal recessive trait with an incidence between 5% and 10% in the white population of Europe and North America1-4, and extends to the deficient metabolism of more than 20 commonly prescribed drugs1-4. Clinical studies have shown that such individuals are at high risk for the development of adverse side effects from these and probably many other drugs1-6. Here we show that poor meta-bolizers have negligible amounts of the cytochrome P450 enzyme P450dbl. We have cloned the human P450dbl complementary DNA and expressed it in mammalian cell culture. Furthermore, by directly cloning and sequencing cDNAs from several poor-metabolizer livers, we have identified three variant messenger RNAs that are products of mutant genes producing incorrectly spliced dbl pre-mRNA, providing a molecular explanation for one of man's most commonly defective genes (frequency of mutant alleles 35-43%). © 1988 Nature Publishing Group.","author":[{"dropping-particle":"","family":"Gonzalez","given":"Frank J.","non-dropping-particle":"","parse-names":false,"suffix":""},{"dropping-particle":"","family":"Skodat","given":"Radek C.","non-dropping-particle":"","parse-names":false,"suffix":""},{"dropping-particle":"","family":"Kimura","given":"Shioko","non-dropping-particle":"","parse-names":false,"suffix":""},{"dropping-particle":"","family":"Umeno","given":"Morio","non-dropping-particle":"","parse-names":false,"suffix":""},{"dropping-particle":"","family":"Zanger","given":"Ulrich M.","non-dropping-particle":"","parse-names":false,"suffix":""},{"dropping-particle":"","family":"Nebert","given":"Daniel W.","non-dropping-particle":"","parse-names":false,"suffix":""},{"dropping-particle":"V.","family":"Gelboin","given":"Harry","non-dropping-particle":"","parse-names":false,"suffix":""},{"dropping-particle":"","family":"Hardwick","given":"James P.","non-dropping-particle":"","parse-names":false,"suffix":""},{"dropping-particle":"","family":"Meyer","given":"Urs A.","non-dropping-particle":"","parse-names":false,"suffix":""}],"container-title":"Nature","id":"ITEM-1","issue":"6155","issued":{"date-parts":[["1988"]]},"page":"442-446","publisher":"Nature Publishing Group","title":"Characterization of the common genetic defect in humans deficient in debrisoquine metabolism","type":"article-journal","volume":"331"},"uris":["http://www.mendeley.com/documents/?uuid=3e220308-9605-3db9-9f02-03fa8b34d8bd"]}],"mendeley":{"formattedCitation":"(Gonzalez &lt;i&gt;et al.&lt;/i&gt;, 1988)","plainTextFormattedCitation":"(Gonzalez et al., 1988)","previouslyFormattedCitation":"(Gonzalez &lt;i&gt;et al.&lt;/i&gt;, 1988)"},"properties":{"noteIndex":0},"schema":"https://github.com/citation-style-language/schema/raw/master/csl-citation.json"}</w:instrText>
      </w:r>
      <w:r w:rsidR="00A64AC0" w:rsidRPr="001A2766">
        <w:rPr>
          <w:rFonts w:asciiTheme="minorHAnsi" w:hAnsiTheme="minorHAnsi"/>
          <w:color w:val="000000" w:themeColor="text1"/>
        </w:rPr>
        <w:fldChar w:fldCharType="separate"/>
      </w:r>
      <w:r w:rsidR="00A64AC0" w:rsidRPr="001A2766">
        <w:rPr>
          <w:rFonts w:asciiTheme="minorHAnsi" w:hAnsiTheme="minorHAnsi"/>
          <w:noProof/>
          <w:color w:val="000000" w:themeColor="text1"/>
        </w:rPr>
        <w:t xml:space="preserve">(Gonzalez </w:t>
      </w:r>
      <w:r w:rsidR="00A64AC0" w:rsidRPr="001A2766">
        <w:rPr>
          <w:rFonts w:asciiTheme="minorHAnsi" w:hAnsiTheme="minorHAnsi"/>
          <w:i/>
          <w:noProof/>
          <w:color w:val="000000" w:themeColor="text1"/>
        </w:rPr>
        <w:t>et al.</w:t>
      </w:r>
      <w:r w:rsidR="00A64AC0" w:rsidRPr="001A2766">
        <w:rPr>
          <w:rFonts w:asciiTheme="minorHAnsi" w:hAnsiTheme="minorHAnsi"/>
          <w:noProof/>
          <w:color w:val="000000" w:themeColor="text1"/>
        </w:rPr>
        <w:t>, 1988)</w:t>
      </w:r>
      <w:r w:rsidR="00A64AC0" w:rsidRPr="001A2766">
        <w:rPr>
          <w:rFonts w:asciiTheme="minorHAnsi" w:hAnsiTheme="minorHAnsi"/>
          <w:color w:val="000000" w:themeColor="text1"/>
        </w:rPr>
        <w:fldChar w:fldCharType="end"/>
      </w:r>
      <w:r w:rsidR="00A64AC0" w:rsidRPr="001A2766">
        <w:rPr>
          <w:rFonts w:asciiTheme="minorHAnsi" w:hAnsiTheme="minorHAnsi"/>
          <w:color w:val="000000" w:themeColor="text1"/>
        </w:rPr>
        <w:t>.</w:t>
      </w:r>
      <w:r w:rsidRPr="001A2766">
        <w:rPr>
          <w:rFonts w:asciiTheme="minorHAnsi" w:hAnsiTheme="minorHAnsi"/>
          <w:color w:val="000000" w:themeColor="text1"/>
        </w:rPr>
        <w:t xml:space="preserve"> </w:t>
      </w:r>
      <w:r w:rsidR="00E15E53" w:rsidRPr="001A2766">
        <w:rPr>
          <w:rFonts w:asciiTheme="minorHAnsi" w:hAnsiTheme="minorHAnsi"/>
          <w:color w:val="000000" w:themeColor="text1"/>
        </w:rPr>
        <w:t xml:space="preserve">There are </w:t>
      </w:r>
      <w:r w:rsidR="00A64AC0" w:rsidRPr="001A2766">
        <w:rPr>
          <w:rFonts w:asciiTheme="minorHAnsi" w:hAnsiTheme="minorHAnsi"/>
          <w:color w:val="000000" w:themeColor="text1"/>
        </w:rPr>
        <w:t xml:space="preserve">18 </w:t>
      </w:r>
      <w:r w:rsidR="00E15E53" w:rsidRPr="001A2766">
        <w:rPr>
          <w:rFonts w:asciiTheme="minorHAnsi" w:hAnsiTheme="minorHAnsi"/>
          <w:color w:val="000000" w:themeColor="text1"/>
        </w:rPr>
        <w:t>human P450</w:t>
      </w:r>
      <w:r w:rsidR="00A64AC0" w:rsidRPr="001A2766">
        <w:rPr>
          <w:rFonts w:asciiTheme="minorHAnsi" w:hAnsiTheme="minorHAnsi"/>
          <w:color w:val="000000" w:themeColor="text1"/>
        </w:rPr>
        <w:t xml:space="preserve"> families,</w:t>
      </w:r>
      <w:r w:rsidR="00E15E53" w:rsidRPr="001A2766">
        <w:rPr>
          <w:rFonts w:asciiTheme="minorHAnsi" w:hAnsiTheme="minorHAnsi"/>
          <w:color w:val="000000" w:themeColor="text1"/>
        </w:rPr>
        <w:t xml:space="preserve"> divided into </w:t>
      </w:r>
      <w:r w:rsidR="00A64AC0" w:rsidRPr="001A2766">
        <w:rPr>
          <w:rFonts w:asciiTheme="minorHAnsi" w:hAnsiTheme="minorHAnsi"/>
          <w:color w:val="000000" w:themeColor="text1"/>
        </w:rPr>
        <w:t>41</w:t>
      </w:r>
      <w:r w:rsidR="00E15E53" w:rsidRPr="001A2766">
        <w:rPr>
          <w:rFonts w:asciiTheme="minorHAnsi" w:hAnsiTheme="minorHAnsi"/>
          <w:color w:val="000000" w:themeColor="text1"/>
        </w:rPr>
        <w:t xml:space="preserve"> </w:t>
      </w:r>
      <w:r w:rsidR="00A64AC0" w:rsidRPr="001A2766">
        <w:rPr>
          <w:rFonts w:asciiTheme="minorHAnsi" w:hAnsiTheme="minorHAnsi"/>
          <w:color w:val="000000" w:themeColor="text1"/>
        </w:rPr>
        <w:t>sub</w:t>
      </w:r>
      <w:r w:rsidR="00E15E53" w:rsidRPr="001A2766">
        <w:rPr>
          <w:rFonts w:asciiTheme="minorHAnsi" w:hAnsiTheme="minorHAnsi"/>
          <w:color w:val="000000" w:themeColor="text1"/>
        </w:rPr>
        <w:t>families</w:t>
      </w:r>
      <w:r w:rsidR="00A64AC0" w:rsidRPr="001A2766">
        <w:rPr>
          <w:rFonts w:asciiTheme="minorHAnsi" w:hAnsiTheme="minorHAnsi"/>
          <w:color w:val="000000" w:themeColor="text1"/>
        </w:rPr>
        <w:t xml:space="preserve"> </w:t>
      </w:r>
      <w:r w:rsidR="00A64AC0" w:rsidRPr="001A2766">
        <w:rPr>
          <w:rFonts w:asciiTheme="minorHAnsi" w:hAnsiTheme="minorHAnsi"/>
          <w:color w:val="000000" w:themeColor="text1"/>
        </w:rPr>
        <w:fldChar w:fldCharType="begin" w:fldLock="1"/>
      </w:r>
      <w:r w:rsidR="00A64AC0" w:rsidRPr="001A2766">
        <w:rPr>
          <w:rFonts w:asciiTheme="minorHAnsi" w:hAnsiTheme="minorHAnsi"/>
          <w:color w:val="000000" w:themeColor="text1"/>
        </w:rPr>
        <w:instrText>ADDIN CSL_CITATION {"citationItems":[{"id":"ITEM-1","itemData":{"DOI":"10.1097/00008571-200401000-00001","ISSN":"0960314X","PMID":"15128046","abstract":"Objectives: Completion of both the mouse and human genome sequences in the private and public sectors has prompted comparison between the two species at multiple levels. This review summarizes the cytochrome P450 (CVP) gene superfamily. For the first time, we have the ability to compare complete sets of CVP genes from two mammals. Use of the mouse as a model mammal, and as a surrogate for human biology, assumes reasonable similarity between the two. It is therefore of Interest to catalog the genetic similarities and differences, and to clarify the limits of extrapolation from mouse to human. Methods: Data-mining methods have been used to find all the mouse and human CYP sequences; this includes 102 putatively functional genes and 88 pseudogenes in the mouse, and 57 putatively functional genes and 58 pseudogenes in the human. Comparison is made between all these genes, especially the seven main CYP gene clusters. Results and conclusions: The seven CVP clusters are greatly expanded in the mouse with 72 functional genes versus only 27 in the human, while many pseudogenes are present; presumably this phenomenon will be seen in many other gene superfamily clusters. Complete identification of all pseudogene sequences is likely to be clinically important, because some of these highly similar exons can interfere with PCR-based genotyping assays. A naming procedure for each of four categories of CYP pseudogenes is proposed, and we encourage various gene nomenclature committees to consider seriously the adoption and application of this pseudogene nomenclature system. © 2004 Lippincott Williams &amp; Wilkins.","author":[{"dropping-particle":"","family":"Nelson","given":"David R.","non-dropping-particle":"","parse-names":false,"suffix":""},{"dropping-particle":"","family":"Zeldin","given":"Darryl C.","non-dropping-particle":"","parse-names":false,"suffix":""},{"dropping-particle":"","family":"Hoffman","given":"Susan M.G.","non-dropping-particle":"","parse-names":false,"suffix":""},{"dropping-particle":"","family":"Maltais","given":"Lois J.","non-dropping-particle":"","parse-names":false,"suffix":""},{"dropping-particle":"","family":"Wain","given":"Hester M.","non-dropping-particle":"","parse-names":false,"suffix":""},{"dropping-particle":"","family":"Nebert","given":"Daniel W.","non-dropping-particle":"","parse-names":false,"suffix":""}],"container-title":"Pharmacogenetics","id":"ITEM-1","issue":"1","issued":{"date-parts":[["2004","1"]]},"page":"1-18","publisher":"Pharmacogenetics","title":"Comparison of cytochrome P450 (CYP) genes from the mouse and human genomes, including nomenclature recommendations for genes, pseudogenes and alternative-splice variants","type":"article","volume":"14"},"uris":["http://www.mendeley.com/documents/?uuid=427d2965-b317-351a-aace-9e8d0ceb8426"]}],"mendeley":{"formattedCitation":"(Nelson &lt;i&gt;et al.&lt;/i&gt;, 2004)","plainTextFormattedCitation":"(Nelson et al., 2004)","previouslyFormattedCitation":"(Nelson &lt;i&gt;et al.&lt;/i&gt;, 2004)"},"properties":{"noteIndex":0},"schema":"https://github.com/citation-style-language/schema/raw/master/csl-citation.json"}</w:instrText>
      </w:r>
      <w:r w:rsidR="00A64AC0" w:rsidRPr="001A2766">
        <w:rPr>
          <w:rFonts w:asciiTheme="minorHAnsi" w:hAnsiTheme="minorHAnsi"/>
          <w:color w:val="000000" w:themeColor="text1"/>
        </w:rPr>
        <w:fldChar w:fldCharType="separate"/>
      </w:r>
      <w:r w:rsidR="00A64AC0" w:rsidRPr="001A2766">
        <w:rPr>
          <w:rFonts w:asciiTheme="minorHAnsi" w:hAnsiTheme="minorHAnsi"/>
          <w:noProof/>
          <w:color w:val="000000" w:themeColor="text1"/>
        </w:rPr>
        <w:t xml:space="preserve">(Nelson </w:t>
      </w:r>
      <w:r w:rsidR="00A64AC0" w:rsidRPr="001A2766">
        <w:rPr>
          <w:rFonts w:asciiTheme="minorHAnsi" w:hAnsiTheme="minorHAnsi"/>
          <w:i/>
          <w:noProof/>
          <w:color w:val="000000" w:themeColor="text1"/>
        </w:rPr>
        <w:t>et al.</w:t>
      </w:r>
      <w:r w:rsidR="00A64AC0" w:rsidRPr="001A2766">
        <w:rPr>
          <w:rFonts w:asciiTheme="minorHAnsi" w:hAnsiTheme="minorHAnsi"/>
          <w:noProof/>
          <w:color w:val="000000" w:themeColor="text1"/>
        </w:rPr>
        <w:t>, 2004)</w:t>
      </w:r>
      <w:r w:rsidR="00A64AC0" w:rsidRPr="001A2766">
        <w:rPr>
          <w:rFonts w:asciiTheme="minorHAnsi" w:hAnsiTheme="minorHAnsi"/>
          <w:color w:val="000000" w:themeColor="text1"/>
        </w:rPr>
        <w:fldChar w:fldCharType="end"/>
      </w:r>
      <w:r w:rsidR="00A64AC0" w:rsidRPr="001A2766">
        <w:rPr>
          <w:rFonts w:asciiTheme="minorHAnsi" w:hAnsiTheme="minorHAnsi"/>
          <w:color w:val="000000" w:themeColor="text1"/>
        </w:rPr>
        <w:t xml:space="preserve">. </w:t>
      </w:r>
      <w:r w:rsidR="00A0182E" w:rsidRPr="001A2766">
        <w:rPr>
          <w:rFonts w:asciiTheme="minorHAnsi" w:hAnsiTheme="minorHAnsi"/>
          <w:color w:val="000000" w:themeColor="text1"/>
        </w:rPr>
        <w:t xml:space="preserve">Human CYPs vary in selectivity and regioselectivity, in which those variants involved in xenobiotic transformations tending to be more promiscuous in nature and therefore are able to metabolise a wide range of substrates. </w:t>
      </w:r>
    </w:p>
    <w:p w14:paraId="521FEEFF" w14:textId="77777777" w:rsidR="00D86E56" w:rsidRPr="001A2766" w:rsidRDefault="00D86E56" w:rsidP="001A2766">
      <w:pPr>
        <w:spacing w:line="360" w:lineRule="auto"/>
        <w:jc w:val="both"/>
        <w:rPr>
          <w:color w:val="000000" w:themeColor="text1"/>
        </w:rPr>
      </w:pPr>
    </w:p>
    <w:p w14:paraId="2E20990F" w14:textId="19D7DD1B" w:rsidR="00D86E56" w:rsidRPr="001A2766" w:rsidRDefault="00A64AC0" w:rsidP="001A2766">
      <w:pPr>
        <w:pStyle w:val="Heading4"/>
        <w:spacing w:line="360" w:lineRule="auto"/>
        <w:jc w:val="both"/>
        <w:rPr>
          <w:b/>
          <w:bCs/>
          <w:color w:val="000000" w:themeColor="text1"/>
        </w:rPr>
      </w:pPr>
      <w:bookmarkStart w:id="25" w:name="_Toc60561222"/>
      <w:r w:rsidRPr="001A2766">
        <w:rPr>
          <w:b/>
          <w:bCs/>
          <w:color w:val="000000" w:themeColor="text1"/>
        </w:rPr>
        <w:t>CYP1A/2A</w:t>
      </w:r>
      <w:bookmarkEnd w:id="25"/>
    </w:p>
    <w:p w14:paraId="50753BAD" w14:textId="53B8631D" w:rsidR="00A64AC0" w:rsidRPr="001A2766" w:rsidRDefault="00A64AC0" w:rsidP="001A2766">
      <w:pPr>
        <w:spacing w:line="360" w:lineRule="auto"/>
        <w:jc w:val="both"/>
        <w:rPr>
          <w:rFonts w:asciiTheme="minorHAnsi" w:hAnsiTheme="minorHAnsi"/>
          <w:color w:val="000000" w:themeColor="text1"/>
        </w:rPr>
      </w:pPr>
      <w:r w:rsidRPr="001A2766">
        <w:rPr>
          <w:rFonts w:asciiTheme="minorHAnsi" w:hAnsiTheme="minorHAnsi"/>
          <w:color w:val="000000" w:themeColor="text1"/>
        </w:rPr>
        <w:t xml:space="preserve">First characterized in rat liver microsomes, the CYP1A subfamily was originally thought to have induced toxic, undesirable side- effects such as activation of </w:t>
      </w:r>
      <w:proofErr w:type="spellStart"/>
      <w:r w:rsidRPr="001A2766">
        <w:rPr>
          <w:rFonts w:asciiTheme="minorHAnsi" w:hAnsiTheme="minorHAnsi"/>
          <w:color w:val="000000" w:themeColor="text1"/>
          <w:highlight w:val="yellow"/>
        </w:rPr>
        <w:t>carcinogens</w:t>
      </w:r>
      <w:r w:rsidRPr="001A2766">
        <w:rPr>
          <w:rFonts w:asciiTheme="minorHAnsi" w:hAnsiTheme="minorHAnsi"/>
          <w:color w:val="000000" w:themeColor="text1"/>
        </w:rPr>
        <w:t>.REF</w:t>
      </w:r>
      <w:proofErr w:type="spellEnd"/>
      <w:r w:rsidRPr="001A2766">
        <w:rPr>
          <w:rFonts w:asciiTheme="minorHAnsi" w:hAnsiTheme="minorHAnsi"/>
          <w:color w:val="000000" w:themeColor="text1"/>
        </w:rPr>
        <w:t xml:space="preserve">. However it is now known that the CYP1A subfamily contains just two functional genes, CYP1A1 and CYP1A2. </w:t>
      </w:r>
    </w:p>
    <w:p w14:paraId="63BF2EC4" w14:textId="32CBD4D2" w:rsidR="00A64AC0" w:rsidRPr="001A2766" w:rsidRDefault="00A64AC0" w:rsidP="001A2766">
      <w:pPr>
        <w:spacing w:line="360" w:lineRule="auto"/>
        <w:jc w:val="both"/>
        <w:rPr>
          <w:rFonts w:asciiTheme="minorHAnsi" w:hAnsiTheme="minorHAnsi"/>
          <w:color w:val="000000" w:themeColor="text1"/>
        </w:rPr>
      </w:pPr>
    </w:p>
    <w:p w14:paraId="50B04B1D" w14:textId="6403F69E" w:rsidR="00A64AC0" w:rsidRPr="001A2766" w:rsidRDefault="00A64AC0" w:rsidP="001A2766">
      <w:pPr>
        <w:spacing w:line="360" w:lineRule="auto"/>
        <w:jc w:val="both"/>
        <w:rPr>
          <w:rFonts w:asciiTheme="minorHAnsi" w:hAnsiTheme="minorHAnsi"/>
          <w:color w:val="000000" w:themeColor="text1"/>
        </w:rPr>
      </w:pPr>
      <w:r w:rsidRPr="001A2766">
        <w:rPr>
          <w:rFonts w:asciiTheme="minorHAnsi" w:hAnsiTheme="minorHAnsi"/>
          <w:color w:val="000000" w:themeColor="text1"/>
        </w:rPr>
        <w:t>CYP1A is mainly responsible for hydroxylation and oxidation of aromatic compounds</w:t>
      </w:r>
      <w:r w:rsidR="003A2247" w:rsidRPr="001A2766">
        <w:rPr>
          <w:rFonts w:asciiTheme="minorHAnsi" w:hAnsiTheme="minorHAnsi"/>
          <w:color w:val="000000" w:themeColor="text1"/>
        </w:rPr>
        <w:t xml:space="preserve"> and hormones, including progesterone,</w:t>
      </w:r>
      <w:r w:rsidRPr="001A2766">
        <w:rPr>
          <w:rFonts w:asciiTheme="minorHAnsi" w:hAnsiTheme="minorHAnsi"/>
          <w:color w:val="000000" w:themeColor="text1"/>
        </w:rPr>
        <w:t xml:space="preserve"> where CYP1A1 substrates tend to be aromatic hydrocarbons, whereas CYP1A2 prefers heterocyclic compounds and aromatic amines </w:t>
      </w:r>
      <w:r w:rsidR="003A2247" w:rsidRPr="001A2766">
        <w:rPr>
          <w:rFonts w:asciiTheme="minorHAnsi" w:hAnsiTheme="minorHAnsi"/>
          <w:color w:val="000000" w:themeColor="text1"/>
        </w:rPr>
        <w:fldChar w:fldCharType="begin" w:fldLock="1"/>
      </w:r>
      <w:r w:rsidR="003A2247" w:rsidRPr="001A2766">
        <w:rPr>
          <w:rFonts w:asciiTheme="minorHAnsi" w:hAnsiTheme="minorHAnsi"/>
          <w:color w:val="000000" w:themeColor="text1"/>
        </w:rPr>
        <w:instrText>ADDIN CSL_CITATION {"citationItems":[{"id":"ITEM-1","itemData":{"DOI":"10.1016/j.pharmthera.2012.12.007","ISSN":"01637258","PMID":"23333322","abstract":"Cytochromes P450 (CYP) are a major source of variability in drug pharmacokinetics and response. Of 57 putatively functional human CYPs only about a dozen enzymes, belonging to the CYP1, 2, and 3 families, are responsible for the biotransformation of most foreign substances including 70-80% of all drugs in clinical use. The highest expressed forms in liver are CYPs 3A4, 2C9, 2C8, 2E1, and 1A2, while 2A6, 2D6, 2B6, 2C19 and 3A5 are less abundant and CYPs 2J2, 1A1, and 1B1 are mainly expressed extrahepatically. Expression of each CYP is influenced by a unique combination of mechanisms and factors including genetic polymorphisms, induction by xenobiotics, regulation by cytokines, hormones and during disease states, as well as sex, age, and others. Multiallelic genetic polymorphisms, which strongly depend on ethnicity, play a major role for the function of CYPs 2D6, 2C19, 2C9, 2B6, 3A5 and 2A6, and lead to distinct pharmacogenetic phenotypes termed as poor, intermediate, extensive, and ultrarapid metabolizers. For these CYPs, the evidence for clinical significance regarding adverse drug reactions (ADRs), drug efficacy and dose requirement is rapidly growing. Polymorphisms in CYPs 1A1, 1A2, 2C8, 2E1, 2J2, and 3A4 are generally less predictive, but new data on CYP3A4 show that predictive variants exist and that additional variants in regulatory genes or in NADPH:cytochrome P450 oxidoreductase (POR) can have an influence. Here we review the recent progress on drug metabolism activity profiles, interindividual variability and regulation of expression, and the functional and clinical impact of genetic variation in drug metabolizing P450s. © 2013 Elsevier Inc.","author":[{"dropping-particle":"","family":"Zanger","given":"Ulrich M.","non-dropping-particle":"","parse-names":false,"suffix":""},{"dropping-particle":"","family":"Schwab","given":"Matthias","non-dropping-particle":"","parse-names":false,"suffix":""}],"container-title":"Pharmacology and Therapeutics","id":"ITEM-1","issue":"1","issued":{"date-parts":[["2013","4","1"]]},"page":"103-141","publisher":"Pergamon","title":"Cytochrome P450 enzymes in drug metabolism: Regulation of gene expression, enzyme activities, and impact of genetic variation","type":"article","volume":"138"},"uris":["http://www.mendeley.com/documents/?uuid=b7d9d657-01e8-3ff3-ab9f-16c53d146659"]},{"id":"ITEM-2","itemData":{"DOI":"10.1016/j.apsb.2019.11.016","ISSN":"22113843","abstract":"Cytochrome P450 1A (CYP1A), one of the major CYP subfamily in humans, not only metabolizes xenobiotics including clinical drugs and pollutants in the environment, but also mediates the biotransformation of important endogenous substances. In particular, some single nucleotide polymorphisms (SNPs) for CYP1A genes may affect the metabolic ability of endogenous substances, leading to some physiological or pathological changes in humans. This review first summarizes the metabolism of endogenous substances by CYP1A, and then introduces the research progress of CYP1A SNPs, especially the research related to human diseases. Finally, the relationship between SNPs and diseases is discussed. In addition, potential animal models for CYP1A gene editing are summarized. In conclusion, CYP1A plays an important role in maintaining the health in the body.","author":[{"dropping-particle":"","family":"Lu","given":"Jian","non-dropping-particle":"","parse-names":false,"suffix":""},{"dropping-particle":"","family":"Shang","given":"Xuyang","non-dropping-particle":"","parse-names":false,"suffix":""},{"dropping-particle":"","family":"Zhong","given":"Weiguo","non-dropping-particle":"","parse-names":false,"suffix":""},{"dropping-particle":"","family":"Xu","given":"Yuan","non-dropping-particle":"","parse-names":false,"suffix":""},{"dropping-particle":"","family":"Shi","given":"Rong","non-dropping-particle":"","parse-names":false,"suffix":""},{"dropping-particle":"","family":"Wang","given":"Xin","non-dropping-particle":"","parse-names":false,"suffix":""}],"container-title":"Acta Pharmaceutica Sinica B","id":"ITEM-2","issue":"1","issued":{"date-parts":[["2020","1","1"]]},"page":"91-104","publisher":"Chinese Academy of Medical Sciences","title":"New insights of CYP1A in endogenous metabolism: a focus on single nucleotide polymorphisms and diseases","type":"article","volume":"10"},"uris":["http://www.mendeley.com/documents/?uuid=31d21e52-847d-3045-a836-4496f682cce2"]}],"mendeley":{"formattedCitation":"(Zanger and Schwab, 2013; Lu &lt;i&gt;et al.&lt;/i&gt;, 2020)","plainTextFormattedCitation":"(Zanger and Schwab, 2013; Lu et al., 2020)","previouslyFormattedCitation":"(Zanger and Schwab, 2013; Lu &lt;i&gt;et al.&lt;/i&gt;, 2020)"},"properties":{"noteIndex":0},"schema":"https://github.com/citation-style-language/schema/raw/master/csl-citation.json"}</w:instrText>
      </w:r>
      <w:r w:rsidR="003A2247" w:rsidRPr="001A2766">
        <w:rPr>
          <w:rFonts w:asciiTheme="minorHAnsi" w:hAnsiTheme="minorHAnsi"/>
          <w:color w:val="000000" w:themeColor="text1"/>
        </w:rPr>
        <w:fldChar w:fldCharType="separate"/>
      </w:r>
      <w:r w:rsidR="003A2247" w:rsidRPr="001A2766">
        <w:rPr>
          <w:rFonts w:asciiTheme="minorHAnsi" w:hAnsiTheme="minorHAnsi"/>
          <w:noProof/>
          <w:color w:val="000000" w:themeColor="text1"/>
        </w:rPr>
        <w:t xml:space="preserve">(Zanger and Schwab, 2013; Lu </w:t>
      </w:r>
      <w:r w:rsidR="003A2247" w:rsidRPr="001A2766">
        <w:rPr>
          <w:rFonts w:asciiTheme="minorHAnsi" w:hAnsiTheme="minorHAnsi"/>
          <w:i/>
          <w:noProof/>
          <w:color w:val="000000" w:themeColor="text1"/>
        </w:rPr>
        <w:t>et al.</w:t>
      </w:r>
      <w:r w:rsidR="003A2247" w:rsidRPr="001A2766">
        <w:rPr>
          <w:rFonts w:asciiTheme="minorHAnsi" w:hAnsiTheme="minorHAnsi"/>
          <w:noProof/>
          <w:color w:val="000000" w:themeColor="text1"/>
        </w:rPr>
        <w:t>, 2020)</w:t>
      </w:r>
      <w:r w:rsidR="003A2247" w:rsidRPr="001A2766">
        <w:rPr>
          <w:rFonts w:asciiTheme="minorHAnsi" w:hAnsiTheme="minorHAnsi"/>
          <w:color w:val="000000" w:themeColor="text1"/>
        </w:rPr>
        <w:fldChar w:fldCharType="end"/>
      </w:r>
      <w:r w:rsidRPr="001A2766">
        <w:rPr>
          <w:rFonts w:asciiTheme="minorHAnsi" w:hAnsiTheme="minorHAnsi"/>
          <w:color w:val="000000" w:themeColor="text1"/>
        </w:rPr>
        <w:t xml:space="preserve">. CYP1A2 is expressed within the liver at high concentrations and is the isoform that is responsible for the metabolism of 10% of clinically relevant drug molecules, metabolised by CYPs </w:t>
      </w:r>
      <w:r w:rsidRPr="001A2766">
        <w:rPr>
          <w:rFonts w:asciiTheme="minorHAnsi" w:hAnsiTheme="minorHAnsi"/>
          <w:color w:val="000000" w:themeColor="text1"/>
        </w:rPr>
        <w:fldChar w:fldCharType="begin" w:fldLock="1"/>
      </w:r>
      <w:r w:rsidRPr="001A2766">
        <w:rPr>
          <w:rFonts w:asciiTheme="minorHAnsi" w:hAnsiTheme="minorHAnsi"/>
          <w:color w:val="000000" w:themeColor="text1"/>
        </w:rPr>
        <w:instrText>ADDIN CSL_CITATION {"citationItems":[{"id":"ITEM-1","itemData":{"DOI":"10.1080/03602530902843483","ISSN":"0360-2532","abstract":"Pharmacogenetics is the study of how interindividual variations in the DNA sequence of specific genes affect drug response. This article highlights current pharmacogenetic knowledge on important human drug-metabolizing cytochrome P450s (CYPs) to understand the large interindividual variability in drug clearance and responses in clinical practice. The human CYP superfamily contains 57 functional genes and 58 pseudogenes, with members of the 1, 2, and 3 families playing an important role in the metabolism of therapeutic drugs, other xenobiotics, and some endogenous compounds. Polymorphisms in the CYP family may have had the most impact on the fate of therapeutic drugs. CYP2D6, 2C19, and 2C9 polymorphisms account for the most frequent variations in phase I metabolism of drugs, since almost 80% of drugs in use today are metabolized by these enzymes. Approximately 5-14% of Caucasians, 0-5% Africans, and 0-1% of Asians lack CYP2D6 activity, and these individuals are known as poor metabolizers. CYP2C9 is another clinically significant enzyme that demonstrates multiple genetic variants with a potentially functional impact on the efficacy and adverse effects of drugs that are mainly eliminated by this enzyme. Studies into the CYP2C9 polymorphism have highlighted the importance of the CYP2C9*2 and *3 alleles. Extensive polymorphism also occurs in other CYP genes, such as CYP1A1, 2A6, 2A13, 2C8, 3A4, and 3A5. Since several of these CYPs (e.g., CYP1A1 and 1A2) play a role in the bioactivation of many procarcinogens, polymorphisms of these enzymes may contribute to the variable susceptibility to carcinogenesis. The distribution of the common variant alleles of CYP genes varies among different ethnic populations. Pharmacogenetics has the potential to achieve optimal quality use of medicines, and to improve the efficacy and safety of both prospective and currently available drugs. Further studies are warranted to explore the gene-dose, gene-concentration, and gene-response relationships for these important drug-metabolizing CYPs. © 2009 Informa UK Ltd.","author":[{"dropping-particle":"","family":"Zhou","given":"Shu-Feng","non-dropping-particle":"","parse-names":false,"suffix":""},{"dropping-particle":"","family":"Liu","given":"Jun-Ping","non-dropping-particle":"","parse-names":false,"suffix":""},{"dropping-particle":"","family":"Chowbay","given":"Balram","non-dropping-particle":"","parse-names":false,"suffix":""}],"container-title":"Drug Metabolism Reviews","id":"ITEM-1","issue":"2","issued":{"date-parts":[["2009","5"]]},"page":"89-295","publisher":"Taylor &amp; Francis","title":"Polymorphism of human cytochrome P450 enzymes and its clinical impact","type":"article-journal","volume":"41"},"uris":["http://www.mendeley.com/documents/?uuid=9b112e95-c0f4-3057-b9bc-b32880264301"]}],"mendeley":{"formattedCitation":"(Zhou, Liu and Chowbay, 2009)","plainTextFormattedCitation":"(Zhou, Liu and Chowbay, 2009)","previouslyFormattedCitation":"(Zhou, Liu and Chowbay, 2009)"},"properties":{"noteIndex":0},"schema":"https://github.com/citation-style-language/schema/raw/master/csl-citation.json"}</w:instrText>
      </w:r>
      <w:r w:rsidRPr="001A2766">
        <w:rPr>
          <w:rFonts w:asciiTheme="minorHAnsi" w:hAnsiTheme="minorHAnsi"/>
          <w:color w:val="000000" w:themeColor="text1"/>
        </w:rPr>
        <w:fldChar w:fldCharType="separate"/>
      </w:r>
      <w:r w:rsidRPr="001A2766">
        <w:rPr>
          <w:rFonts w:asciiTheme="minorHAnsi" w:hAnsiTheme="minorHAnsi"/>
          <w:noProof/>
          <w:color w:val="000000" w:themeColor="text1"/>
        </w:rPr>
        <w:t>(Zhou, Liu and Chowbay, 2009)</w:t>
      </w:r>
      <w:r w:rsidRPr="001A2766">
        <w:rPr>
          <w:rFonts w:asciiTheme="minorHAnsi" w:hAnsiTheme="minorHAnsi"/>
          <w:color w:val="000000" w:themeColor="text1"/>
        </w:rPr>
        <w:fldChar w:fldCharType="end"/>
      </w:r>
      <w:r w:rsidRPr="001A2766">
        <w:rPr>
          <w:rFonts w:asciiTheme="minorHAnsi" w:hAnsiTheme="minorHAnsi"/>
          <w:color w:val="000000" w:themeColor="text1"/>
        </w:rPr>
        <w:t>. The importance of CYP1A in Phase I drug metabolism will be further reviewed in subsequent sections.</w:t>
      </w:r>
    </w:p>
    <w:p w14:paraId="4864B33B" w14:textId="77777777" w:rsidR="00A64AC0" w:rsidRPr="001A2766" w:rsidRDefault="00A64AC0" w:rsidP="001A2766">
      <w:pPr>
        <w:pStyle w:val="Heading4"/>
        <w:spacing w:line="360" w:lineRule="auto"/>
        <w:jc w:val="both"/>
        <w:rPr>
          <w:color w:val="000000" w:themeColor="text1"/>
        </w:rPr>
      </w:pPr>
    </w:p>
    <w:p w14:paraId="43D01E0C" w14:textId="0FA084A2" w:rsidR="00A64AC0" w:rsidRPr="001A2766" w:rsidRDefault="00A64AC0" w:rsidP="001A2766">
      <w:pPr>
        <w:pStyle w:val="Heading4"/>
        <w:spacing w:line="360" w:lineRule="auto"/>
        <w:jc w:val="both"/>
        <w:rPr>
          <w:rFonts w:cstheme="majorHAnsi"/>
          <w:b/>
          <w:bCs/>
          <w:color w:val="000000" w:themeColor="text1"/>
        </w:rPr>
      </w:pPr>
      <w:bookmarkStart w:id="26" w:name="_Toc60561223"/>
      <w:r w:rsidRPr="001A2766">
        <w:rPr>
          <w:rFonts w:cstheme="majorHAnsi"/>
          <w:b/>
          <w:bCs/>
          <w:color w:val="000000" w:themeColor="text1"/>
        </w:rPr>
        <w:t>CYP2</w:t>
      </w:r>
      <w:bookmarkEnd w:id="26"/>
    </w:p>
    <w:p w14:paraId="5F9BB499" w14:textId="1193CD85" w:rsidR="00A64AC0" w:rsidRPr="001A2766" w:rsidRDefault="00A64AC0" w:rsidP="001A2766">
      <w:pPr>
        <w:spacing w:line="360" w:lineRule="auto"/>
        <w:jc w:val="both"/>
        <w:rPr>
          <w:rFonts w:asciiTheme="minorHAnsi" w:hAnsiTheme="minorHAnsi"/>
          <w:color w:val="000000" w:themeColor="text1"/>
        </w:rPr>
      </w:pPr>
      <w:r w:rsidRPr="001A2766">
        <w:rPr>
          <w:rFonts w:asciiTheme="minorHAnsi" w:hAnsiTheme="minorHAnsi"/>
          <w:color w:val="000000" w:themeColor="text1"/>
        </w:rPr>
        <w:t xml:space="preserve">The CYP2 gene family is the largest and most diverse amongst nature, making this enzyme family of importance to many physiological and toxicological processes </w:t>
      </w:r>
      <w:r w:rsidRPr="001A2766">
        <w:rPr>
          <w:rFonts w:asciiTheme="minorHAnsi" w:hAnsiTheme="minorHAnsi"/>
          <w:color w:val="000000" w:themeColor="text1"/>
        </w:rPr>
        <w:fldChar w:fldCharType="begin" w:fldLock="1"/>
      </w:r>
      <w:r w:rsidR="003A2247" w:rsidRPr="001A2766">
        <w:rPr>
          <w:rFonts w:asciiTheme="minorHAnsi" w:hAnsiTheme="minorHAnsi"/>
          <w:color w:val="000000" w:themeColor="text1"/>
        </w:rPr>
        <w:instrText>ADDIN CSL_CITATION {"citationItems":[{"id":"ITEM-1","itemData":{"DOI":"10.1016/j.ydbio.2006.08.066","ISSN":"00121606","PMID":"17097629","abstract":"Metazoan genomes contain large numbers of genes that participate in responses to environmental stressors. We surveyed the sea urchin Strongylocentrotus purpuratus genome for homologs of gene families thought to protect against chemical stressors; these genes collectively comprise the 'chemical defensome.' Chemical defense genes include cytochromes P450 and other oxidases, various conjugating enzymes, ATP-dependent efflux transporters, oxidative detoxification proteins, and transcription factors that regulate these genes. Together such genes account for more than 400 genes in the sea urchin genome. The transcription factors include homologs of the aryl hydrocarbon receptor, hypoxia-inducible factor, nuclear factor erythroid-derived 2, heat shock factor, and nuclear hormone receptors, which regulate stress-response genes in vertebrates. Some defense gene families, including the ABCC, the UGT, and the CYP families, have undergone expansion in the urchin relative to other deuterostome genomes, whereas the stress sensor gene families do not show such expansion. More than half of the defense genes are expressed during embryonic or larval life stages, indicating their importance during development. This genome-wide survey of chemical defense genes in the sea urchin reveals evolutionary conservation of this network combined with lineage-specific diversification that together suggest the importance of these chemical stress sensing and response mechanisms in early deuterostomes. These results should facilitate future studies on the evolution of chemical defense gene networks and the role of these networks in protecting embryos from chemical stress during development. © 2006 Elsevier Inc. All rights reserved.","author":[{"dropping-particle":"V.","family":"Goldstone","given":"J.","non-dropping-particle":"","parse-names":false,"suffix":""},{"dropping-particle":"","family":"Hamdoun","given":"A.","non-dropping-particle":"","parse-names":false,"suffix":""},{"dropping-particle":"","family":"Cole","given":"B. J.","non-dropping-particle":"","parse-names":false,"suffix":""},{"dropping-particle":"","family":"Howard-Ashby","given":"M.","non-dropping-particle":"","parse-names":false,"suffix":""},{"dropping-particle":"","family":"Nebert","given":"D. W.","non-dropping-particle":"","parse-names":false,"suffix":""},{"dropping-particle":"","family":"Scally","given":"M.","non-dropping-particle":"","parse-names":false,"suffix":""},{"dropping-particle":"","family":"Dean","given":"M.","non-dropping-particle":"","parse-names":false,"suffix":""},{"dropping-particle":"","family":"Epel","given":"D.","non-dropping-particle":"","parse-names":false,"suffix":""},{"dropping-particle":"","family":"Hahn","given":"M. E.","non-dropping-particle":"","parse-names":false,"suffix":""},{"dropping-particle":"","family":"Stegeman","given":"J. J.","non-dropping-particle":"","parse-names":false,"suffix":""}],"container-title":"Developmental Biology","id":"ITEM-1","issue":"1","issued":{"date-parts":[["2006","12","1"]]},"page":"366-384","publisher":"Academic Press Inc.","title":"The chemical defensome: Environmental sensing and response genes in the Strongylocentrotus purpuratus genome","type":"article-journal","volume":"300"},"uris":["http://www.mendeley.com/documents/?uuid=425e47c0-fd4c-35ae-ade4-6ba40732a926"]}],"mendeley":{"formattedCitation":"(Goldstone &lt;i&gt;et al.&lt;/i&gt;, 2006)","plainTextFormattedCitation":"(Goldstone et al., 2006)","previouslyFormattedCitation":"(Goldstone &lt;i&gt;et al.&lt;/i&gt;, 2006)"},"properties":{"noteIndex":0},"schema":"https://github.com/citation-style-language/schema/raw/master/csl-citation.json"}</w:instrText>
      </w:r>
      <w:r w:rsidRPr="001A2766">
        <w:rPr>
          <w:rFonts w:asciiTheme="minorHAnsi" w:hAnsiTheme="minorHAnsi"/>
          <w:color w:val="000000" w:themeColor="text1"/>
        </w:rPr>
        <w:fldChar w:fldCharType="separate"/>
      </w:r>
      <w:r w:rsidRPr="001A2766">
        <w:rPr>
          <w:rFonts w:asciiTheme="minorHAnsi" w:hAnsiTheme="minorHAnsi"/>
          <w:noProof/>
          <w:color w:val="000000" w:themeColor="text1"/>
        </w:rPr>
        <w:t xml:space="preserve">(Goldstone </w:t>
      </w:r>
      <w:r w:rsidRPr="001A2766">
        <w:rPr>
          <w:rFonts w:asciiTheme="minorHAnsi" w:hAnsiTheme="minorHAnsi"/>
          <w:i/>
          <w:noProof/>
          <w:color w:val="000000" w:themeColor="text1"/>
        </w:rPr>
        <w:t>et al.</w:t>
      </w:r>
      <w:r w:rsidRPr="001A2766">
        <w:rPr>
          <w:rFonts w:asciiTheme="minorHAnsi" w:hAnsiTheme="minorHAnsi"/>
          <w:noProof/>
          <w:color w:val="000000" w:themeColor="text1"/>
        </w:rPr>
        <w:t>, 2006)</w:t>
      </w:r>
      <w:r w:rsidRPr="001A2766">
        <w:rPr>
          <w:rFonts w:asciiTheme="minorHAnsi" w:hAnsiTheme="minorHAnsi"/>
          <w:color w:val="000000" w:themeColor="text1"/>
        </w:rPr>
        <w:fldChar w:fldCharType="end"/>
      </w:r>
      <w:r w:rsidRPr="001A2766">
        <w:rPr>
          <w:rFonts w:asciiTheme="minorHAnsi" w:hAnsiTheme="minorHAnsi"/>
          <w:color w:val="000000" w:themeColor="text1"/>
        </w:rPr>
        <w:t xml:space="preserve">. </w:t>
      </w:r>
      <w:r w:rsidR="003A2247" w:rsidRPr="001A2766">
        <w:rPr>
          <w:rFonts w:asciiTheme="minorHAnsi" w:hAnsiTheme="minorHAnsi"/>
          <w:color w:val="000000" w:themeColor="text1"/>
        </w:rPr>
        <w:t xml:space="preserve">Six major CYP2 isoforms are involved within hepatic metabolism pathways of over 100 structurally diverse xenobiotics, for example, CYP2C8 favours oxidation of members from the anti- diabetic, glitazone drug class </w:t>
      </w:r>
      <w:r w:rsidR="003A2247" w:rsidRPr="001A2766">
        <w:rPr>
          <w:rFonts w:asciiTheme="minorHAnsi" w:hAnsiTheme="minorHAnsi"/>
          <w:color w:val="000000" w:themeColor="text1"/>
        </w:rPr>
        <w:fldChar w:fldCharType="begin" w:fldLock="1"/>
      </w:r>
      <w:r w:rsidR="003A2247" w:rsidRPr="001A2766">
        <w:rPr>
          <w:rFonts w:asciiTheme="minorHAnsi" w:hAnsiTheme="minorHAnsi"/>
          <w:color w:val="000000" w:themeColor="text1"/>
        </w:rPr>
        <w:instrText>ADDIN CSL_CITATION {"citationItems":[{"id":"ITEM-1","itemData":{"DOI":"10.1124/pr.115.011411","ISSN":"15210081","PMID":"26721703","abstract":"During the last 10-15 years, cytochrome P450 (CYP) 2C8 has emerged as an important drug- metabolizing enzyme. CYP2C8 is highly expressed in human liver and is known to metabolize more than 100 drugs. CYP2C8 substrate drugs include amodiaquine, cerivastatin, dasabuvir, enzalutamide, imatinib, loperamide, montelukast, paclitaxel, pioglitazone, repaglinide, and rosiglitazone, and the number is increasing. Similarly, many drugs have been identified as CYP2C8 inhibitors or inducers. In vivo, already a small dose of gemfibrozil, i.e., 10% of its therapeutic dose, is a strong, irreversible inhibitor of CYP2C8. Interestingly, recent findings indicate that the acyl-β-glucuronides of gemfibrozil and clopidogrel cause metabolism- dependent inactivation of CYP2C8, leading to a strong potential for drug interactions. Also several other glucuronide metabolites interact with CYP2C8 as substrates or inhibitors, suggesting that an interplay between CYP2C8 and glucuronides is common. Lack of fully selective and safe probe substrates, inhibitors, and inducers challenges execution and interpretation of drug-drug interaction studies in humans. Apart from drug-drug interactions, some CYP2C8 genetic variants are associated with altered CYP2C8 activity and exhibit significant interethnic frequency differences. Herein, wereview the current knowledge onsubstrates, inhibitors, inducers, and pharmacogenetics of CYP2C8, as well as its role in clinically relevant drug interactions. In addition, implications for selection of CYP2C8 marker and perpetrator drugs to investigate CYP2C8-mediated drug metabolism and interactions in preclinical and clinical studies are discussed.","author":[{"dropping-particle":"","family":"Backman","given":"Janne T.","non-dropping-particle":"","parse-names":false,"suffix":""},{"dropping-particle":"","family":"Filppula","given":"Anne M.","non-dropping-particle":"","parse-names":false,"suffix":""},{"dropping-particle":"","family":"Niemi","given":"Mikko","non-dropping-particle":"","parse-names":false,"suffix":""},{"dropping-particle":"","family":"Neuvonen","given":"Pertti J.","non-dropping-particle":"","parse-names":false,"suffix":""}],"container-title":"Pharmacological Reviews","id":"ITEM-1","issue":"1","issued":{"date-parts":[["2016"]]},"page":"168-241","publisher":"American Society for Pharmacology and Experimental Therapy","title":"Role of Cytochrome P450 2C8 in drug metabolism and interactions","type":"article-journal","volume":"68"},"uris":["http://www.mendeley.com/documents/?uuid=0687d1e0-d2a1-3c39-8789-d03abe51dccd"]}],"mendeley":{"formattedCitation":"(Backman &lt;i&gt;et al.&lt;/i&gt;, 2016)","plainTextFormattedCitation":"(Backman et al., 2016)","previouslyFormattedCitation":"(Backman &lt;i&gt;et al.&lt;/i&gt;, 2016)"},"properties":{"noteIndex":0},"schema":"https://github.com/citation-style-language/schema/raw/master/csl-citation.json"}</w:instrText>
      </w:r>
      <w:r w:rsidR="003A2247" w:rsidRPr="001A2766">
        <w:rPr>
          <w:rFonts w:asciiTheme="minorHAnsi" w:hAnsiTheme="minorHAnsi"/>
          <w:color w:val="000000" w:themeColor="text1"/>
        </w:rPr>
        <w:fldChar w:fldCharType="separate"/>
      </w:r>
      <w:r w:rsidR="003A2247" w:rsidRPr="001A2766">
        <w:rPr>
          <w:rFonts w:asciiTheme="minorHAnsi" w:hAnsiTheme="minorHAnsi"/>
          <w:noProof/>
          <w:color w:val="000000" w:themeColor="text1"/>
        </w:rPr>
        <w:t xml:space="preserve">(Backman </w:t>
      </w:r>
      <w:r w:rsidR="003A2247" w:rsidRPr="001A2766">
        <w:rPr>
          <w:rFonts w:asciiTheme="minorHAnsi" w:hAnsiTheme="minorHAnsi"/>
          <w:i/>
          <w:noProof/>
          <w:color w:val="000000" w:themeColor="text1"/>
        </w:rPr>
        <w:t>et al.</w:t>
      </w:r>
      <w:r w:rsidR="003A2247" w:rsidRPr="001A2766">
        <w:rPr>
          <w:rFonts w:asciiTheme="minorHAnsi" w:hAnsiTheme="minorHAnsi"/>
          <w:noProof/>
          <w:color w:val="000000" w:themeColor="text1"/>
        </w:rPr>
        <w:t>, 2016)</w:t>
      </w:r>
      <w:r w:rsidR="003A2247" w:rsidRPr="001A2766">
        <w:rPr>
          <w:rFonts w:asciiTheme="minorHAnsi" w:hAnsiTheme="minorHAnsi"/>
          <w:color w:val="000000" w:themeColor="text1"/>
        </w:rPr>
        <w:fldChar w:fldCharType="end"/>
      </w:r>
      <w:r w:rsidR="003A2247" w:rsidRPr="001A2766">
        <w:rPr>
          <w:rFonts w:asciiTheme="minorHAnsi" w:hAnsiTheme="minorHAnsi"/>
          <w:color w:val="000000" w:themeColor="text1"/>
        </w:rPr>
        <w:t xml:space="preserve">. CYP2C9 is another major isoform in xenobiotic metabolism, accounting for 15-20% of Phase I metabolism </w:t>
      </w:r>
      <w:r w:rsidR="003A2247" w:rsidRPr="001A2766">
        <w:rPr>
          <w:rFonts w:asciiTheme="minorHAnsi" w:hAnsiTheme="minorHAnsi"/>
          <w:color w:val="000000" w:themeColor="text1"/>
        </w:rPr>
        <w:fldChar w:fldCharType="begin" w:fldLock="1"/>
      </w:r>
      <w:r w:rsidR="003A2247" w:rsidRPr="001A2766">
        <w:rPr>
          <w:rFonts w:asciiTheme="minorHAnsi" w:hAnsiTheme="minorHAnsi"/>
          <w:color w:val="000000" w:themeColor="text1"/>
        </w:rPr>
        <w:instrText>ADDIN CSL_CITATION {"citationItems":[{"id":"ITEM-1","itemData":{"DOI":"10.1097/01.fpc.0000236335.57046.c8","ISSN":"17446872","PMID":"17558303","abstract":"OBJECTIVE: The aim of the present follow-up study was to investigate whether the enzyme activity of the human cytochrome P450 (CYP) 2C9 isoenzyme is associated with myocardial infarction. METHODS: We investigated whether the variant alleles CYP2C9*2 and CYP2C9*3 or the use of CYP2C9 substrates or inhibitors was associated with an increased risk of myocardial infarction in 2210 men and 3534 women from the Rotterdam Study, a prospective population-based cohort study of individuals aged 55 years or older. RESULTS: In women, the use of CYP2C9 substrates or inhibitors was significantly associated with incident myocardial infarction with a hazard ratio of 2.48 (95% confidence interval: 1.55-3.96). Within the group of female carriers of a variant allele, the use of CYP2C9 substrates or inhibitors was associated with a fourfold increased risk of myocardial infarction (hazard ratio 3.86, 95% confidence interval: 1.93-7.75), as compared with non-use. Neither the use of CYP2C9 inhibitors or substrates nor the variant CYP2C9 alleles were associated with an increased risk of myocardial infarction in men. CONCLUSIONS: Drugs that are metabolized by CYP2C9 increase the risk of myocardial infarction in women. This risk was even higher in women with allelic variants of CYP2C9 with reduced enzyme activity. © 2007 Lippincott Williams &amp; Wilkins, Inc.","author":[{"dropping-particle":"","family":"Visser","given":"Loes E.","non-dropping-particle":"","parse-names":false,"suffix":""},{"dropping-particle":"","family":"Schaik","given":"Ron H.N.","non-dropping-particle":"Van","parse-names":false,"suffix":""},{"dropping-particle":"","family":"Jan Danser","given":"Alexander H.","non-dropping-particle":"","parse-names":false,"suffix":""},{"dropping-particle":"","family":"Hofman","given":"Albert","non-dropping-particle":"","parse-names":false,"suffix":""},{"dropping-particle":"","family":"Witteman","given":"Jacqueline C.M.","non-dropping-particle":"","parse-names":false,"suffix":""},{"dropping-particle":"","family":"Duijn","given":"Cornelia M.","non-dropping-particle":"Van","parse-names":false,"suffix":""},{"dropping-particle":"","family":"Uitterlinden","given":"André G.","non-dropping-particle":"","parse-names":false,"suffix":""},{"dropping-particle":"","family":"Pols","given":"Huibert A.P.","non-dropping-particle":"","parse-names":false,"suffix":""},{"dropping-particle":"","family":"Stricker","given":"Bruno H.Ch","non-dropping-particle":"","parse-names":false,"suffix":""}],"container-title":"Pharmacogenetics and Genomics","id":"ITEM-1","issue":"7","issued":{"date-parts":[["2007","7"]]},"page":"473-479","title":"The risk of myocardial infarction in patients with reduced activity of cytochrome P450 2C9","type":"article-journal","volume":"17"},"uris":["http://www.mendeley.com/documents/?uuid=150e9b34-3356-37b8-9927-5748fe3cd48f"]}],"mendeley":{"formattedCitation":"(Visser &lt;i&gt;et al.&lt;/i&gt;, 2007)","plainTextFormattedCitation":"(Visser et al., 2007)","previouslyFormattedCitation":"(Visser &lt;i&gt;et al.&lt;/i&gt;, 2007)"},"properties":{"noteIndex":0},"schema":"https://github.com/citation-style-language/schema/raw/master/csl-citation.json"}</w:instrText>
      </w:r>
      <w:r w:rsidR="003A2247" w:rsidRPr="001A2766">
        <w:rPr>
          <w:rFonts w:asciiTheme="minorHAnsi" w:hAnsiTheme="minorHAnsi"/>
          <w:color w:val="000000" w:themeColor="text1"/>
        </w:rPr>
        <w:fldChar w:fldCharType="separate"/>
      </w:r>
      <w:r w:rsidR="003A2247" w:rsidRPr="001A2766">
        <w:rPr>
          <w:rFonts w:asciiTheme="minorHAnsi" w:hAnsiTheme="minorHAnsi"/>
          <w:noProof/>
          <w:color w:val="000000" w:themeColor="text1"/>
        </w:rPr>
        <w:t xml:space="preserve">(Visser </w:t>
      </w:r>
      <w:r w:rsidR="003A2247" w:rsidRPr="001A2766">
        <w:rPr>
          <w:rFonts w:asciiTheme="minorHAnsi" w:hAnsiTheme="minorHAnsi"/>
          <w:i/>
          <w:noProof/>
          <w:color w:val="000000" w:themeColor="text1"/>
        </w:rPr>
        <w:t>et al.</w:t>
      </w:r>
      <w:r w:rsidR="003A2247" w:rsidRPr="001A2766">
        <w:rPr>
          <w:rFonts w:asciiTheme="minorHAnsi" w:hAnsiTheme="minorHAnsi"/>
          <w:noProof/>
          <w:color w:val="000000" w:themeColor="text1"/>
        </w:rPr>
        <w:t>, 2007)</w:t>
      </w:r>
      <w:r w:rsidR="003A2247" w:rsidRPr="001A2766">
        <w:rPr>
          <w:rFonts w:asciiTheme="minorHAnsi" w:hAnsiTheme="minorHAnsi"/>
          <w:color w:val="000000" w:themeColor="text1"/>
        </w:rPr>
        <w:fldChar w:fldCharType="end"/>
      </w:r>
      <w:r w:rsidR="003A2247" w:rsidRPr="001A2766">
        <w:rPr>
          <w:rFonts w:asciiTheme="minorHAnsi" w:hAnsiTheme="minorHAnsi"/>
          <w:color w:val="000000" w:themeColor="text1"/>
        </w:rPr>
        <w:t xml:space="preserve">. With many known reversible and irreversible CYP2 inhibitors, this family is a major source of </w:t>
      </w:r>
      <w:r w:rsidR="003A2247" w:rsidRPr="001A2766">
        <w:rPr>
          <w:rFonts w:asciiTheme="minorHAnsi" w:hAnsiTheme="minorHAnsi"/>
          <w:color w:val="000000" w:themeColor="text1"/>
        </w:rPr>
        <w:lastRenderedPageBreak/>
        <w:t xml:space="preserve">CYP mediated drug- drug interactions when administered in conjunction with drugs that display even low therapeutic </w:t>
      </w:r>
      <w:r w:rsidR="003A2247" w:rsidRPr="001A2766">
        <w:rPr>
          <w:rFonts w:asciiTheme="minorHAnsi" w:hAnsiTheme="minorHAnsi"/>
          <w:color w:val="000000" w:themeColor="text1"/>
          <w:highlight w:val="yellow"/>
        </w:rPr>
        <w:t>indexes</w:t>
      </w:r>
      <w:r w:rsidR="003A2247" w:rsidRPr="001A2766">
        <w:rPr>
          <w:rFonts w:asciiTheme="minorHAnsi" w:hAnsiTheme="minorHAnsi"/>
          <w:color w:val="000000" w:themeColor="text1"/>
        </w:rPr>
        <w:t xml:space="preserve"> </w:t>
      </w:r>
      <w:r w:rsidR="003A2247" w:rsidRPr="001A2766">
        <w:rPr>
          <w:rFonts w:asciiTheme="minorHAnsi" w:hAnsiTheme="minorHAnsi"/>
          <w:color w:val="000000" w:themeColor="text1"/>
        </w:rPr>
        <w:fldChar w:fldCharType="begin" w:fldLock="1"/>
      </w:r>
      <w:r w:rsidR="003A2247" w:rsidRPr="001A2766">
        <w:rPr>
          <w:rFonts w:asciiTheme="minorHAnsi" w:hAnsiTheme="minorHAnsi"/>
          <w:color w:val="000000" w:themeColor="text1"/>
        </w:rPr>
        <w:instrText>ADDIN CSL_CITATION {"citationItems":[{"id":"ITEM-1","itemData":{"DOI":"10.1111/j.1365-2125.2005.02379.x","ISSN":"0306-5251","abstract":"Aims: The genetically polymorphic cytochrome P450 (CYP) enzyme CYP2C9 metabolizes mostsulphonylurea oral hypoglycaemic agents. The aim of this study was to test the hypothesis that individuals with genotypes predicting low CYP2C9 activity may be at a higher risk of severe drug-associated hypoglycaemia. Methods: In a case-control study, 20 diabetic patients admitted to the emergency department with severe hypoglycaemia during sulphonylurea drug treatment were compared with a control group of 337 patients with type 2 diabetes but without a history of severe hypoglycaemia. A large sample of 1988 healthy Caucasian subjects served as a second control group. Results: The CYP2C9 genotypes *3/*3 and *2/*3 that are predictive of low enzyme activity were more common in the hypoglycaemic group than in the comparison groups (10% vs &lt;2%, respectively: odds ratio 5.2; 95% confidence interval 1.01, 27). Furthermore, the diabetic patient group with severe hypoglycaemia exhibited lower body mass indexes, higher rates of renal failure, were older compared with the diabetic group without severe hypoglycaemia, and were being treated with higher doses of glibenclamide. Conclusions: These findings suggest that among other factors, individuals with genetically determined low CYP2C9 activity are at an increased risk of sulphonylurea-associated severe hypoglycaemia. Thus, genotyping might be a tool for the better prediction of adverse effects caused by oral hypoglycaemic agents. © 2005 Blackwell Publishing Ltd.","author":[{"dropping-particle":"","family":"Holstein","given":"A.","non-dropping-particle":"","parse-names":false,"suffix":""},{"dropping-particle":"","family":"Plaschke","given":"A.","non-dropping-particle":"","parse-names":false,"suffix":""},{"dropping-particle":"","family":"Ptak","given":"M.","non-dropping-particle":"","parse-names":false,"suffix":""},{"dropping-particle":"","family":"Egberts","given":"E.-H.","non-dropping-particle":"","parse-names":false,"suffix":""},{"dropping-particle":"","family":"El-Din","given":"J.","non-dropping-particle":"","parse-names":false,"suffix":""},{"dropping-particle":"","family":"Brockmoller","given":"J.","non-dropping-particle":"","parse-names":false,"suffix":""},{"dropping-particle":"","family":"Kirchheiner","given":"J.","non-dropping-particle":"","parse-names":false,"suffix":""}],"container-title":"British Journal of Clinical Pharmacology","id":"ITEM-1","issue":"1","issued":{"date-parts":[["2005","7","1"]]},"page":"103-106","publisher":"John Wiley &amp; Sons, Ltd","title":"Association between CYP2C9 slow metabolizer genotypes and severe hypoglycaemia on medication with sulphonylurea hypoglycaemic agents","type":"article-journal","volume":"60"},"uris":["http://www.mendeley.com/documents/?uuid=25022f52-5984-3a97-9fe8-e784d5f123a7"]}],"mendeley":{"formattedCitation":"(Holstein &lt;i&gt;et al.&lt;/i&gt;, 2005)","plainTextFormattedCitation":"(Holstein et al., 2005)","previouslyFormattedCitation":"(Holstein &lt;i&gt;et al.&lt;/i&gt;, 2005)"},"properties":{"noteIndex":0},"schema":"https://github.com/citation-style-language/schema/raw/master/csl-citation.json"}</w:instrText>
      </w:r>
      <w:r w:rsidR="003A2247" w:rsidRPr="001A2766">
        <w:rPr>
          <w:rFonts w:asciiTheme="minorHAnsi" w:hAnsiTheme="minorHAnsi"/>
          <w:color w:val="000000" w:themeColor="text1"/>
        </w:rPr>
        <w:fldChar w:fldCharType="separate"/>
      </w:r>
      <w:r w:rsidR="003A2247" w:rsidRPr="001A2766">
        <w:rPr>
          <w:rFonts w:asciiTheme="minorHAnsi" w:hAnsiTheme="minorHAnsi"/>
          <w:noProof/>
          <w:color w:val="000000" w:themeColor="text1"/>
        </w:rPr>
        <w:t xml:space="preserve">(Holstein </w:t>
      </w:r>
      <w:r w:rsidR="003A2247" w:rsidRPr="001A2766">
        <w:rPr>
          <w:rFonts w:asciiTheme="minorHAnsi" w:hAnsiTheme="minorHAnsi"/>
          <w:i/>
          <w:noProof/>
          <w:color w:val="000000" w:themeColor="text1"/>
        </w:rPr>
        <w:t>et al.</w:t>
      </w:r>
      <w:r w:rsidR="003A2247" w:rsidRPr="001A2766">
        <w:rPr>
          <w:rFonts w:asciiTheme="minorHAnsi" w:hAnsiTheme="minorHAnsi"/>
          <w:noProof/>
          <w:color w:val="000000" w:themeColor="text1"/>
        </w:rPr>
        <w:t>, 2005)</w:t>
      </w:r>
      <w:r w:rsidR="003A2247" w:rsidRPr="001A2766">
        <w:rPr>
          <w:rFonts w:asciiTheme="minorHAnsi" w:hAnsiTheme="minorHAnsi"/>
          <w:color w:val="000000" w:themeColor="text1"/>
        </w:rPr>
        <w:fldChar w:fldCharType="end"/>
      </w:r>
      <w:r w:rsidR="003A2247" w:rsidRPr="001A2766">
        <w:rPr>
          <w:rFonts w:asciiTheme="minorHAnsi" w:hAnsiTheme="minorHAnsi"/>
          <w:color w:val="000000" w:themeColor="text1"/>
        </w:rPr>
        <w:t xml:space="preserve">. </w:t>
      </w:r>
    </w:p>
    <w:p w14:paraId="1B067AAA" w14:textId="77777777" w:rsidR="00A64AC0" w:rsidRPr="001A2766" w:rsidRDefault="00A64AC0" w:rsidP="001A2766">
      <w:pPr>
        <w:pStyle w:val="Heading4"/>
        <w:spacing w:line="360" w:lineRule="auto"/>
        <w:jc w:val="both"/>
        <w:rPr>
          <w:rFonts w:asciiTheme="minorHAnsi" w:hAnsiTheme="minorHAnsi"/>
          <w:color w:val="000000" w:themeColor="text1"/>
        </w:rPr>
      </w:pPr>
    </w:p>
    <w:p w14:paraId="665ADE44" w14:textId="522823F0" w:rsidR="00AC343C" w:rsidRPr="001A2766" w:rsidRDefault="00393028" w:rsidP="001A2766">
      <w:pPr>
        <w:pStyle w:val="Heading4"/>
        <w:spacing w:line="360" w:lineRule="auto"/>
        <w:jc w:val="both"/>
        <w:rPr>
          <w:b/>
          <w:bCs/>
          <w:color w:val="000000" w:themeColor="text1"/>
        </w:rPr>
      </w:pPr>
      <w:bookmarkStart w:id="27" w:name="_Toc60561224"/>
      <w:r w:rsidRPr="001A2766">
        <w:rPr>
          <w:b/>
          <w:bCs/>
          <w:color w:val="000000" w:themeColor="text1"/>
        </w:rPr>
        <w:t>CYP3</w:t>
      </w:r>
      <w:r w:rsidR="00A64AC0" w:rsidRPr="001A2766">
        <w:rPr>
          <w:b/>
          <w:bCs/>
          <w:color w:val="000000" w:themeColor="text1"/>
        </w:rPr>
        <w:t>A</w:t>
      </w:r>
      <w:bookmarkEnd w:id="27"/>
    </w:p>
    <w:p w14:paraId="298D29D9" w14:textId="129A7AF9" w:rsidR="003A2247" w:rsidRPr="001A2766" w:rsidRDefault="003A2247" w:rsidP="001A2766">
      <w:pPr>
        <w:spacing w:line="360" w:lineRule="auto"/>
        <w:jc w:val="both"/>
        <w:rPr>
          <w:rFonts w:asciiTheme="minorHAnsi" w:hAnsiTheme="minorHAnsi"/>
          <w:color w:val="000000" w:themeColor="text1"/>
        </w:rPr>
      </w:pPr>
      <w:r w:rsidRPr="001A2766">
        <w:rPr>
          <w:rFonts w:asciiTheme="minorHAnsi" w:hAnsiTheme="minorHAnsi"/>
          <w:color w:val="000000" w:themeColor="text1"/>
        </w:rPr>
        <w:t xml:space="preserve">Most of CYP- mediated metabolism can be accounted for by three CYP3 isoforms, majorly expressed within critical tissues found in the liver and gastrointestinal tract </w:t>
      </w:r>
      <w:r w:rsidRPr="001A2766">
        <w:rPr>
          <w:rFonts w:asciiTheme="minorHAnsi" w:hAnsiTheme="minorHAnsi"/>
          <w:color w:val="000000" w:themeColor="text1"/>
        </w:rPr>
        <w:fldChar w:fldCharType="begin" w:fldLock="1"/>
      </w:r>
      <w:r w:rsidR="00FC1343" w:rsidRPr="001A2766">
        <w:rPr>
          <w:rFonts w:asciiTheme="minorHAnsi" w:hAnsiTheme="minorHAnsi"/>
          <w:color w:val="000000" w:themeColor="text1"/>
        </w:rPr>
        <w:instrText>ADDIN CSL_CITATION {"citationItems":[{"id":"ITEM-1","itemData":{"DOI":"10.1007/BF02353475","ISSN":"0090466X","PMID":"9131486","abstract":"CYP3A is one of the most important cytochrome P450 isoforms responsible for drug metabolism by humans because it is the major such enzyme in critical tissues such as the gastrointestinal tract and liver, and it is involved in the oxidative biotransformation of numerous clinically useful therapeutic agents. Many factors regulate CYP3A expression but these are being increasingly defined so that the disposition characteristics of a drug whose metabolism is importantly mediated by this isoform call be reasonably well predicted a priori. For example, metabolic clearance is distributed within a population in a unimodal fashion but marked (5- to 20-fold) interindividual variability is present as a consequence of both genetic and nongenetic factors. In addition, first-pass metabolism occurs following oral drug administration and this may be extensive so that bioavailability is low. CYP3A activity can also be readily modulated by inducers like rifampicin and several anticonvulsant agents, and many potent inhibitors exist such as azole antifungal agents and macrolide antibiotics. Accordingly, the potential for drug interactions with these drugs as well as other CYP3A substrates, when given concomitantly, is high. Metabolism involving CYP3A is also likely to be affected by liver disease as well as aging, and modest differences may be present between men and women but these are often clinically unimportant. Because of such predictability, knowledge of the role and importance of CYP3A in the metabolism of a putative drug candidate is becoming increasingly desirable at an early stage in the development process. In vitro studies using human liver preparations, including microsomes, cultured hepatocytes and heterologous expressed enzymes, can provide important insights in this regard. This is particularly the case for identifying potential drug interactions whose clinical significance can be subsequently assessed. Data with respect to terfenadine and cyclosporine obtained several years after their approval and marketing, indicate that, if available and applied during their development, the paradigm of using in vitro studies to rationally direct and prioritize clinical studies would have prospectively prevented the serious adverse effects and inefficacy that were only recognized during their empiric clinical use. Such examples, along with those associated with the genetic polymorphism of CYP2D6, provide strong justification for establishing the role and importance of in…","author":[{"dropping-particle":"","family":"Wilkinson","given":"Grant R.","non-dropping-particle":"","parse-names":false,"suffix":""}],"container-title":"Journal of Pharmacokinetics and Biopharmaceutics","id":"ITEM-1","issue":"5","issued":{"date-parts":[["1996"]]},"page":"475-490","publisher":"J Pharmacokinet Biopharm","title":"Cytochrome P4503A (CYP3A) metabolism: Prediction of in vivo activity in humans","type":"article","volume":"24"},"uris":["http://www.mendeley.com/documents/?uuid=43fce162-4d23-3f28-9056-d911a0a3f3ed"]}],"mendeley":{"formattedCitation":"(Wilkinson, 1996)","plainTextFormattedCitation":"(Wilkinson, 1996)","previouslyFormattedCitation":"(Wilkinson, 1996)"},"properties":{"noteIndex":0},"schema":"https://github.com/citation-style-language/schema/raw/master/csl-citation.json"}</w:instrText>
      </w:r>
      <w:r w:rsidRPr="001A2766">
        <w:rPr>
          <w:rFonts w:asciiTheme="minorHAnsi" w:hAnsiTheme="minorHAnsi"/>
          <w:color w:val="000000" w:themeColor="text1"/>
        </w:rPr>
        <w:fldChar w:fldCharType="separate"/>
      </w:r>
      <w:r w:rsidRPr="001A2766">
        <w:rPr>
          <w:rFonts w:asciiTheme="minorHAnsi" w:hAnsiTheme="minorHAnsi"/>
          <w:noProof/>
          <w:color w:val="000000" w:themeColor="text1"/>
        </w:rPr>
        <w:t>(Wilkinson, 1996)</w:t>
      </w:r>
      <w:r w:rsidRPr="001A2766">
        <w:rPr>
          <w:rFonts w:asciiTheme="minorHAnsi" w:hAnsiTheme="minorHAnsi"/>
          <w:color w:val="000000" w:themeColor="text1"/>
        </w:rPr>
        <w:fldChar w:fldCharType="end"/>
      </w:r>
      <w:r w:rsidRPr="001A2766">
        <w:rPr>
          <w:rFonts w:asciiTheme="minorHAnsi" w:hAnsiTheme="minorHAnsi"/>
          <w:color w:val="000000" w:themeColor="text1"/>
        </w:rPr>
        <w:t xml:space="preserve">. </w:t>
      </w:r>
    </w:p>
    <w:p w14:paraId="6D5EF761" w14:textId="77777777" w:rsidR="00FF6DD3" w:rsidRPr="001A2766" w:rsidRDefault="00FF6DD3" w:rsidP="001A2766">
      <w:pPr>
        <w:spacing w:line="360" w:lineRule="auto"/>
        <w:jc w:val="both"/>
        <w:rPr>
          <w:rFonts w:asciiTheme="minorHAnsi" w:hAnsiTheme="minorHAnsi"/>
          <w:color w:val="000000" w:themeColor="text1"/>
        </w:rPr>
      </w:pPr>
    </w:p>
    <w:p w14:paraId="44D4ADC1" w14:textId="1540ADF9" w:rsidR="00A0182E" w:rsidRPr="001A2766" w:rsidRDefault="00393028" w:rsidP="001A2766">
      <w:pPr>
        <w:spacing w:line="360" w:lineRule="auto"/>
        <w:jc w:val="both"/>
        <w:rPr>
          <w:rFonts w:asciiTheme="minorHAnsi" w:hAnsiTheme="minorHAnsi"/>
          <w:color w:val="000000" w:themeColor="text1"/>
        </w:rPr>
      </w:pPr>
      <w:r w:rsidRPr="001A2766">
        <w:rPr>
          <w:rFonts w:asciiTheme="minorHAnsi" w:hAnsiTheme="minorHAnsi"/>
          <w:color w:val="000000" w:themeColor="text1"/>
        </w:rPr>
        <w:t>CYP3A4</w:t>
      </w:r>
      <w:r w:rsidR="00A0182E" w:rsidRPr="001A2766">
        <w:rPr>
          <w:rFonts w:asciiTheme="minorHAnsi" w:hAnsiTheme="minorHAnsi"/>
          <w:color w:val="000000" w:themeColor="text1"/>
        </w:rPr>
        <w:t>,</w:t>
      </w:r>
      <w:r w:rsidRPr="001A2766">
        <w:rPr>
          <w:rFonts w:asciiTheme="minorHAnsi" w:hAnsiTheme="minorHAnsi"/>
          <w:color w:val="000000" w:themeColor="text1"/>
        </w:rPr>
        <w:t xml:space="preserve"> </w:t>
      </w:r>
      <w:r w:rsidR="00A0182E" w:rsidRPr="001A2766">
        <w:rPr>
          <w:rFonts w:asciiTheme="minorHAnsi" w:hAnsiTheme="minorHAnsi"/>
          <w:color w:val="000000" w:themeColor="text1"/>
        </w:rPr>
        <w:t xml:space="preserve">a very versatile enzyme, </w:t>
      </w:r>
      <w:r w:rsidRPr="001A2766">
        <w:rPr>
          <w:rFonts w:asciiTheme="minorHAnsi" w:hAnsiTheme="minorHAnsi"/>
          <w:color w:val="000000" w:themeColor="text1"/>
        </w:rPr>
        <w:t>found in the highest concentrations in the liver</w:t>
      </w:r>
      <w:r w:rsidR="00A0182E" w:rsidRPr="001A2766">
        <w:rPr>
          <w:rFonts w:asciiTheme="minorHAnsi" w:hAnsiTheme="minorHAnsi"/>
          <w:color w:val="000000" w:themeColor="text1"/>
        </w:rPr>
        <w:t xml:space="preserve">, </w:t>
      </w:r>
      <w:r w:rsidRPr="001A2766">
        <w:rPr>
          <w:rFonts w:asciiTheme="minorHAnsi" w:hAnsiTheme="minorHAnsi"/>
          <w:color w:val="000000" w:themeColor="text1"/>
        </w:rPr>
        <w:t>plays a role in the metabolism of the majority o</w:t>
      </w:r>
      <w:r w:rsidR="001D390E" w:rsidRPr="001A2766">
        <w:rPr>
          <w:rFonts w:asciiTheme="minorHAnsi" w:hAnsiTheme="minorHAnsi"/>
          <w:color w:val="000000" w:themeColor="text1"/>
        </w:rPr>
        <w:t>f drugs, across a variety of drug classe</w:t>
      </w:r>
      <w:r w:rsidR="00A0182E" w:rsidRPr="001A2766">
        <w:rPr>
          <w:rFonts w:asciiTheme="minorHAnsi" w:hAnsiTheme="minorHAnsi"/>
          <w:color w:val="000000" w:themeColor="text1"/>
        </w:rPr>
        <w:t xml:space="preserve">s, including </w:t>
      </w:r>
      <w:proofErr w:type="spellStart"/>
      <w:r w:rsidR="00A0182E" w:rsidRPr="001A2766">
        <w:rPr>
          <w:rFonts w:asciiTheme="minorHAnsi" w:hAnsiTheme="minorHAnsi"/>
          <w:color w:val="000000" w:themeColor="text1"/>
        </w:rPr>
        <w:t>codine</w:t>
      </w:r>
      <w:proofErr w:type="spellEnd"/>
      <w:r w:rsidR="00A0182E" w:rsidRPr="001A2766">
        <w:rPr>
          <w:rFonts w:asciiTheme="minorHAnsi" w:hAnsiTheme="minorHAnsi"/>
          <w:color w:val="000000" w:themeColor="text1"/>
        </w:rPr>
        <w:t xml:space="preserve">, statins, steroids and the macrocyclic erythromycin </w:t>
      </w:r>
      <w:r w:rsidR="00A0182E" w:rsidRPr="001A2766">
        <w:rPr>
          <w:rFonts w:asciiTheme="minorHAnsi" w:hAnsiTheme="minorHAnsi"/>
          <w:color w:val="000000" w:themeColor="text1"/>
        </w:rPr>
        <w:fldChar w:fldCharType="begin" w:fldLock="1"/>
      </w:r>
      <w:r w:rsidR="00A64AC0" w:rsidRPr="001A2766">
        <w:rPr>
          <w:rFonts w:asciiTheme="minorHAnsi" w:hAnsiTheme="minorHAnsi"/>
          <w:color w:val="000000" w:themeColor="text1"/>
        </w:rPr>
        <w:instrText>ADDIN CSL_CITATION {"citationItems":[{"id":"ITEM-1","itemData":{"DOI":"10.1007/978-3-319-12108-6_9","ISBN":"9783319121086","abstract":"The cytochrome P450 (P450) enzymes first attracted interest because of their relevance to the metabolism of drugs, steroids, and carcinogens. Collectively, the 57 human P450s are involved in approximately three fourths of the metabolism of marketed drugs. Many of the steroid-oxidizing P450s have important roles in endocrinology. The roles of individual P450s can be predicted during drug development, and many drug–drug interactions are understood in the context of P450s. The human P450s involved in the metabolism of many carcinogens have been identified, and this information forms the basis for investigation into the human risk of these chemicals. Many questions still remain about the physiological roles of many human P450s, the relevance of the reactions they catalyze, and even the chemistry of some of the reactions. In this chapter, each of the 57 human P450s is discussed regarding current information about sites of expression, regulation, genetic variation, substrates and reactions, structures, inhibitors, and clinical issues.","author":[{"dropping-particle":"","family":"Guengerich","given":"F. Peter","non-dropping-particle":"","parse-names":false,"suffix":""}],"container-title":"Cytochrome P450: Structure, Mechanism, and Biochemistry, Fourth Edition","id":"ITEM-1","issued":{"date-parts":[["2015","1","1"]]},"page":"523-785","publisher":"Springer International Publishing","title":"Human cytochrome P450 enzymes","type":"chapter"},"uris":["http://www.mendeley.com/documents/?uuid=2c6f5406-06f6-3064-b9dc-bf47b678cf59"]}],"mendeley":{"formattedCitation":"(Guengerich, 2015)","plainTextFormattedCitation":"(Guengerich, 2015)","previouslyFormattedCitation":"(Guengerich, 2015)"},"properties":{"noteIndex":0},"schema":"https://github.com/citation-style-language/schema/raw/master/csl-citation.json"}</w:instrText>
      </w:r>
      <w:r w:rsidR="00A0182E" w:rsidRPr="001A2766">
        <w:rPr>
          <w:rFonts w:asciiTheme="minorHAnsi" w:hAnsiTheme="minorHAnsi"/>
          <w:color w:val="000000" w:themeColor="text1"/>
        </w:rPr>
        <w:fldChar w:fldCharType="separate"/>
      </w:r>
      <w:r w:rsidR="00A0182E" w:rsidRPr="001A2766">
        <w:rPr>
          <w:rFonts w:asciiTheme="minorHAnsi" w:hAnsiTheme="minorHAnsi"/>
          <w:noProof/>
          <w:color w:val="000000" w:themeColor="text1"/>
        </w:rPr>
        <w:t>(Guengerich, 2015)</w:t>
      </w:r>
      <w:r w:rsidR="00A0182E" w:rsidRPr="001A2766">
        <w:rPr>
          <w:rFonts w:asciiTheme="minorHAnsi" w:hAnsiTheme="minorHAnsi"/>
          <w:color w:val="000000" w:themeColor="text1"/>
        </w:rPr>
        <w:fldChar w:fldCharType="end"/>
      </w:r>
      <w:r w:rsidR="00A0182E" w:rsidRPr="001A2766">
        <w:rPr>
          <w:rFonts w:asciiTheme="minorHAnsi" w:hAnsiTheme="minorHAnsi"/>
          <w:color w:val="000000" w:themeColor="text1"/>
        </w:rPr>
        <w:t xml:space="preserve">. </w:t>
      </w:r>
      <w:r w:rsidRPr="001A2766">
        <w:rPr>
          <w:rFonts w:asciiTheme="minorHAnsi" w:hAnsiTheme="minorHAnsi"/>
          <w:color w:val="000000" w:themeColor="text1"/>
          <w:vertAlign w:val="superscript"/>
        </w:rPr>
        <w:t>31</w:t>
      </w:r>
      <w:r w:rsidR="00A0182E" w:rsidRPr="001A2766">
        <w:rPr>
          <w:rFonts w:asciiTheme="minorHAnsi" w:hAnsiTheme="minorHAnsi"/>
          <w:color w:val="000000" w:themeColor="text1"/>
          <w:vertAlign w:val="superscript"/>
        </w:rPr>
        <w:t xml:space="preserve"> </w:t>
      </w:r>
      <w:r w:rsidR="00A0182E" w:rsidRPr="001A2766">
        <w:rPr>
          <w:rFonts w:asciiTheme="minorHAnsi" w:hAnsiTheme="minorHAnsi"/>
          <w:color w:val="000000" w:themeColor="text1"/>
        </w:rPr>
        <w:t>The immense range of substrates that CYP3A4 is able to oxidise is due to its conformational flexibility, making it an ideal candidate for drug metabolism studies</w:t>
      </w:r>
      <w:r w:rsidR="00A64AC0" w:rsidRPr="001A2766">
        <w:rPr>
          <w:rFonts w:asciiTheme="minorHAnsi" w:hAnsiTheme="minorHAnsi"/>
          <w:color w:val="000000" w:themeColor="text1"/>
        </w:rPr>
        <w:t>.</w:t>
      </w:r>
      <w:r w:rsidR="003A2247" w:rsidRPr="001A2766">
        <w:rPr>
          <w:rFonts w:asciiTheme="minorHAnsi" w:hAnsiTheme="minorHAnsi"/>
          <w:color w:val="000000" w:themeColor="text1"/>
        </w:rPr>
        <w:t xml:space="preserve"> </w:t>
      </w:r>
    </w:p>
    <w:p w14:paraId="504AB18D" w14:textId="77777777" w:rsidR="00A0182E" w:rsidRPr="001A2766" w:rsidRDefault="00A0182E" w:rsidP="001A2766">
      <w:pPr>
        <w:spacing w:line="360" w:lineRule="auto"/>
        <w:jc w:val="both"/>
        <w:rPr>
          <w:color w:val="000000" w:themeColor="text1"/>
          <w:vertAlign w:val="superscript"/>
        </w:rPr>
      </w:pPr>
    </w:p>
    <w:p w14:paraId="7836DCBF" w14:textId="704ECA4E" w:rsidR="002464B2" w:rsidRPr="001A2766" w:rsidRDefault="002464B2" w:rsidP="001A2766">
      <w:pPr>
        <w:spacing w:line="360" w:lineRule="auto"/>
        <w:jc w:val="both"/>
        <w:rPr>
          <w:color w:val="000000" w:themeColor="text1"/>
        </w:rPr>
      </w:pPr>
      <w:r w:rsidRPr="001A2766">
        <w:rPr>
          <w:color w:val="000000" w:themeColor="text1"/>
        </w:rPr>
        <w:t>.</w:t>
      </w:r>
    </w:p>
    <w:p w14:paraId="5A193488" w14:textId="77777777" w:rsidR="004F3775" w:rsidRPr="001A2766" w:rsidRDefault="004F3775" w:rsidP="001A2766">
      <w:pPr>
        <w:pStyle w:val="Heading1"/>
        <w:spacing w:line="360" w:lineRule="auto"/>
        <w:jc w:val="both"/>
        <w:rPr>
          <w:b/>
          <w:bCs/>
          <w:color w:val="000000" w:themeColor="text1"/>
        </w:rPr>
      </w:pPr>
      <w:bookmarkStart w:id="28" w:name="_Toc60561225"/>
      <w:r w:rsidRPr="001A2766">
        <w:rPr>
          <w:b/>
          <w:bCs/>
          <w:color w:val="000000" w:themeColor="text1"/>
        </w:rPr>
        <w:t>An Introduction to Cytochrome P450 BM3 (CYP102A1)</w:t>
      </w:r>
      <w:bookmarkEnd w:id="28"/>
    </w:p>
    <w:p w14:paraId="14013AD2" w14:textId="77777777" w:rsidR="004F3775" w:rsidRPr="001A2766" w:rsidRDefault="004F3775" w:rsidP="001A2766">
      <w:pPr>
        <w:spacing w:line="360" w:lineRule="auto"/>
        <w:jc w:val="both"/>
        <w:rPr>
          <w:b/>
          <w:bCs/>
          <w:color w:val="000000" w:themeColor="text1"/>
        </w:rPr>
      </w:pPr>
    </w:p>
    <w:p w14:paraId="0E3A44BD" w14:textId="77777777" w:rsidR="004F3775" w:rsidRPr="001A2766" w:rsidRDefault="004F3775" w:rsidP="001A2766">
      <w:pPr>
        <w:pStyle w:val="Heading3"/>
        <w:spacing w:line="360" w:lineRule="auto"/>
        <w:jc w:val="both"/>
        <w:rPr>
          <w:b/>
          <w:bCs/>
          <w:color w:val="000000" w:themeColor="text1"/>
        </w:rPr>
      </w:pPr>
      <w:bookmarkStart w:id="29" w:name="_Toc60561226"/>
      <w:r w:rsidRPr="001A2766">
        <w:rPr>
          <w:b/>
          <w:bCs/>
          <w:color w:val="000000" w:themeColor="text1"/>
        </w:rPr>
        <w:t>An overview of CYP102A1</w:t>
      </w:r>
      <w:bookmarkEnd w:id="29"/>
    </w:p>
    <w:p w14:paraId="6C6BADD8" w14:textId="77777777" w:rsidR="004F3775" w:rsidRPr="001A2766" w:rsidRDefault="004F3775" w:rsidP="001A2766">
      <w:pPr>
        <w:spacing w:line="360" w:lineRule="auto"/>
        <w:jc w:val="both"/>
        <w:rPr>
          <w:rFonts w:asciiTheme="minorHAnsi" w:hAnsiTheme="minorHAnsi"/>
          <w:color w:val="000000" w:themeColor="text1"/>
        </w:rPr>
      </w:pPr>
    </w:p>
    <w:p w14:paraId="4D1FC6CF" w14:textId="41854CE6" w:rsidR="00585CAD" w:rsidRPr="001A2766" w:rsidRDefault="004F3775" w:rsidP="001A2766">
      <w:pPr>
        <w:pStyle w:val="CommentText"/>
        <w:spacing w:line="360" w:lineRule="auto"/>
        <w:jc w:val="both"/>
        <w:rPr>
          <w:rFonts w:asciiTheme="minorHAnsi" w:hAnsiTheme="minorHAnsi"/>
          <w:color w:val="000000" w:themeColor="text1"/>
          <w:sz w:val="24"/>
          <w:szCs w:val="24"/>
        </w:rPr>
      </w:pPr>
      <w:r w:rsidRPr="001A2766">
        <w:rPr>
          <w:rFonts w:asciiTheme="minorHAnsi" w:hAnsiTheme="minorHAnsi"/>
          <w:color w:val="000000" w:themeColor="text1"/>
          <w:sz w:val="24"/>
          <w:szCs w:val="24"/>
        </w:rPr>
        <w:t xml:space="preserve">P450 BM3 was named so due to the fact it was the third isolated P450 from </w:t>
      </w:r>
      <w:r w:rsidRPr="001A2766">
        <w:rPr>
          <w:rFonts w:asciiTheme="minorHAnsi" w:hAnsiTheme="minorHAnsi"/>
          <w:i/>
          <w:color w:val="000000" w:themeColor="text1"/>
          <w:sz w:val="24"/>
          <w:szCs w:val="24"/>
        </w:rPr>
        <w:t>Bacillus megaterium</w:t>
      </w:r>
      <w:r w:rsidRPr="001A2766">
        <w:rPr>
          <w:rFonts w:asciiTheme="minorHAnsi" w:hAnsiTheme="minorHAnsi"/>
          <w:color w:val="000000" w:themeColor="text1"/>
          <w:sz w:val="24"/>
          <w:szCs w:val="24"/>
        </w:rPr>
        <w:t xml:space="preserve"> (</w:t>
      </w:r>
      <w:r w:rsidRPr="001A2766">
        <w:rPr>
          <w:rFonts w:asciiTheme="minorHAnsi" w:hAnsiTheme="minorHAnsi"/>
          <w:i/>
          <w:color w:val="000000" w:themeColor="text1"/>
          <w:sz w:val="24"/>
          <w:szCs w:val="24"/>
        </w:rPr>
        <w:t xml:space="preserve">B. megaterium), </w:t>
      </w:r>
      <w:r w:rsidRPr="001A2766">
        <w:rPr>
          <w:rFonts w:asciiTheme="minorHAnsi" w:hAnsiTheme="minorHAnsi"/>
          <w:color w:val="000000" w:themeColor="text1"/>
          <w:sz w:val="24"/>
          <w:szCs w:val="24"/>
        </w:rPr>
        <w:t xml:space="preserve">following the two smaller variants BM1 and BM2. The </w:t>
      </w:r>
      <w:proofErr w:type="spellStart"/>
      <w:r w:rsidRPr="001A2766">
        <w:rPr>
          <w:rFonts w:asciiTheme="minorHAnsi" w:hAnsiTheme="minorHAnsi"/>
          <w:color w:val="000000" w:themeColor="text1"/>
          <w:sz w:val="24"/>
          <w:szCs w:val="24"/>
        </w:rPr>
        <w:t>Fulco</w:t>
      </w:r>
      <w:proofErr w:type="spellEnd"/>
      <w:r w:rsidRPr="001A2766">
        <w:rPr>
          <w:rFonts w:asciiTheme="minorHAnsi" w:hAnsiTheme="minorHAnsi"/>
          <w:color w:val="000000" w:themeColor="text1"/>
          <w:sz w:val="24"/>
          <w:szCs w:val="24"/>
        </w:rPr>
        <w:t xml:space="preserve"> group first isolated the CYP 102A1 from the soil bacterium, </w:t>
      </w:r>
      <w:r w:rsidRPr="001A2766">
        <w:rPr>
          <w:rFonts w:asciiTheme="minorHAnsi" w:hAnsiTheme="minorHAnsi"/>
          <w:i/>
          <w:color w:val="000000" w:themeColor="text1"/>
          <w:sz w:val="24"/>
          <w:szCs w:val="24"/>
        </w:rPr>
        <w:t>B. megaterium,</w:t>
      </w:r>
      <w:r w:rsidRPr="001A2766">
        <w:rPr>
          <w:rFonts w:asciiTheme="minorHAnsi" w:hAnsiTheme="minorHAnsi"/>
          <w:color w:val="000000" w:themeColor="text1"/>
          <w:sz w:val="24"/>
          <w:szCs w:val="24"/>
        </w:rPr>
        <w:t xml:space="preserve"> in the 1980s, where it was first described as a medium to long- chain fatty acid hydroxylase (C12- C20) which functioned independently with only molecular oxygen and NADPH present.</w:t>
      </w:r>
      <w:r w:rsidRPr="001A2766">
        <w:rPr>
          <w:rFonts w:asciiTheme="minorHAnsi" w:hAnsiTheme="minorHAnsi"/>
          <w:color w:val="000000" w:themeColor="text1"/>
          <w:sz w:val="24"/>
          <w:szCs w:val="24"/>
          <w:vertAlign w:val="superscript"/>
        </w:rPr>
        <w:t>43</w:t>
      </w:r>
      <w:r w:rsidRPr="001A2766">
        <w:rPr>
          <w:rFonts w:asciiTheme="minorHAnsi" w:hAnsiTheme="minorHAnsi"/>
          <w:color w:val="000000" w:themeColor="text1"/>
          <w:sz w:val="24"/>
          <w:szCs w:val="24"/>
        </w:rPr>
        <w:t xml:space="preserve"> Due to its unrivalled turnover rates, coupled with its stability, the naturally occurring fusion protein, P450 BM3,  has been one of the most extensively studied P450 isoform in the past 40 years. Preferential substrates of BM3 are medium length, straight chain saturated and unsaturated fatty acids (C15/16) where hydroxylation occurs at the ω–1- ω–3 positions</w:t>
      </w:r>
      <w:r w:rsidR="00585CAD" w:rsidRPr="001A2766">
        <w:rPr>
          <w:rFonts w:asciiTheme="minorHAnsi" w:hAnsiTheme="minorHAnsi"/>
          <w:color w:val="000000" w:themeColor="text1"/>
          <w:sz w:val="24"/>
          <w:szCs w:val="24"/>
        </w:rPr>
        <w:t>, with</w:t>
      </w:r>
      <w:r w:rsidR="00585CAD" w:rsidRPr="001A2766">
        <w:rPr>
          <w:rStyle w:val="CommentReference"/>
          <w:rFonts w:asciiTheme="minorHAnsi" w:hAnsiTheme="minorHAnsi"/>
          <w:color w:val="000000" w:themeColor="text1"/>
          <w:sz w:val="24"/>
          <w:szCs w:val="24"/>
        </w:rPr>
        <w:t/>
      </w:r>
      <w:r w:rsidR="00585CAD" w:rsidRPr="001A2766">
        <w:rPr>
          <w:rFonts w:asciiTheme="minorHAnsi" w:hAnsiTheme="minorHAnsi"/>
          <w:color w:val="000000" w:themeColor="text1"/>
          <w:sz w:val="24"/>
          <w:szCs w:val="24"/>
        </w:rPr>
        <w:t xml:space="preserve"> fastest turnover seen with C20 unsaturated arachidonic </w:t>
      </w:r>
      <w:r w:rsidR="00585CAD" w:rsidRPr="001A2766">
        <w:rPr>
          <w:rFonts w:asciiTheme="minorHAnsi" w:hAnsiTheme="minorHAnsi"/>
          <w:color w:val="000000" w:themeColor="text1"/>
          <w:sz w:val="24"/>
          <w:szCs w:val="24"/>
          <w:highlight w:val="green"/>
        </w:rPr>
        <w:t>acid REF</w:t>
      </w:r>
    </w:p>
    <w:p w14:paraId="79F93798" w14:textId="571AC1F3" w:rsidR="004F3775" w:rsidRPr="001A2766" w:rsidRDefault="00585CAD" w:rsidP="001A2766">
      <w:pPr>
        <w:spacing w:line="360" w:lineRule="auto"/>
        <w:jc w:val="both"/>
        <w:rPr>
          <w:rFonts w:asciiTheme="minorHAnsi" w:hAnsiTheme="minorHAnsi"/>
          <w:color w:val="000000" w:themeColor="text1"/>
        </w:rPr>
      </w:pPr>
      <w:r w:rsidRPr="001A2766">
        <w:rPr>
          <w:rFonts w:asciiTheme="minorHAnsi" w:hAnsiTheme="minorHAnsi"/>
          <w:color w:val="000000" w:themeColor="text1"/>
        </w:rPr>
        <w:t xml:space="preserve"> </w:t>
      </w:r>
      <w:r w:rsidR="004F3775" w:rsidRPr="001A2766">
        <w:rPr>
          <w:rFonts w:asciiTheme="minorHAnsi" w:hAnsiTheme="minorHAnsi"/>
          <w:color w:val="000000" w:themeColor="text1"/>
        </w:rPr>
        <w:t xml:space="preserve"> BM3 is made up of a single 119000 </w:t>
      </w:r>
      <w:proofErr w:type="spellStart"/>
      <w:r w:rsidR="004F3775" w:rsidRPr="001A2766">
        <w:rPr>
          <w:rFonts w:asciiTheme="minorHAnsi" w:hAnsiTheme="minorHAnsi"/>
          <w:color w:val="000000" w:themeColor="text1"/>
        </w:rPr>
        <w:t>kDa</w:t>
      </w:r>
      <w:proofErr w:type="spellEnd"/>
      <w:r w:rsidR="004F3775" w:rsidRPr="001A2766">
        <w:rPr>
          <w:rFonts w:asciiTheme="minorHAnsi" w:hAnsiTheme="minorHAnsi"/>
          <w:color w:val="000000" w:themeColor="text1"/>
        </w:rPr>
        <w:t xml:space="preserve"> polypeptide, with Class II- mammalian redox system properties: an FAD/ FMN CPR,.</w:t>
      </w:r>
      <w:r w:rsidR="004F3775" w:rsidRPr="001A2766">
        <w:rPr>
          <w:rFonts w:asciiTheme="minorHAnsi" w:hAnsiTheme="minorHAnsi"/>
          <w:color w:val="000000" w:themeColor="text1"/>
          <w:vertAlign w:val="superscript"/>
        </w:rPr>
        <w:t>44</w:t>
      </w:r>
      <w:r w:rsidR="004F3775" w:rsidRPr="001A2766">
        <w:rPr>
          <w:rFonts w:asciiTheme="minorHAnsi" w:hAnsiTheme="minorHAnsi"/>
          <w:color w:val="000000" w:themeColor="text1"/>
        </w:rPr>
        <w:t xml:space="preserve"> </w:t>
      </w:r>
    </w:p>
    <w:p w14:paraId="68D6B36F" w14:textId="77777777" w:rsidR="004F3775" w:rsidRPr="001A2766" w:rsidRDefault="004F3775" w:rsidP="001A2766">
      <w:pPr>
        <w:spacing w:line="360" w:lineRule="auto"/>
        <w:jc w:val="both"/>
        <w:rPr>
          <w:color w:val="000000" w:themeColor="text1"/>
        </w:rPr>
      </w:pPr>
    </w:p>
    <w:p w14:paraId="0FAE94D9" w14:textId="77777777" w:rsidR="004F3775" w:rsidRPr="001A2766" w:rsidRDefault="004F3775" w:rsidP="001A2766">
      <w:pPr>
        <w:spacing w:line="360" w:lineRule="auto"/>
        <w:jc w:val="both"/>
        <w:rPr>
          <w:color w:val="000000" w:themeColor="text1"/>
        </w:rPr>
      </w:pPr>
      <w:r w:rsidRPr="001A2766">
        <w:rPr>
          <w:noProof/>
          <w:color w:val="000000" w:themeColor="text1"/>
        </w:rPr>
        <w:drawing>
          <wp:inline distT="0" distB="0" distL="0" distR="0" wp14:anchorId="0DFA171C" wp14:editId="2B0AD21B">
            <wp:extent cx="2324100" cy="17399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324100" cy="1739900"/>
                    </a:xfrm>
                    <a:prstGeom prst="rect">
                      <a:avLst/>
                    </a:prstGeom>
                  </pic:spPr>
                </pic:pic>
              </a:graphicData>
            </a:graphic>
          </wp:inline>
        </w:drawing>
      </w:r>
    </w:p>
    <w:p w14:paraId="37911569" w14:textId="77777777" w:rsidR="004F3775" w:rsidRPr="001A2766" w:rsidRDefault="004F3775" w:rsidP="001A2766">
      <w:pPr>
        <w:spacing w:line="360" w:lineRule="auto"/>
        <w:jc w:val="both"/>
        <w:rPr>
          <w:color w:val="000000" w:themeColor="text1"/>
        </w:rPr>
      </w:pPr>
      <w:r w:rsidRPr="001A2766">
        <w:rPr>
          <w:rFonts w:asciiTheme="minorHAnsi" w:hAnsiTheme="minorHAnsi"/>
          <w:color w:val="000000" w:themeColor="text1"/>
          <w:highlight w:val="darkCyan"/>
        </w:rPr>
        <w:t xml:space="preserve">Fig.. Phylogenetic tree based on sequence of P450 BM3 (CYP102A1) in relation to other human isoforms important within drug metabolism. Figure adapted from Di </w:t>
      </w:r>
      <w:proofErr w:type="spellStart"/>
      <w:r w:rsidRPr="001A2766">
        <w:rPr>
          <w:rFonts w:asciiTheme="minorHAnsi" w:hAnsiTheme="minorHAnsi"/>
          <w:color w:val="000000" w:themeColor="text1"/>
          <w:highlight w:val="darkCyan"/>
        </w:rPr>
        <w:t>Nardo</w:t>
      </w:r>
      <w:proofErr w:type="spellEnd"/>
      <w:r w:rsidRPr="001A2766">
        <w:rPr>
          <w:rFonts w:asciiTheme="minorHAnsi" w:hAnsiTheme="minorHAnsi"/>
          <w:color w:val="000000" w:themeColor="text1"/>
          <w:highlight w:val="darkCyan"/>
        </w:rPr>
        <w:t xml:space="preserve"> et al. with original phylogenetic tree formed from sequence alignment of substrate recognition sites (SRS) of the above CYP variants.</w:t>
      </w:r>
      <w:r w:rsidRPr="001A2766">
        <w:rPr>
          <w:rFonts w:asciiTheme="minorHAnsi" w:hAnsiTheme="minorHAnsi"/>
          <w:color w:val="000000" w:themeColor="text1"/>
          <w:highlight w:val="darkCyan"/>
        </w:rPr>
        <w:fldChar w:fldCharType="begin" w:fldLock="1"/>
      </w:r>
      <w:r w:rsidRPr="001A2766">
        <w:rPr>
          <w:rFonts w:asciiTheme="minorHAnsi" w:hAnsiTheme="minorHAnsi"/>
          <w:color w:val="000000" w:themeColor="text1"/>
          <w:highlight w:val="darkCyan"/>
        </w:rPr>
        <w:instrText>ADDIN CSL_CITATION {"citationItems":[{"id":"ITEM-1","itemData":{"DOI":"10.3390/ijms131215901","ISSN":"14220067","abstract":"Drug metabolism in human liver is a process involving many different enzymes. Among them, a number of cytochromes P450 isoforms catalyze the oxidation of most of the drugs commercially available. Each P450 isoform acts on more than one drug, and one drug may be oxidized by more than one enzyme. As a result, multiple products may be obtained from the same drug, and as the metabolites can be biologically active and may cause adverse drug reactions (ADRs), the metabolic profile of a new drug has to be known before this can be commercialized. Therefore, the metabolites of a certain drug must be identified, synthesized and tested for toxicity. Their synthesis must be in sufficient quantities to be used for metabolic tests. This review focuses on the progresses done in the field of the optimization of a bacterial self-sufficient and efficient cytochrome P450, P450 BM3 from Bacillus megaterium, used for the production of metabolites of human enzymes. The progress made in the improvement of its catalytic performance towards drugs, the substitution of the costly NADPH cofactor and its immobilization and scale-up of the process for industrial application are reported. © 2012 by the authors; licensee MDPI, Basel, Switzerland.","author":[{"dropping-particle":"","family":"Nardo","given":"Giovanna","non-dropping-particle":"Di","parse-names":false,"suffix":""},{"dropping-particle":"","family":"Gilardi","given":"Gianfranco","non-dropping-particle":"","parse-names":false,"suffix":""}],"container-title":"International Journal of Molecular Sciences","id":"ITEM-1","issue":"12","issued":{"date-parts":[["2012"]]},"page":"15901-15924","publisher":"MDPI AG","title":"Optimization of the bacterial cytochrome P450 BM3 system for the production of human drug metabolites","type":"article","volume":"13"},"uris":["http://www.mendeley.com/documents/?uuid=4675e87c-e56f-30a6-8e3e-8c6aae538baf"]}],"mendeley":{"formattedCitation":"(Di Nardo and Gilardi, 2012)","plainTextFormattedCitation":"(Di Nardo and Gilardi, 2012)","previouslyFormattedCitation":"(Di Nardo and Gilardi, 2012)"},"properties":{"noteIndex":0},"schema":"https://github.com/citation-style-language/schema/raw/master/csl-citation.json"}</w:instrText>
      </w:r>
      <w:r w:rsidRPr="001A2766">
        <w:rPr>
          <w:rFonts w:asciiTheme="minorHAnsi" w:hAnsiTheme="minorHAnsi"/>
          <w:color w:val="000000" w:themeColor="text1"/>
          <w:highlight w:val="darkCyan"/>
        </w:rPr>
        <w:fldChar w:fldCharType="separate"/>
      </w:r>
      <w:r w:rsidRPr="001A2766">
        <w:rPr>
          <w:rFonts w:asciiTheme="minorHAnsi" w:hAnsiTheme="minorHAnsi"/>
          <w:noProof/>
          <w:color w:val="000000" w:themeColor="text1"/>
          <w:highlight w:val="darkCyan"/>
        </w:rPr>
        <w:t>(Di Nardo and Gilardi, 2012)</w:t>
      </w:r>
      <w:r w:rsidRPr="001A2766">
        <w:rPr>
          <w:rFonts w:asciiTheme="minorHAnsi" w:hAnsiTheme="minorHAnsi"/>
          <w:color w:val="000000" w:themeColor="text1"/>
          <w:highlight w:val="darkCyan"/>
        </w:rPr>
        <w:fldChar w:fldCharType="end"/>
      </w:r>
      <w:r w:rsidRPr="001A2766">
        <w:rPr>
          <w:color w:val="000000" w:themeColor="text1"/>
        </w:rPr>
        <w:t xml:space="preserve"> REF IN TEXT</w:t>
      </w:r>
    </w:p>
    <w:p w14:paraId="53EF290C" w14:textId="77777777" w:rsidR="004F3775" w:rsidRPr="001A2766" w:rsidRDefault="004F3775" w:rsidP="001A2766">
      <w:pPr>
        <w:spacing w:line="360" w:lineRule="auto"/>
        <w:jc w:val="both"/>
        <w:rPr>
          <w:color w:val="000000" w:themeColor="text1"/>
        </w:rPr>
      </w:pPr>
    </w:p>
    <w:p w14:paraId="19068B47" w14:textId="77777777" w:rsidR="004F3775" w:rsidRPr="001A2766" w:rsidRDefault="004F3775" w:rsidP="001A2766">
      <w:pPr>
        <w:spacing w:line="360" w:lineRule="auto"/>
        <w:jc w:val="both"/>
        <w:rPr>
          <w:color w:val="000000" w:themeColor="text1"/>
        </w:rPr>
      </w:pPr>
    </w:p>
    <w:p w14:paraId="2B19D512" w14:textId="2211F540" w:rsidR="004F3775" w:rsidRPr="001A2766" w:rsidRDefault="004F3775" w:rsidP="001A2766">
      <w:pPr>
        <w:spacing w:line="360" w:lineRule="auto"/>
        <w:jc w:val="both"/>
        <w:rPr>
          <w:rFonts w:asciiTheme="minorHAnsi" w:hAnsiTheme="minorHAnsi"/>
          <w:color w:val="000000" w:themeColor="text1"/>
        </w:rPr>
      </w:pPr>
      <w:r w:rsidRPr="001A2766">
        <w:rPr>
          <w:rFonts w:asciiTheme="minorHAnsi" w:hAnsiTheme="minorHAnsi"/>
          <w:color w:val="000000" w:themeColor="text1"/>
        </w:rPr>
        <w:t>The role of P450 BM3 within nature remains somewhat ambiguous</w:t>
      </w:r>
      <w:r w:rsidR="00585CAD" w:rsidRPr="001A2766">
        <w:rPr>
          <w:rFonts w:asciiTheme="minorHAnsi" w:hAnsiTheme="minorHAnsi"/>
          <w:color w:val="000000" w:themeColor="text1"/>
        </w:rPr>
        <w:t>, t</w:t>
      </w:r>
      <w:r w:rsidRPr="001A2766">
        <w:rPr>
          <w:rFonts w:asciiTheme="minorHAnsi" w:hAnsiTheme="minorHAnsi"/>
          <w:color w:val="000000" w:themeColor="text1"/>
        </w:rPr>
        <w:t>here is however evidence to support that the role of BM3 is to aid the detoxification of polyunsaturated fatty acids, as the synthesis of BM3 is promoted by Bm3R1 repressor which is inhibited by high concentrations of polyunsaturated fatty acids. It has been hypothesised that this mechanism could be linked to an ancient metabolic homeostasis response to an abundance of these polyunsaturated fatty acids.</w:t>
      </w:r>
      <w:r w:rsidRPr="001A2766">
        <w:rPr>
          <w:rFonts w:asciiTheme="minorHAnsi" w:hAnsiTheme="minorHAnsi"/>
          <w:color w:val="000000" w:themeColor="text1"/>
          <w:vertAlign w:val="superscript"/>
        </w:rPr>
        <w:t>45</w:t>
      </w:r>
      <w:r w:rsidRPr="001A2766">
        <w:rPr>
          <w:rFonts w:asciiTheme="minorHAnsi" w:hAnsiTheme="minorHAnsi"/>
          <w:color w:val="000000" w:themeColor="text1"/>
        </w:rPr>
        <w:t xml:space="preserve"> </w:t>
      </w:r>
    </w:p>
    <w:p w14:paraId="190FE8CF" w14:textId="77777777" w:rsidR="004F3775" w:rsidRPr="001A2766" w:rsidRDefault="004F3775" w:rsidP="001A2766">
      <w:pPr>
        <w:spacing w:line="360" w:lineRule="auto"/>
        <w:jc w:val="both"/>
        <w:rPr>
          <w:rFonts w:asciiTheme="minorHAnsi" w:hAnsiTheme="minorHAnsi"/>
          <w:color w:val="000000" w:themeColor="text1"/>
        </w:rPr>
      </w:pPr>
    </w:p>
    <w:p w14:paraId="12631BCD" w14:textId="77777777" w:rsidR="004F3775" w:rsidRPr="001A2766" w:rsidRDefault="004F3775" w:rsidP="001A2766">
      <w:pPr>
        <w:spacing w:line="360" w:lineRule="auto"/>
        <w:jc w:val="both"/>
        <w:rPr>
          <w:rFonts w:asciiTheme="minorHAnsi" w:hAnsiTheme="minorHAnsi"/>
          <w:color w:val="000000" w:themeColor="text1"/>
        </w:rPr>
      </w:pPr>
      <w:r w:rsidRPr="001A2766">
        <w:rPr>
          <w:rFonts w:asciiTheme="minorHAnsi" w:hAnsiTheme="minorHAnsi"/>
          <w:color w:val="000000" w:themeColor="text1"/>
        </w:rPr>
        <w:t xml:space="preserve">In order to exploit the catalytic activity of BM3, it is necessary to look at the organization within the fusion structure. </w:t>
      </w:r>
    </w:p>
    <w:p w14:paraId="7F2E4FB3" w14:textId="77777777" w:rsidR="004F3775" w:rsidRPr="001A2766" w:rsidRDefault="004F3775" w:rsidP="001A2766">
      <w:pPr>
        <w:spacing w:line="360" w:lineRule="auto"/>
        <w:jc w:val="both"/>
        <w:rPr>
          <w:color w:val="000000" w:themeColor="text1"/>
        </w:rPr>
      </w:pPr>
    </w:p>
    <w:p w14:paraId="2EB48A21" w14:textId="77777777" w:rsidR="004F3775" w:rsidRPr="001A2766" w:rsidRDefault="004F3775" w:rsidP="001A2766">
      <w:pPr>
        <w:pStyle w:val="Heading3"/>
        <w:spacing w:line="360" w:lineRule="auto"/>
        <w:jc w:val="both"/>
        <w:rPr>
          <w:b/>
          <w:bCs/>
          <w:color w:val="000000" w:themeColor="text1"/>
        </w:rPr>
      </w:pPr>
      <w:bookmarkStart w:id="30" w:name="_Toc60561227"/>
      <w:r w:rsidRPr="001A2766">
        <w:rPr>
          <w:b/>
          <w:bCs/>
          <w:color w:val="000000" w:themeColor="text1"/>
        </w:rPr>
        <w:t>Structure and Catalytic Mechanism of P450</w:t>
      </w:r>
      <w:r w:rsidRPr="001A2766">
        <w:rPr>
          <w:b/>
          <w:bCs/>
          <w:color w:val="000000" w:themeColor="text1"/>
          <w:vertAlign w:val="subscript"/>
        </w:rPr>
        <w:t>BM3</w:t>
      </w:r>
      <w:r w:rsidRPr="001A2766">
        <w:rPr>
          <w:b/>
          <w:bCs/>
          <w:color w:val="000000" w:themeColor="text1"/>
        </w:rPr>
        <w:t xml:space="preserve"> </w:t>
      </w:r>
      <w:r w:rsidRPr="001A2766">
        <w:rPr>
          <w:b/>
          <w:bCs/>
          <w:color w:val="000000" w:themeColor="text1"/>
          <w:vertAlign w:val="superscript"/>
        </w:rPr>
        <w:t>46</w:t>
      </w:r>
      <w:bookmarkEnd w:id="30"/>
    </w:p>
    <w:p w14:paraId="5F23D074" w14:textId="77777777" w:rsidR="004F3775" w:rsidRPr="001A2766" w:rsidRDefault="004F3775" w:rsidP="001A2766">
      <w:pPr>
        <w:spacing w:line="360" w:lineRule="auto"/>
        <w:jc w:val="both"/>
        <w:rPr>
          <w:color w:val="000000" w:themeColor="text1"/>
        </w:rPr>
      </w:pPr>
    </w:p>
    <w:p w14:paraId="7C00E261" w14:textId="77777777" w:rsidR="004F3775" w:rsidRPr="001A2766" w:rsidRDefault="004F3775" w:rsidP="001A2766">
      <w:pPr>
        <w:spacing w:line="360" w:lineRule="auto"/>
        <w:jc w:val="both"/>
        <w:rPr>
          <w:rFonts w:asciiTheme="minorHAnsi" w:hAnsiTheme="minorHAnsi"/>
          <w:color w:val="000000" w:themeColor="text1"/>
        </w:rPr>
      </w:pPr>
      <w:r w:rsidRPr="001A2766">
        <w:rPr>
          <w:rFonts w:asciiTheme="minorHAnsi" w:hAnsiTheme="minorHAnsi"/>
          <w:color w:val="000000" w:themeColor="text1"/>
        </w:rPr>
        <w:t>The three discrete domains of P450 BM3 total 1048 amino acid residues: the heme domain (1-470), the FMN domain (470-664) and lastly the FAD domain from the remaining residues (664-1048). Upon further characterisation, it was found that the heme region, BMP, was fused to the reductase domain, made up of both flavin coenzymes (FMN/FAD), BMR in a stoichiometric ratio of 1:1.</w:t>
      </w:r>
    </w:p>
    <w:p w14:paraId="48F9A730" w14:textId="77777777" w:rsidR="004F3775" w:rsidRPr="001A2766" w:rsidRDefault="004F3775" w:rsidP="001A2766">
      <w:pPr>
        <w:spacing w:line="360" w:lineRule="auto"/>
        <w:jc w:val="both"/>
        <w:rPr>
          <w:rFonts w:asciiTheme="minorHAnsi" w:hAnsiTheme="minorHAnsi"/>
          <w:color w:val="000000" w:themeColor="text1"/>
        </w:rPr>
      </w:pPr>
    </w:p>
    <w:p w14:paraId="2C8FB155" w14:textId="77777777" w:rsidR="004F3775" w:rsidRPr="001A2766" w:rsidRDefault="004F3775" w:rsidP="001A2766">
      <w:pPr>
        <w:spacing w:line="360" w:lineRule="auto"/>
        <w:jc w:val="both"/>
        <w:rPr>
          <w:rFonts w:asciiTheme="minorHAnsi" w:hAnsiTheme="minorHAnsi"/>
          <w:color w:val="000000" w:themeColor="text1"/>
        </w:rPr>
      </w:pPr>
      <w:r w:rsidRPr="001A2766">
        <w:rPr>
          <w:rFonts w:asciiTheme="minorHAnsi" w:hAnsiTheme="minorHAnsi"/>
          <w:color w:val="000000" w:themeColor="text1"/>
        </w:rPr>
        <w:lastRenderedPageBreak/>
        <w:t>Furthermore, BM3 is a model class II P450 as it is devoid of this N- terminus anchor region present in most eukaryotic P450s to tether them to the mitochondrial membrane</w:t>
      </w:r>
      <w:r w:rsidRPr="001A2766">
        <w:rPr>
          <w:rFonts w:asciiTheme="minorHAnsi" w:hAnsiTheme="minorHAnsi"/>
          <w:color w:val="000000" w:themeColor="text1"/>
          <w:highlight w:val="yellow"/>
        </w:rPr>
        <w:t>.</w:t>
      </w:r>
      <w:r w:rsidRPr="001A2766">
        <w:rPr>
          <w:rFonts w:asciiTheme="minorHAnsi" w:hAnsiTheme="minorHAnsi"/>
          <w:color w:val="000000" w:themeColor="text1"/>
        </w:rPr>
        <w:t xml:space="preserve"> This membrane anchor region is necessary for electron transfer and therefore catalytic activity of eukaryotic P450s. </w:t>
      </w:r>
      <w:r w:rsidRPr="001A2766">
        <w:rPr>
          <w:rFonts w:asciiTheme="minorHAnsi" w:hAnsiTheme="minorHAnsi"/>
          <w:color w:val="000000" w:themeColor="text1"/>
          <w:highlight w:val="yellow"/>
        </w:rPr>
        <w:t>The intact BM3 has been shown to be present as a dimeric enzyme</w:t>
      </w:r>
      <w:r w:rsidRPr="001A2766">
        <w:rPr>
          <w:rFonts w:asciiTheme="minorHAnsi" w:hAnsiTheme="minorHAnsi"/>
          <w:color w:val="000000" w:themeColor="text1"/>
        </w:rPr>
        <w:t xml:space="preserve">.  </w:t>
      </w:r>
      <w:r w:rsidRPr="001A2766">
        <w:rPr>
          <w:rFonts w:asciiTheme="minorHAnsi" w:hAnsiTheme="minorHAnsi"/>
          <w:color w:val="000000" w:themeColor="text1"/>
          <w:vertAlign w:val="superscript"/>
        </w:rPr>
        <w:t>47</w:t>
      </w:r>
      <w:r w:rsidRPr="001A2766">
        <w:rPr>
          <w:rFonts w:asciiTheme="minorHAnsi" w:hAnsiTheme="minorHAnsi"/>
          <w:color w:val="000000" w:themeColor="text1"/>
        </w:rPr>
        <w:t xml:space="preserve"> </w:t>
      </w:r>
    </w:p>
    <w:p w14:paraId="1F92DC01" w14:textId="77777777" w:rsidR="004F3775" w:rsidRPr="001A2766" w:rsidRDefault="004F3775" w:rsidP="001A2766">
      <w:pPr>
        <w:spacing w:line="360" w:lineRule="auto"/>
        <w:jc w:val="both"/>
        <w:rPr>
          <w:rFonts w:asciiTheme="minorHAnsi" w:hAnsiTheme="minorHAnsi"/>
          <w:color w:val="000000" w:themeColor="text1"/>
        </w:rPr>
      </w:pPr>
    </w:p>
    <w:p w14:paraId="600EC8D6" w14:textId="77777777" w:rsidR="004F3775" w:rsidRPr="001A2766" w:rsidRDefault="004F3775" w:rsidP="001A2766">
      <w:pPr>
        <w:spacing w:line="360" w:lineRule="auto"/>
        <w:jc w:val="both"/>
        <w:rPr>
          <w:rFonts w:asciiTheme="minorHAnsi" w:hAnsiTheme="minorHAnsi"/>
          <w:color w:val="000000" w:themeColor="text1"/>
        </w:rPr>
      </w:pPr>
      <w:r w:rsidRPr="001A2766">
        <w:rPr>
          <w:rFonts w:asciiTheme="minorHAnsi" w:hAnsiTheme="minorHAnsi"/>
          <w:color w:val="000000" w:themeColor="text1"/>
        </w:rPr>
        <w:t>Resolved crystal structures of each domain in complex with a range of chemically diverse substrates have been imaged.</w:t>
      </w:r>
    </w:p>
    <w:p w14:paraId="557EFAFC" w14:textId="7B4195AE" w:rsidR="004F3775" w:rsidRPr="001A2766" w:rsidRDefault="004F3775" w:rsidP="001A2766">
      <w:pPr>
        <w:spacing w:line="360" w:lineRule="auto"/>
        <w:jc w:val="both"/>
        <w:rPr>
          <w:rFonts w:asciiTheme="minorHAnsi" w:hAnsiTheme="minorHAnsi"/>
          <w:color w:val="000000" w:themeColor="text1"/>
        </w:rPr>
      </w:pPr>
    </w:p>
    <w:p w14:paraId="1E1821D5" w14:textId="77777777" w:rsidR="00321D1F" w:rsidRPr="001A2766" w:rsidRDefault="00321D1F" w:rsidP="001A2766">
      <w:pPr>
        <w:spacing w:line="360" w:lineRule="auto"/>
        <w:jc w:val="both"/>
        <w:rPr>
          <w:rFonts w:asciiTheme="minorHAnsi" w:hAnsiTheme="minorHAnsi"/>
          <w:color w:val="000000" w:themeColor="text1"/>
        </w:rPr>
      </w:pPr>
    </w:p>
    <w:p w14:paraId="036F754F" w14:textId="77777777" w:rsidR="004F3775" w:rsidRPr="001A2766" w:rsidRDefault="004F3775" w:rsidP="001A2766">
      <w:pPr>
        <w:pStyle w:val="Heading3"/>
        <w:spacing w:line="360" w:lineRule="auto"/>
        <w:jc w:val="both"/>
        <w:rPr>
          <w:rFonts w:cstheme="majorHAnsi"/>
          <w:b/>
          <w:bCs/>
          <w:color w:val="000000" w:themeColor="text1"/>
        </w:rPr>
      </w:pPr>
      <w:bookmarkStart w:id="31" w:name="_Toc60561228"/>
      <w:r w:rsidRPr="001A2766">
        <w:rPr>
          <w:rFonts w:cstheme="majorHAnsi"/>
          <w:b/>
          <w:bCs/>
          <w:color w:val="000000" w:themeColor="text1"/>
        </w:rPr>
        <w:t>The Heme domain and key residues</w:t>
      </w:r>
      <w:bookmarkEnd w:id="31"/>
    </w:p>
    <w:p w14:paraId="65F4106B" w14:textId="77777777" w:rsidR="004F3775" w:rsidRPr="001A2766" w:rsidRDefault="004F3775" w:rsidP="001A2766">
      <w:pPr>
        <w:spacing w:line="360" w:lineRule="auto"/>
        <w:jc w:val="both"/>
        <w:rPr>
          <w:rFonts w:asciiTheme="minorHAnsi" w:hAnsiTheme="minorHAnsi"/>
          <w:color w:val="000000" w:themeColor="text1"/>
        </w:rPr>
      </w:pPr>
    </w:p>
    <w:p w14:paraId="5F26C5F7" w14:textId="6462AD46" w:rsidR="004F3775" w:rsidRPr="001A2766" w:rsidRDefault="004F3775" w:rsidP="001A2766">
      <w:pPr>
        <w:spacing w:line="360" w:lineRule="auto"/>
        <w:ind w:left="720" w:hanging="720"/>
        <w:jc w:val="both"/>
        <w:rPr>
          <w:rFonts w:asciiTheme="minorHAnsi" w:hAnsiTheme="minorHAnsi"/>
          <w:color w:val="000000" w:themeColor="text1"/>
        </w:rPr>
      </w:pPr>
      <w:r w:rsidRPr="001A2766">
        <w:rPr>
          <w:rFonts w:asciiTheme="minorHAnsi" w:hAnsiTheme="minorHAnsi"/>
          <w:color w:val="000000" w:themeColor="text1"/>
        </w:rPr>
        <w:t xml:space="preserve"> The P450 BM3 heme domain is made up of a larger alpha and beta subdomain, with the alpha domain making up around 70% of the overall heme domain. The α- domain is comprised of 15 α- and six 3</w:t>
      </w:r>
      <w:r w:rsidRPr="001A2766">
        <w:rPr>
          <w:rFonts w:asciiTheme="minorHAnsi" w:hAnsiTheme="minorHAnsi"/>
          <w:color w:val="000000" w:themeColor="text1"/>
          <w:vertAlign w:val="subscript"/>
        </w:rPr>
        <w:t>10</w:t>
      </w:r>
      <w:r w:rsidRPr="001A2766">
        <w:rPr>
          <w:rFonts w:asciiTheme="minorHAnsi" w:hAnsiTheme="minorHAnsi"/>
          <w:color w:val="000000" w:themeColor="text1"/>
        </w:rPr>
        <w:t xml:space="preserve">-helice and the β- domain is rich in β- sheets, with 12 strands in total. The </w:t>
      </w:r>
      <w:proofErr w:type="spellStart"/>
      <w:r w:rsidRPr="001A2766">
        <w:rPr>
          <w:rFonts w:asciiTheme="minorHAnsi" w:hAnsiTheme="minorHAnsi"/>
          <w:color w:val="000000" w:themeColor="text1"/>
          <w:highlight w:val="yellow"/>
        </w:rPr>
        <w:t>porphrin</w:t>
      </w:r>
      <w:proofErr w:type="spellEnd"/>
      <w:r w:rsidRPr="001A2766">
        <w:rPr>
          <w:rFonts w:asciiTheme="minorHAnsi" w:hAnsiTheme="minorHAnsi"/>
          <w:color w:val="000000" w:themeColor="text1"/>
          <w:highlight w:val="yellow"/>
        </w:rPr>
        <w:t xml:space="preserve"> ring structure</w:t>
      </w:r>
      <w:r w:rsidRPr="001A2766">
        <w:rPr>
          <w:rFonts w:asciiTheme="minorHAnsi" w:hAnsiTheme="minorHAnsi"/>
          <w:color w:val="000000" w:themeColor="text1"/>
        </w:rPr>
        <w:t xml:space="preserve"> resides between the I and L- helices, with the I- helix above.  The heme iron is coordinated at the C400 sulphur residue and is also coordinated to a distal water ligand. A substrate access channel (SAC), open in the resting state, helps guide substrates directly towards the heme iron, the beginning of which is found at the residues Arg47 and Tyr51, between the F/G loop.</w:t>
      </w:r>
      <w:r w:rsidRPr="001A2766">
        <w:rPr>
          <w:rFonts w:asciiTheme="minorHAnsi" w:hAnsiTheme="minorHAnsi"/>
          <w:color w:val="000000" w:themeColor="text1"/>
          <w:vertAlign w:val="superscript"/>
        </w:rPr>
        <w:t>48</w:t>
      </w:r>
      <w:r w:rsidRPr="001A2766">
        <w:rPr>
          <w:rFonts w:asciiTheme="minorHAnsi" w:hAnsiTheme="minorHAnsi"/>
          <w:color w:val="000000" w:themeColor="text1"/>
        </w:rPr>
        <w:t xml:space="preserve"> This is unlike that of P450</w:t>
      </w:r>
      <w:r w:rsidRPr="001A2766">
        <w:rPr>
          <w:rFonts w:asciiTheme="minorHAnsi" w:hAnsiTheme="minorHAnsi"/>
          <w:color w:val="000000" w:themeColor="text1"/>
          <w:vertAlign w:val="subscript"/>
        </w:rPr>
        <w:t>cam</w:t>
      </w:r>
      <w:r w:rsidRPr="001A2766">
        <w:rPr>
          <w:rFonts w:asciiTheme="minorHAnsi" w:hAnsiTheme="minorHAnsi"/>
          <w:color w:val="000000" w:themeColor="text1"/>
        </w:rPr>
        <w:t xml:space="preserve"> where the SAC is too small, even in the resting state, to allow substrates to travel through. The role of the Arg47 and Tyr51 residues have been described as fatty acid anchor regions, tethering to the carboxylate functionalities. </w:t>
      </w:r>
      <w:r w:rsidRPr="001A2766">
        <w:rPr>
          <w:rFonts w:asciiTheme="minorHAnsi" w:hAnsiTheme="minorHAnsi"/>
          <w:color w:val="000000" w:themeColor="text1"/>
          <w:vertAlign w:val="superscript"/>
        </w:rPr>
        <w:t>49</w:t>
      </w:r>
      <w:r w:rsidRPr="001A2766">
        <w:rPr>
          <w:rFonts w:asciiTheme="minorHAnsi" w:hAnsiTheme="minorHAnsi"/>
          <w:color w:val="000000" w:themeColor="text1"/>
        </w:rPr>
        <w:t xml:space="preserve"> In the substrate- free state, the SAC is full with solvent molecules, upon substrate binding a conformational change shifts the positioning of the F/G loop and tilts the F-/G- helices to close the SAC, therefore locking the substrate in position, distal to the heme iron centre. The I- helix structure and kink region is analogous amongst many P450s. The conformational changes upon substrate binding also induces changes in the interactions of the salt bri</w:t>
      </w:r>
      <w:r w:rsidRPr="001A2766">
        <w:rPr>
          <w:rFonts w:asciiTheme="minorHAnsi" w:hAnsiTheme="minorHAnsi"/>
          <w:color w:val="000000" w:themeColor="text1"/>
          <w:highlight w:val="yellow"/>
        </w:rPr>
        <w:t>dge with the I- helix, altering the I- helix kink and thus disrupting the hydrogen bonding network.</w:t>
      </w:r>
      <w:r w:rsidRPr="001A2766">
        <w:rPr>
          <w:rFonts w:asciiTheme="minorHAnsi" w:hAnsiTheme="minorHAnsi"/>
          <w:color w:val="000000" w:themeColor="text1"/>
          <w:vertAlign w:val="superscript"/>
        </w:rPr>
        <w:t>50</w:t>
      </w:r>
      <w:r w:rsidRPr="001A2766">
        <w:rPr>
          <w:rFonts w:asciiTheme="minorHAnsi" w:hAnsiTheme="minorHAnsi"/>
          <w:color w:val="000000" w:themeColor="text1"/>
        </w:rPr>
        <w:t xml:space="preserve"> </w:t>
      </w:r>
      <w:r w:rsidRPr="001A2766">
        <w:rPr>
          <w:rFonts w:asciiTheme="minorHAnsi" w:hAnsiTheme="minorHAnsi"/>
          <w:color w:val="000000" w:themeColor="text1"/>
          <w:highlight w:val="yellow"/>
        </w:rPr>
        <w:t>The whole porphyrin ring moves as a result of this, easing the displacement of the water molecule upon substrate binding.</w:t>
      </w:r>
      <w:r w:rsidRPr="001A2766">
        <w:rPr>
          <w:rFonts w:asciiTheme="minorHAnsi" w:hAnsiTheme="minorHAnsi"/>
          <w:color w:val="000000" w:themeColor="text1"/>
        </w:rPr>
        <w:t xml:space="preserve"> </w:t>
      </w:r>
      <w:r w:rsidRPr="001A2766">
        <w:rPr>
          <w:rFonts w:asciiTheme="minorHAnsi" w:hAnsiTheme="minorHAnsi"/>
          <w:color w:val="000000" w:themeColor="text1"/>
        </w:rPr>
        <w:lastRenderedPageBreak/>
        <w:t xml:space="preserve">The displaced water molecule then goes on to interact with the Thr268 residue of </w:t>
      </w:r>
      <w:r w:rsidRPr="001A2766">
        <w:rPr>
          <w:rFonts w:asciiTheme="minorHAnsi" w:hAnsiTheme="minorHAnsi"/>
          <w:color w:val="000000" w:themeColor="text1"/>
          <w:highlight w:val="yellow"/>
        </w:rPr>
        <w:t>the I- helix</w:t>
      </w:r>
      <w:ins w:id="32" w:author="Hazel" w:date="2020-12-18T13:18:00Z">
        <w:r w:rsidRPr="001A2766">
          <w:rPr>
            <w:rFonts w:asciiTheme="minorHAnsi" w:hAnsiTheme="minorHAnsi"/>
            <w:color w:val="000000" w:themeColor="text1"/>
            <w:highlight w:val="yellow"/>
          </w:rPr>
          <w:t xml:space="preserve"> (</w:t>
        </w:r>
        <w:proofErr w:type="spellStart"/>
        <w:r w:rsidRPr="001A2766">
          <w:rPr>
            <w:rFonts w:asciiTheme="minorHAnsi" w:hAnsiTheme="minorHAnsi"/>
            <w:color w:val="000000" w:themeColor="text1"/>
            <w:highlight w:val="yellow"/>
          </w:rPr>
          <w:t>FigureX</w:t>
        </w:r>
        <w:proofErr w:type="spellEnd"/>
        <w:r w:rsidRPr="001A2766">
          <w:rPr>
            <w:rFonts w:asciiTheme="minorHAnsi" w:hAnsiTheme="minorHAnsi"/>
            <w:color w:val="000000" w:themeColor="text1"/>
            <w:highlight w:val="yellow"/>
          </w:rPr>
          <w:t>)</w:t>
        </w:r>
      </w:ins>
      <w:r w:rsidRPr="001A2766">
        <w:rPr>
          <w:rFonts w:asciiTheme="minorHAnsi" w:hAnsiTheme="minorHAnsi"/>
          <w:color w:val="000000" w:themeColor="text1"/>
          <w:highlight w:val="yellow"/>
        </w:rPr>
        <w:t>.</w:t>
      </w:r>
      <w:r w:rsidRPr="001A2766">
        <w:rPr>
          <w:rFonts w:asciiTheme="minorHAnsi" w:hAnsiTheme="minorHAnsi"/>
          <w:color w:val="000000" w:themeColor="text1"/>
        </w:rPr>
        <w:t xml:space="preserve">  </w:t>
      </w:r>
    </w:p>
    <w:p w14:paraId="6D85808D" w14:textId="77777777" w:rsidR="004F3775" w:rsidRPr="001A2766" w:rsidRDefault="004F3775" w:rsidP="001A2766">
      <w:pPr>
        <w:spacing w:line="360" w:lineRule="auto"/>
        <w:ind w:left="720" w:hanging="720"/>
        <w:jc w:val="both"/>
        <w:rPr>
          <w:rFonts w:asciiTheme="minorHAnsi" w:hAnsiTheme="minorHAnsi"/>
          <w:color w:val="000000" w:themeColor="text1"/>
        </w:rPr>
      </w:pPr>
    </w:p>
    <w:p w14:paraId="35A189AC" w14:textId="77777777" w:rsidR="004F3775" w:rsidRPr="001A2766" w:rsidRDefault="004F3775" w:rsidP="001A2766">
      <w:pPr>
        <w:spacing w:line="360" w:lineRule="auto"/>
        <w:ind w:left="720" w:hanging="720"/>
        <w:jc w:val="both"/>
        <w:rPr>
          <w:rFonts w:asciiTheme="minorHAnsi" w:hAnsiTheme="minorHAnsi"/>
          <w:color w:val="000000" w:themeColor="text1"/>
        </w:rPr>
      </w:pPr>
      <w:r w:rsidRPr="001A2766">
        <w:rPr>
          <w:rFonts w:asciiTheme="minorHAnsi" w:hAnsiTheme="minorHAnsi"/>
          <w:color w:val="000000" w:themeColor="text1"/>
        </w:rPr>
        <w:t>Thr268 plays a role in the protonation of the iron- oxo intermediates within the catalytic cycle (</w:t>
      </w:r>
      <w:r w:rsidRPr="001A2766">
        <w:rPr>
          <w:rFonts w:asciiTheme="minorHAnsi" w:hAnsiTheme="minorHAnsi"/>
          <w:color w:val="000000" w:themeColor="text1"/>
          <w:highlight w:val="cyan"/>
        </w:rPr>
        <w:t>Fig..)</w:t>
      </w:r>
      <w:r w:rsidRPr="001A2766">
        <w:rPr>
          <w:rFonts w:asciiTheme="minorHAnsi" w:hAnsiTheme="minorHAnsi"/>
          <w:color w:val="000000" w:themeColor="text1"/>
        </w:rPr>
        <w:t xml:space="preserve"> and is also a conserved residue amongst P450s. </w:t>
      </w:r>
    </w:p>
    <w:p w14:paraId="112B6D6B" w14:textId="77777777" w:rsidR="004F3775" w:rsidRPr="001A2766" w:rsidRDefault="004F3775" w:rsidP="001A2766">
      <w:pPr>
        <w:spacing w:line="360" w:lineRule="auto"/>
        <w:jc w:val="both"/>
        <w:rPr>
          <w:rFonts w:asciiTheme="minorHAnsi" w:hAnsiTheme="minorHAnsi"/>
          <w:color w:val="000000" w:themeColor="text1"/>
        </w:rPr>
      </w:pPr>
    </w:p>
    <w:p w14:paraId="4A1164DB" w14:textId="77777777" w:rsidR="004F3775" w:rsidRPr="001A2766" w:rsidRDefault="004F3775" w:rsidP="001A2766">
      <w:pPr>
        <w:spacing w:line="360" w:lineRule="auto"/>
        <w:jc w:val="both"/>
        <w:rPr>
          <w:rFonts w:asciiTheme="minorHAnsi" w:hAnsiTheme="minorHAnsi"/>
          <w:color w:val="000000" w:themeColor="text1"/>
        </w:rPr>
      </w:pPr>
    </w:p>
    <w:p w14:paraId="18570E3C" w14:textId="77777777" w:rsidR="004F3775" w:rsidRPr="001A2766" w:rsidRDefault="004F3775" w:rsidP="001A2766">
      <w:pPr>
        <w:spacing w:line="360" w:lineRule="auto"/>
        <w:jc w:val="both"/>
        <w:rPr>
          <w:rFonts w:asciiTheme="minorHAnsi" w:hAnsiTheme="minorHAnsi"/>
          <w:color w:val="000000" w:themeColor="text1"/>
        </w:rPr>
      </w:pPr>
    </w:p>
    <w:p w14:paraId="5EC9E41E" w14:textId="77777777" w:rsidR="004F3775" w:rsidRPr="001A2766" w:rsidRDefault="004F3775" w:rsidP="001A2766">
      <w:pPr>
        <w:spacing w:line="360" w:lineRule="auto"/>
        <w:jc w:val="both"/>
        <w:rPr>
          <w:rFonts w:asciiTheme="minorHAnsi" w:hAnsiTheme="minorHAnsi"/>
          <w:color w:val="000000" w:themeColor="text1"/>
        </w:rPr>
      </w:pPr>
    </w:p>
    <w:p w14:paraId="02414851" w14:textId="77777777" w:rsidR="004F3775" w:rsidRPr="001A2766" w:rsidRDefault="004F3775" w:rsidP="001A2766">
      <w:pPr>
        <w:spacing w:line="360" w:lineRule="auto"/>
        <w:jc w:val="both"/>
        <w:rPr>
          <w:rFonts w:asciiTheme="minorHAnsi" w:hAnsiTheme="minorHAnsi"/>
          <w:color w:val="000000" w:themeColor="text1"/>
        </w:rPr>
      </w:pPr>
    </w:p>
    <w:p w14:paraId="1D7FF0BE" w14:textId="77777777" w:rsidR="004F3775" w:rsidRPr="001A2766" w:rsidRDefault="004F3775" w:rsidP="001A2766">
      <w:pPr>
        <w:spacing w:line="360" w:lineRule="auto"/>
        <w:jc w:val="both"/>
        <w:rPr>
          <w:rFonts w:asciiTheme="minorHAnsi" w:hAnsiTheme="minorHAnsi"/>
          <w:color w:val="000000" w:themeColor="text1"/>
        </w:rPr>
      </w:pPr>
    </w:p>
    <w:p w14:paraId="50436E09" w14:textId="77777777" w:rsidR="004F3775" w:rsidRPr="001A2766" w:rsidRDefault="004F3775" w:rsidP="001A2766">
      <w:pPr>
        <w:spacing w:line="360" w:lineRule="auto"/>
        <w:jc w:val="both"/>
        <w:rPr>
          <w:rFonts w:asciiTheme="minorHAnsi" w:hAnsiTheme="minorHAnsi"/>
          <w:color w:val="000000" w:themeColor="text1"/>
        </w:rPr>
      </w:pPr>
    </w:p>
    <w:p w14:paraId="45E124EA" w14:textId="77777777" w:rsidR="004F3775" w:rsidRPr="001A2766" w:rsidRDefault="004F3775" w:rsidP="001A2766">
      <w:pPr>
        <w:spacing w:line="360" w:lineRule="auto"/>
        <w:jc w:val="both"/>
        <w:rPr>
          <w:rFonts w:asciiTheme="minorHAnsi" w:hAnsiTheme="minorHAnsi"/>
          <w:color w:val="000000" w:themeColor="text1"/>
        </w:rPr>
      </w:pPr>
    </w:p>
    <w:p w14:paraId="6951F015" w14:textId="77777777" w:rsidR="004F3775" w:rsidRPr="001A2766" w:rsidRDefault="004F3775" w:rsidP="001A2766">
      <w:pPr>
        <w:spacing w:line="360" w:lineRule="auto"/>
        <w:jc w:val="both"/>
        <w:rPr>
          <w:rFonts w:asciiTheme="minorHAnsi" w:hAnsiTheme="minorHAnsi"/>
          <w:color w:val="000000" w:themeColor="text1"/>
        </w:rPr>
      </w:pPr>
    </w:p>
    <w:p w14:paraId="077455FC" w14:textId="77777777" w:rsidR="004F3775" w:rsidRPr="001A2766" w:rsidRDefault="004F3775" w:rsidP="001A2766">
      <w:pPr>
        <w:spacing w:line="360" w:lineRule="auto"/>
        <w:jc w:val="both"/>
        <w:rPr>
          <w:rFonts w:asciiTheme="minorHAnsi" w:hAnsiTheme="minorHAnsi"/>
          <w:color w:val="000000" w:themeColor="text1"/>
        </w:rPr>
      </w:pPr>
      <w:r w:rsidRPr="001A2766">
        <w:rPr>
          <w:rFonts w:asciiTheme="minorHAnsi" w:hAnsiTheme="minorHAnsi"/>
          <w:noProof/>
          <w:color w:val="000000" w:themeColor="text1"/>
        </w:rPr>
        <w:drawing>
          <wp:inline distT="0" distB="0" distL="0" distR="0" wp14:anchorId="360E63F4" wp14:editId="592B1CFD">
            <wp:extent cx="5727700" cy="3884295"/>
            <wp:effectExtent l="0" t="0" r="0" b="0"/>
            <wp:docPr id="194784622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0"/>
                    <a:srcRect/>
                    <a:stretch>
                      <a:fillRect/>
                    </a:stretch>
                  </pic:blipFill>
                  <pic:spPr>
                    <a:xfrm>
                      <a:off x="0" y="0"/>
                      <a:ext cx="5727700" cy="3884295"/>
                    </a:xfrm>
                    <a:prstGeom prst="rect">
                      <a:avLst/>
                    </a:prstGeom>
                    <a:ln/>
                  </pic:spPr>
                </pic:pic>
              </a:graphicData>
            </a:graphic>
          </wp:inline>
        </w:drawing>
      </w:r>
    </w:p>
    <w:p w14:paraId="15135DCC" w14:textId="77777777" w:rsidR="004F3775" w:rsidRPr="001A2766" w:rsidRDefault="004F3775" w:rsidP="001A2766">
      <w:pPr>
        <w:spacing w:line="360" w:lineRule="auto"/>
        <w:jc w:val="both"/>
        <w:rPr>
          <w:rFonts w:asciiTheme="minorHAnsi" w:hAnsiTheme="minorHAnsi"/>
          <w:color w:val="000000" w:themeColor="text1"/>
        </w:rPr>
      </w:pPr>
    </w:p>
    <w:p w14:paraId="230205E5" w14:textId="77777777" w:rsidR="004F3775" w:rsidRPr="001A2766" w:rsidRDefault="004F3775" w:rsidP="001A2766">
      <w:pPr>
        <w:spacing w:line="360" w:lineRule="auto"/>
        <w:jc w:val="both"/>
        <w:rPr>
          <w:rFonts w:asciiTheme="minorHAnsi" w:hAnsiTheme="minorHAnsi"/>
          <w:color w:val="000000" w:themeColor="text1"/>
        </w:rPr>
      </w:pPr>
      <w:r w:rsidRPr="001A2766">
        <w:rPr>
          <w:rFonts w:asciiTheme="minorHAnsi" w:hAnsiTheme="minorHAnsi"/>
          <w:b/>
          <w:color w:val="000000" w:themeColor="text1"/>
        </w:rPr>
        <w:t>Fig..</w:t>
      </w:r>
      <w:r w:rsidRPr="001A2766">
        <w:rPr>
          <w:rFonts w:asciiTheme="minorHAnsi" w:hAnsiTheme="minorHAnsi"/>
          <w:color w:val="000000" w:themeColor="text1"/>
        </w:rPr>
        <w:t xml:space="preserve"> </w:t>
      </w:r>
      <w:r w:rsidRPr="001A2766">
        <w:rPr>
          <w:rFonts w:asciiTheme="minorHAnsi" w:hAnsiTheme="minorHAnsi"/>
          <w:b/>
          <w:color w:val="000000" w:themeColor="text1"/>
        </w:rPr>
        <w:t>Heme domain of BM3 in complex with N-</w:t>
      </w:r>
      <w:proofErr w:type="spellStart"/>
      <w:r w:rsidRPr="001A2766">
        <w:rPr>
          <w:rFonts w:asciiTheme="minorHAnsi" w:hAnsiTheme="minorHAnsi"/>
          <w:b/>
          <w:color w:val="000000" w:themeColor="text1"/>
        </w:rPr>
        <w:t>palmityoylglycine</w:t>
      </w:r>
      <w:proofErr w:type="spellEnd"/>
      <w:r w:rsidRPr="001A2766">
        <w:rPr>
          <w:rFonts w:asciiTheme="minorHAnsi" w:hAnsiTheme="minorHAnsi"/>
          <w:b/>
          <w:color w:val="000000" w:themeColor="text1"/>
        </w:rPr>
        <w:t xml:space="preserve"> (NPG). </w:t>
      </w:r>
      <w:r w:rsidRPr="001A2766">
        <w:rPr>
          <w:rFonts w:asciiTheme="minorHAnsi" w:hAnsiTheme="minorHAnsi"/>
          <w:bCs/>
          <w:color w:val="000000" w:themeColor="text1"/>
        </w:rPr>
        <w:t>BM3 is shown in cartoon representation, and the heme and key residues shown as sticks.</w:t>
      </w:r>
      <w:r w:rsidRPr="001A2766">
        <w:rPr>
          <w:rFonts w:asciiTheme="minorHAnsi" w:hAnsiTheme="minorHAnsi"/>
          <w:color w:val="000000" w:themeColor="text1"/>
        </w:rPr>
        <w:t xml:space="preserve"> The substrate, NPG, </w:t>
      </w:r>
      <w:r w:rsidRPr="001A2766">
        <w:rPr>
          <w:rFonts w:asciiTheme="minorHAnsi" w:hAnsiTheme="minorHAnsi"/>
          <w:color w:val="000000" w:themeColor="text1"/>
        </w:rPr>
        <w:lastRenderedPageBreak/>
        <w:t xml:space="preserve">is shown in yellow and located across the substrate access channel, </w:t>
      </w:r>
      <w:proofErr w:type="spellStart"/>
      <w:r w:rsidRPr="001A2766">
        <w:rPr>
          <w:rFonts w:asciiTheme="minorHAnsi" w:hAnsiTheme="minorHAnsi"/>
          <w:color w:val="000000" w:themeColor="text1"/>
        </w:rPr>
        <w:t>protophoryrin</w:t>
      </w:r>
      <w:proofErr w:type="spellEnd"/>
      <w:r w:rsidRPr="001A2766">
        <w:rPr>
          <w:rFonts w:asciiTheme="minorHAnsi" w:hAnsiTheme="minorHAnsi"/>
          <w:color w:val="000000" w:themeColor="text1"/>
        </w:rPr>
        <w:t xml:space="preserve"> IX ring in red, and key residues shown in green. NPG is associated to the Arg47/Tyr51 residues, found at the mouth of the substrate access channel. (PDB 1JPZ). Figure adapted from Haines et al., 2001.</w:t>
      </w:r>
      <w:r w:rsidRPr="001A2766">
        <w:rPr>
          <w:rFonts w:asciiTheme="minorHAnsi" w:hAnsiTheme="minorHAnsi"/>
          <w:color w:val="000000" w:themeColor="text1"/>
          <w:vertAlign w:val="superscript"/>
        </w:rPr>
        <w:t>51</w:t>
      </w:r>
      <w:ins w:id="33" w:author="Hazel" w:date="2020-12-18T13:17:00Z">
        <w:r w:rsidRPr="001A2766">
          <w:rPr>
            <w:rFonts w:asciiTheme="minorHAnsi" w:hAnsiTheme="minorHAnsi"/>
            <w:color w:val="000000" w:themeColor="text1"/>
          </w:rPr>
          <w:t xml:space="preserve"> </w:t>
        </w:r>
      </w:ins>
    </w:p>
    <w:p w14:paraId="1FA8F12B" w14:textId="77777777" w:rsidR="004F3775" w:rsidRPr="001A2766" w:rsidRDefault="004F3775" w:rsidP="001A2766">
      <w:pPr>
        <w:spacing w:line="360" w:lineRule="auto"/>
        <w:jc w:val="both"/>
        <w:rPr>
          <w:rFonts w:asciiTheme="minorHAnsi" w:hAnsiTheme="minorHAnsi"/>
          <w:color w:val="000000" w:themeColor="text1"/>
        </w:rPr>
      </w:pPr>
    </w:p>
    <w:p w14:paraId="2F38C355" w14:textId="77777777" w:rsidR="004F3775" w:rsidRPr="001A2766" w:rsidRDefault="004F3775" w:rsidP="001A2766">
      <w:pPr>
        <w:spacing w:line="360" w:lineRule="auto"/>
        <w:jc w:val="both"/>
        <w:rPr>
          <w:rFonts w:asciiTheme="minorHAnsi" w:hAnsiTheme="minorHAnsi"/>
          <w:color w:val="000000" w:themeColor="text1"/>
        </w:rPr>
      </w:pPr>
      <w:r w:rsidRPr="001A2766">
        <w:rPr>
          <w:rFonts w:asciiTheme="minorHAnsi" w:hAnsiTheme="minorHAnsi"/>
          <w:color w:val="000000" w:themeColor="text1"/>
        </w:rPr>
        <w:t xml:space="preserve">Add important catalytic residues separately…. </w:t>
      </w:r>
    </w:p>
    <w:p w14:paraId="715F592D" w14:textId="77777777" w:rsidR="00E448CC" w:rsidRPr="001A2766" w:rsidRDefault="004F3775" w:rsidP="001A2766">
      <w:pPr>
        <w:spacing w:line="360" w:lineRule="auto"/>
        <w:jc w:val="both"/>
        <w:rPr>
          <w:rFonts w:asciiTheme="minorHAnsi" w:hAnsiTheme="minorHAnsi"/>
          <w:color w:val="000000" w:themeColor="text1"/>
        </w:rPr>
      </w:pPr>
      <w:r w:rsidRPr="001A2766">
        <w:rPr>
          <w:rFonts w:asciiTheme="minorHAnsi" w:hAnsiTheme="minorHAnsi"/>
          <w:noProof/>
          <w:color w:val="000000" w:themeColor="text1"/>
        </w:rPr>
        <w:drawing>
          <wp:inline distT="0" distB="0" distL="0" distR="0" wp14:anchorId="3EBBA2A8" wp14:editId="6604052D">
            <wp:extent cx="2809952" cy="2988527"/>
            <wp:effectExtent l="0" t="0" r="0" b="0"/>
            <wp:docPr id="1947846221" name="image3.png" descr="A picture containing dark, outdoor object&#10;&#10;Description automatically generated"/>
            <wp:cNvGraphicFramePr/>
            <a:graphic xmlns:a="http://schemas.openxmlformats.org/drawingml/2006/main">
              <a:graphicData uri="http://schemas.openxmlformats.org/drawingml/2006/picture">
                <pic:pic xmlns:pic="http://schemas.openxmlformats.org/drawingml/2006/picture">
                  <pic:nvPicPr>
                    <pic:cNvPr id="1947846221" name="image3.png" descr="A picture containing dark, outdoor object&#10;&#10;Description automatically generated"/>
                    <pic:cNvPicPr preferRelativeResize="0"/>
                  </pic:nvPicPr>
                  <pic:blipFill rotWithShape="1">
                    <a:blip r:embed="rId21"/>
                    <a:srcRect l="25913" t="20648" r="20121" b="21711"/>
                    <a:stretch/>
                  </pic:blipFill>
                  <pic:spPr bwMode="auto">
                    <a:xfrm>
                      <a:off x="0" y="0"/>
                      <a:ext cx="2816082" cy="2995047"/>
                    </a:xfrm>
                    <a:prstGeom prst="rect">
                      <a:avLst/>
                    </a:prstGeom>
                    <a:ln>
                      <a:noFill/>
                    </a:ln>
                    <a:extLst>
                      <a:ext uri="{53640926-AAD7-44D8-BBD7-CCE9431645EC}">
                        <a14:shadowObscured xmlns:a14="http://schemas.microsoft.com/office/drawing/2010/main"/>
                      </a:ext>
                    </a:extLst>
                  </pic:spPr>
                </pic:pic>
              </a:graphicData>
            </a:graphic>
          </wp:inline>
        </w:drawing>
      </w:r>
    </w:p>
    <w:p w14:paraId="35BEFA5B" w14:textId="489AB004" w:rsidR="004F3775" w:rsidRPr="001A2766" w:rsidRDefault="004F3775" w:rsidP="001A2766">
      <w:pPr>
        <w:spacing w:line="360" w:lineRule="auto"/>
        <w:jc w:val="both"/>
        <w:rPr>
          <w:rFonts w:asciiTheme="minorHAnsi" w:hAnsiTheme="minorHAnsi"/>
          <w:color w:val="000000" w:themeColor="text1"/>
        </w:rPr>
      </w:pPr>
      <w:r w:rsidRPr="001A2766">
        <w:rPr>
          <w:rFonts w:asciiTheme="minorHAnsi" w:hAnsiTheme="minorHAnsi"/>
          <w:color w:val="000000" w:themeColor="text1"/>
        </w:rPr>
        <w:t xml:space="preserve">Fig.. Key residues within the active site of BM3. The key active site residues are depicted as sticks. These residues have been reported to aid… </w:t>
      </w:r>
    </w:p>
    <w:p w14:paraId="0C81F291" w14:textId="77777777" w:rsidR="00E448CC" w:rsidRPr="001A2766" w:rsidRDefault="00E448CC" w:rsidP="001A2766">
      <w:pPr>
        <w:spacing w:line="360" w:lineRule="auto"/>
        <w:jc w:val="both"/>
        <w:rPr>
          <w:rFonts w:asciiTheme="minorHAnsi" w:hAnsiTheme="minorHAnsi"/>
          <w:color w:val="000000" w:themeColor="text1"/>
        </w:rPr>
      </w:pPr>
    </w:p>
    <w:p w14:paraId="7A974CB9" w14:textId="30E9983C" w:rsidR="004F3775" w:rsidRPr="001A2766" w:rsidRDefault="004F3775" w:rsidP="001A2766">
      <w:pPr>
        <w:spacing w:line="360" w:lineRule="auto"/>
        <w:jc w:val="both"/>
        <w:rPr>
          <w:rFonts w:asciiTheme="minorHAnsi" w:hAnsiTheme="minorHAnsi"/>
          <w:color w:val="000000" w:themeColor="text1"/>
        </w:rPr>
      </w:pPr>
      <w:r w:rsidRPr="001A2766">
        <w:rPr>
          <w:rFonts w:asciiTheme="minorHAnsi" w:hAnsiTheme="minorHAnsi"/>
          <w:color w:val="000000" w:themeColor="text1"/>
        </w:rPr>
        <w:t>Further key residues within the heme residue can be found when looking at the crystal structure of the BM3 heme domain complexed with N-</w:t>
      </w:r>
      <w:proofErr w:type="spellStart"/>
      <w:r w:rsidRPr="001A2766">
        <w:rPr>
          <w:rFonts w:asciiTheme="minorHAnsi" w:hAnsiTheme="minorHAnsi"/>
          <w:color w:val="000000" w:themeColor="text1"/>
        </w:rPr>
        <w:t>palmityoylglycine</w:t>
      </w:r>
      <w:proofErr w:type="spellEnd"/>
      <w:r w:rsidRPr="001A2766">
        <w:rPr>
          <w:rFonts w:asciiTheme="minorHAnsi" w:hAnsiTheme="minorHAnsi"/>
          <w:color w:val="000000" w:themeColor="text1"/>
        </w:rPr>
        <w:t xml:space="preserve"> (NPG) </w:t>
      </w:r>
      <w:r w:rsidRPr="001A2766">
        <w:rPr>
          <w:rFonts w:asciiTheme="minorHAnsi" w:hAnsiTheme="minorHAnsi"/>
          <w:color w:val="000000" w:themeColor="text1"/>
          <w:highlight w:val="red"/>
        </w:rPr>
        <w:t>(Fig…)</w:t>
      </w:r>
      <w:r w:rsidRPr="001A2766">
        <w:rPr>
          <w:rFonts w:asciiTheme="minorHAnsi" w:hAnsiTheme="minorHAnsi"/>
          <w:color w:val="000000" w:themeColor="text1"/>
        </w:rPr>
        <w:t xml:space="preserve"> .In terms of substrate binding, Phe87, located on the distal face of the heme, has proven to be of paramount importance. As seen in Fig… Upon substrate binding, the Phe87 residue positions itself between the heme iron and the ω- methyl of the substrate, preventing monooxygenation at this terminal. The large phenyl ring on the Phe87 residue structure can be sterically hindering towards certain substrates and therefore can act as somewhat of a filter. </w:t>
      </w:r>
    </w:p>
    <w:p w14:paraId="196742FB" w14:textId="77777777" w:rsidR="004F3775" w:rsidRPr="001A2766" w:rsidRDefault="004F3775" w:rsidP="001A2766">
      <w:pPr>
        <w:spacing w:line="360" w:lineRule="auto"/>
        <w:jc w:val="both"/>
        <w:rPr>
          <w:rFonts w:asciiTheme="minorHAnsi" w:hAnsiTheme="minorHAnsi"/>
          <w:color w:val="000000" w:themeColor="text1"/>
          <w:highlight w:val="cyan"/>
        </w:rPr>
      </w:pPr>
    </w:p>
    <w:p w14:paraId="60B54015" w14:textId="77777777" w:rsidR="004F3775" w:rsidRPr="001A2766" w:rsidRDefault="004F3775" w:rsidP="001A2766">
      <w:pPr>
        <w:spacing w:line="360" w:lineRule="auto"/>
        <w:jc w:val="both"/>
        <w:rPr>
          <w:rFonts w:asciiTheme="minorHAnsi" w:hAnsiTheme="minorHAnsi"/>
          <w:b/>
          <w:color w:val="000000" w:themeColor="text1"/>
        </w:rPr>
      </w:pPr>
      <w:r w:rsidRPr="001A2766">
        <w:rPr>
          <w:rFonts w:asciiTheme="minorHAnsi" w:hAnsiTheme="minorHAnsi"/>
          <w:color w:val="000000" w:themeColor="text1"/>
        </w:rPr>
        <w:t xml:space="preserve">F87A mutagenesis studies have provided a in shift preferential hydroxylation from the preferred ω–1-3 regions. Replacement of F87 with smaller residues allows for the </w:t>
      </w:r>
      <w:r w:rsidRPr="001A2766">
        <w:rPr>
          <w:rFonts w:asciiTheme="minorHAnsi" w:hAnsiTheme="minorHAnsi"/>
          <w:color w:val="000000" w:themeColor="text1"/>
          <w:highlight w:val="yellow"/>
        </w:rPr>
        <w:t>expansion</w:t>
      </w:r>
      <w:r w:rsidRPr="001A2766">
        <w:rPr>
          <w:rFonts w:asciiTheme="minorHAnsi" w:hAnsiTheme="minorHAnsi"/>
          <w:color w:val="000000" w:themeColor="text1"/>
        </w:rPr>
        <w:t xml:space="preserve"> </w:t>
      </w:r>
      <w:r w:rsidRPr="001A2766">
        <w:rPr>
          <w:rFonts w:asciiTheme="minorHAnsi" w:hAnsiTheme="minorHAnsi"/>
          <w:color w:val="000000" w:themeColor="text1"/>
        </w:rPr>
        <w:lastRenderedPageBreak/>
        <w:t>of the active site, allowing long chain fatty acids to fit further in, thus hydroxylating γ- and δ-positions. These initial mutations however reduced the activity of the wild- type enzyme.</w:t>
      </w:r>
      <w:r w:rsidRPr="001A2766">
        <w:rPr>
          <w:rFonts w:asciiTheme="minorHAnsi" w:hAnsiTheme="minorHAnsi"/>
          <w:color w:val="000000" w:themeColor="text1"/>
          <w:vertAlign w:val="superscript"/>
        </w:rPr>
        <w:t>52</w:t>
      </w:r>
    </w:p>
    <w:p w14:paraId="246846AA" w14:textId="77777777" w:rsidR="004F3775" w:rsidRPr="001A2766" w:rsidRDefault="004F3775" w:rsidP="001A2766">
      <w:pPr>
        <w:spacing w:line="360" w:lineRule="auto"/>
        <w:jc w:val="both"/>
        <w:rPr>
          <w:rFonts w:asciiTheme="minorHAnsi" w:hAnsiTheme="minorHAnsi"/>
          <w:color w:val="000000" w:themeColor="text1"/>
        </w:rPr>
      </w:pPr>
    </w:p>
    <w:p w14:paraId="4F6BA3DA" w14:textId="77777777" w:rsidR="004F3775" w:rsidRPr="001A2766" w:rsidRDefault="004F3775" w:rsidP="001A2766">
      <w:pPr>
        <w:spacing w:line="360" w:lineRule="auto"/>
        <w:jc w:val="both"/>
        <w:rPr>
          <w:rFonts w:asciiTheme="minorHAnsi" w:hAnsiTheme="minorHAnsi"/>
          <w:color w:val="000000" w:themeColor="text1"/>
          <w:highlight w:val="green"/>
        </w:rPr>
      </w:pPr>
      <w:r w:rsidRPr="001A2766">
        <w:rPr>
          <w:rFonts w:asciiTheme="minorHAnsi" w:hAnsiTheme="minorHAnsi"/>
          <w:color w:val="000000" w:themeColor="text1"/>
          <w:highlight w:val="green"/>
        </w:rPr>
        <w:t>F87 mutagenesis in particular has allowed for intrusive regioselectivity studies….</w:t>
      </w:r>
    </w:p>
    <w:p w14:paraId="6F79AF98" w14:textId="77777777" w:rsidR="004F3775" w:rsidRPr="001A2766" w:rsidRDefault="004F3775" w:rsidP="001A2766">
      <w:pPr>
        <w:spacing w:line="360" w:lineRule="auto"/>
        <w:jc w:val="both"/>
        <w:rPr>
          <w:rFonts w:asciiTheme="minorHAnsi" w:hAnsiTheme="minorHAnsi"/>
          <w:color w:val="000000" w:themeColor="text1"/>
          <w:highlight w:val="green"/>
        </w:rPr>
      </w:pPr>
      <w:r w:rsidRPr="001A2766">
        <w:rPr>
          <w:rFonts w:asciiTheme="minorHAnsi" w:hAnsiTheme="minorHAnsi"/>
          <w:color w:val="000000" w:themeColor="text1"/>
          <w:highlight w:val="green"/>
        </w:rPr>
        <w:t>F87A..</w:t>
      </w:r>
    </w:p>
    <w:p w14:paraId="1BF442DF" w14:textId="3202557F" w:rsidR="004F3775" w:rsidRPr="001A2766" w:rsidRDefault="004F3775" w:rsidP="001A2766">
      <w:pPr>
        <w:spacing w:line="360" w:lineRule="auto"/>
        <w:jc w:val="both"/>
        <w:rPr>
          <w:rFonts w:asciiTheme="minorHAnsi" w:hAnsiTheme="minorHAnsi"/>
          <w:color w:val="000000" w:themeColor="text1"/>
          <w:highlight w:val="green"/>
          <w:vertAlign w:val="superscript"/>
        </w:rPr>
      </w:pPr>
      <w:r w:rsidRPr="001A2766">
        <w:rPr>
          <w:rFonts w:asciiTheme="minorHAnsi" w:hAnsiTheme="minorHAnsi"/>
          <w:color w:val="000000" w:themeColor="text1"/>
          <w:highlight w:val="green"/>
        </w:rPr>
        <w:t xml:space="preserve">Another F87V.. allowed for 100% 14(S)-15(R)-arachidonic acid epoxidation.. </w:t>
      </w:r>
      <w:r w:rsidRPr="001A2766">
        <w:rPr>
          <w:rFonts w:asciiTheme="minorHAnsi" w:hAnsiTheme="minorHAnsi"/>
          <w:color w:val="000000" w:themeColor="text1"/>
          <w:highlight w:val="green"/>
          <w:vertAlign w:val="superscript"/>
        </w:rPr>
        <w:t>53</w:t>
      </w:r>
    </w:p>
    <w:p w14:paraId="04B61B7D" w14:textId="77777777" w:rsidR="004F3775" w:rsidRPr="001A2766" w:rsidRDefault="004F3775" w:rsidP="001A2766">
      <w:pPr>
        <w:spacing w:line="360" w:lineRule="auto"/>
        <w:jc w:val="both"/>
        <w:rPr>
          <w:rFonts w:asciiTheme="minorHAnsi" w:hAnsiTheme="minorHAnsi"/>
          <w:color w:val="000000" w:themeColor="text1"/>
          <w:highlight w:val="green"/>
        </w:rPr>
      </w:pPr>
    </w:p>
    <w:p w14:paraId="4C1A3E82" w14:textId="77777777" w:rsidR="004F3775" w:rsidRPr="001A2766" w:rsidRDefault="004F3775" w:rsidP="001A2766">
      <w:pPr>
        <w:spacing w:line="360" w:lineRule="auto"/>
        <w:jc w:val="both"/>
        <w:rPr>
          <w:rFonts w:asciiTheme="minorHAnsi" w:hAnsiTheme="minorHAnsi"/>
          <w:color w:val="000000" w:themeColor="text1"/>
        </w:rPr>
      </w:pPr>
    </w:p>
    <w:p w14:paraId="25DCE0FD" w14:textId="77777777" w:rsidR="004F3775" w:rsidRPr="001A2766" w:rsidRDefault="004F3775" w:rsidP="001A2766">
      <w:pPr>
        <w:pStyle w:val="Heading3"/>
        <w:spacing w:line="360" w:lineRule="auto"/>
        <w:jc w:val="both"/>
        <w:rPr>
          <w:rFonts w:asciiTheme="minorHAnsi" w:hAnsiTheme="minorHAnsi"/>
          <w:color w:val="000000" w:themeColor="text1"/>
        </w:rPr>
      </w:pPr>
      <w:bookmarkStart w:id="34" w:name="_Toc60561229"/>
      <w:r w:rsidRPr="001A2766">
        <w:rPr>
          <w:rFonts w:asciiTheme="minorHAnsi" w:hAnsiTheme="minorHAnsi"/>
          <w:color w:val="000000" w:themeColor="text1"/>
        </w:rPr>
        <w:t>The FMN domain</w:t>
      </w:r>
      <w:bookmarkEnd w:id="34"/>
      <w:r w:rsidRPr="001A2766">
        <w:rPr>
          <w:rFonts w:asciiTheme="minorHAnsi" w:hAnsiTheme="minorHAnsi"/>
          <w:color w:val="000000" w:themeColor="text1"/>
        </w:rPr>
        <w:t xml:space="preserve"> </w:t>
      </w:r>
    </w:p>
    <w:p w14:paraId="25B002A2" w14:textId="77777777" w:rsidR="004F3775" w:rsidRPr="001A2766" w:rsidRDefault="004F3775" w:rsidP="001A2766">
      <w:pPr>
        <w:spacing w:line="360" w:lineRule="auto"/>
        <w:jc w:val="both"/>
        <w:rPr>
          <w:rFonts w:asciiTheme="minorHAnsi" w:hAnsiTheme="minorHAnsi"/>
          <w:color w:val="000000" w:themeColor="text1"/>
        </w:rPr>
      </w:pPr>
      <w:r w:rsidRPr="001A2766">
        <w:rPr>
          <w:rFonts w:asciiTheme="minorHAnsi" w:hAnsiTheme="minorHAnsi"/>
          <w:color w:val="000000" w:themeColor="text1"/>
        </w:rPr>
        <w:t>The structure of the FMN domain of BM3 was first crystallised in 1999.</w:t>
      </w:r>
      <w:r w:rsidRPr="001A2766">
        <w:rPr>
          <w:rFonts w:asciiTheme="minorHAnsi" w:hAnsiTheme="minorHAnsi"/>
          <w:color w:val="000000" w:themeColor="text1"/>
          <w:vertAlign w:val="superscript"/>
        </w:rPr>
        <w:t>54</w:t>
      </w:r>
      <w:r w:rsidRPr="001A2766">
        <w:rPr>
          <w:rFonts w:asciiTheme="minorHAnsi" w:hAnsiTheme="minorHAnsi"/>
          <w:color w:val="000000" w:themeColor="text1"/>
        </w:rPr>
        <w:t xml:space="preserve"> As seen in </w:t>
      </w:r>
      <w:r w:rsidRPr="001A2766">
        <w:rPr>
          <w:rFonts w:asciiTheme="minorHAnsi" w:hAnsiTheme="minorHAnsi"/>
          <w:color w:val="000000" w:themeColor="text1"/>
          <w:highlight w:val="cyan"/>
        </w:rPr>
        <w:t>Fig…</w:t>
      </w:r>
      <w:r w:rsidRPr="001A2766">
        <w:rPr>
          <w:rFonts w:asciiTheme="minorHAnsi" w:hAnsiTheme="minorHAnsi"/>
          <w:color w:val="000000" w:themeColor="text1"/>
        </w:rPr>
        <w:t xml:space="preserve"> The FMN domain consists of a central, five stranded β-sheet, surrounded by four α-helices, analogous to that of rat CPR.</w:t>
      </w:r>
      <w:r w:rsidRPr="001A2766">
        <w:rPr>
          <w:rFonts w:asciiTheme="minorHAnsi" w:hAnsiTheme="minorHAnsi"/>
          <w:color w:val="000000" w:themeColor="text1"/>
          <w:vertAlign w:val="superscript"/>
        </w:rPr>
        <w:t>55</w:t>
      </w:r>
      <w:r w:rsidRPr="001A2766">
        <w:rPr>
          <w:rFonts w:asciiTheme="minorHAnsi" w:hAnsiTheme="minorHAnsi"/>
          <w:color w:val="000000" w:themeColor="text1"/>
        </w:rPr>
        <w:t xml:space="preserve"> </w:t>
      </w:r>
    </w:p>
    <w:p w14:paraId="6C61C795" w14:textId="77777777" w:rsidR="004F3775" w:rsidRPr="001A2766" w:rsidRDefault="004F3775" w:rsidP="001A2766">
      <w:pPr>
        <w:spacing w:line="360" w:lineRule="auto"/>
        <w:jc w:val="both"/>
        <w:rPr>
          <w:rFonts w:asciiTheme="minorHAnsi" w:hAnsiTheme="minorHAnsi"/>
          <w:color w:val="000000" w:themeColor="text1"/>
        </w:rPr>
      </w:pPr>
      <w:r w:rsidRPr="001A2766">
        <w:rPr>
          <w:rFonts w:asciiTheme="minorHAnsi" w:hAnsiTheme="minorHAnsi"/>
          <w:color w:val="000000" w:themeColor="text1"/>
        </w:rPr>
        <w:t xml:space="preserve">Key residues in the FMN binding region were demonstrated by mutagenesis studies. Site directed mutagenesis carried out by </w:t>
      </w:r>
      <w:proofErr w:type="spellStart"/>
      <w:r w:rsidRPr="001A2766">
        <w:rPr>
          <w:rFonts w:asciiTheme="minorHAnsi" w:hAnsiTheme="minorHAnsi"/>
          <w:color w:val="000000" w:themeColor="text1"/>
        </w:rPr>
        <w:t>Fulco</w:t>
      </w:r>
      <w:proofErr w:type="spellEnd"/>
      <w:r w:rsidRPr="001A2766">
        <w:rPr>
          <w:rFonts w:asciiTheme="minorHAnsi" w:hAnsiTheme="minorHAnsi"/>
          <w:color w:val="000000" w:themeColor="text1"/>
        </w:rPr>
        <w:t xml:space="preserve"> et al. introduced a bulkier amino acid in place of Gly570. The G570A mutant demonstrated a weakened affinity for the FMN cofactor, with the bulkier amino acid substituent protruding into the FMN binding pocked and interfering with cofactor interactions.</w:t>
      </w:r>
      <w:r w:rsidRPr="001A2766">
        <w:rPr>
          <w:rFonts w:asciiTheme="minorHAnsi" w:hAnsiTheme="minorHAnsi"/>
          <w:color w:val="000000" w:themeColor="text1"/>
          <w:vertAlign w:val="superscript"/>
        </w:rPr>
        <w:t>56</w:t>
      </w:r>
    </w:p>
    <w:p w14:paraId="7E328AF2" w14:textId="77777777" w:rsidR="004F3775" w:rsidRPr="001A2766" w:rsidRDefault="004F3775" w:rsidP="001A2766">
      <w:pPr>
        <w:spacing w:line="360" w:lineRule="auto"/>
        <w:jc w:val="both"/>
        <w:rPr>
          <w:rFonts w:asciiTheme="minorHAnsi" w:hAnsiTheme="minorHAnsi"/>
          <w:color w:val="000000" w:themeColor="text1"/>
        </w:rPr>
      </w:pPr>
    </w:p>
    <w:p w14:paraId="740974CD" w14:textId="582426E7" w:rsidR="004F3775" w:rsidRPr="001A2766" w:rsidRDefault="004F3775" w:rsidP="001A2766">
      <w:pPr>
        <w:spacing w:line="360" w:lineRule="auto"/>
        <w:jc w:val="both"/>
        <w:rPr>
          <w:rFonts w:asciiTheme="minorHAnsi" w:hAnsiTheme="minorHAnsi"/>
          <w:color w:val="000000" w:themeColor="text1"/>
        </w:rPr>
      </w:pPr>
      <w:r w:rsidRPr="001A2766">
        <w:rPr>
          <w:rFonts w:asciiTheme="minorHAnsi" w:hAnsiTheme="minorHAnsi"/>
          <w:color w:val="000000" w:themeColor="text1"/>
        </w:rPr>
        <w:t>The FMN cofactor exists between the semiquinone and fully oxidised species during the catalytic mechanism and therefore can act as a one or two electron donor. Chen et al. stabilized the neutral semiquinone state by means of insertion of an otherwise absent glycine residue. In the resting- state, the FMN cofactor is in a hydroquinone state, thermodynamically preferred and unable to shuttle electrons to the heme iron. A conserved glycine residue is absent in the BM3 FMN domain, results in a shunted, more rigid co-factor binding loop.</w:t>
      </w:r>
      <w:r w:rsidRPr="001A2766">
        <w:rPr>
          <w:rFonts w:asciiTheme="minorHAnsi" w:hAnsiTheme="minorHAnsi"/>
          <w:color w:val="000000" w:themeColor="text1"/>
          <w:vertAlign w:val="superscript"/>
        </w:rPr>
        <w:t>57</w:t>
      </w:r>
      <w:r w:rsidRPr="001A2766">
        <w:rPr>
          <w:rFonts w:asciiTheme="minorHAnsi" w:hAnsiTheme="minorHAnsi"/>
          <w:color w:val="000000" w:themeColor="text1"/>
        </w:rPr>
        <w:t xml:space="preserve"> The small residue, introduced to the re- face in order to extend the FMN- binding region, allowed greater flexibility within the binding loop which was stabilizing towards the FMN semiquinone cofactor. </w:t>
      </w:r>
    </w:p>
    <w:p w14:paraId="29D2C54D" w14:textId="14E0DC5C" w:rsidR="004F3775" w:rsidRPr="001A2766" w:rsidRDefault="004F3775" w:rsidP="001A2766">
      <w:pPr>
        <w:pStyle w:val="Heading3"/>
        <w:spacing w:line="360" w:lineRule="auto"/>
        <w:jc w:val="both"/>
        <w:rPr>
          <w:rFonts w:asciiTheme="minorHAnsi" w:hAnsiTheme="minorHAnsi"/>
          <w:color w:val="000000" w:themeColor="text1"/>
        </w:rPr>
      </w:pPr>
    </w:p>
    <w:p w14:paraId="15E7D2F2" w14:textId="46B9A918" w:rsidR="004F3775" w:rsidRPr="001A2766" w:rsidRDefault="004F3775" w:rsidP="001A2766">
      <w:pPr>
        <w:pStyle w:val="Heading3"/>
        <w:spacing w:line="360" w:lineRule="auto"/>
        <w:jc w:val="both"/>
        <w:rPr>
          <w:rFonts w:asciiTheme="minorHAnsi" w:hAnsiTheme="minorHAnsi"/>
          <w:color w:val="000000" w:themeColor="text1"/>
        </w:rPr>
      </w:pPr>
      <w:bookmarkStart w:id="35" w:name="_Toc60561230"/>
      <w:r w:rsidRPr="001A2766">
        <w:rPr>
          <w:rFonts w:asciiTheme="minorHAnsi" w:hAnsiTheme="minorHAnsi"/>
          <w:color w:val="000000" w:themeColor="text1"/>
        </w:rPr>
        <w:t>The FAD domain</w:t>
      </w:r>
      <w:bookmarkEnd w:id="35"/>
    </w:p>
    <w:p w14:paraId="79945BB0" w14:textId="7C5C9CCB" w:rsidR="004F3775" w:rsidRPr="001A2766" w:rsidRDefault="004F3775" w:rsidP="001A2766">
      <w:pPr>
        <w:spacing w:line="360" w:lineRule="auto"/>
        <w:jc w:val="both"/>
        <w:rPr>
          <w:rFonts w:asciiTheme="minorHAnsi" w:hAnsiTheme="minorHAnsi"/>
          <w:color w:val="000000" w:themeColor="text1"/>
        </w:rPr>
      </w:pPr>
    </w:p>
    <w:p w14:paraId="4B8E5D9B" w14:textId="11726887" w:rsidR="004F3775" w:rsidRPr="001A2766" w:rsidRDefault="00585CAD" w:rsidP="001A2766">
      <w:pPr>
        <w:spacing w:line="360" w:lineRule="auto"/>
        <w:jc w:val="both"/>
        <w:rPr>
          <w:rFonts w:asciiTheme="minorHAnsi" w:hAnsiTheme="minorHAnsi"/>
          <w:color w:val="000000" w:themeColor="text1"/>
        </w:rPr>
      </w:pPr>
      <w:r w:rsidRPr="001A2766">
        <w:rPr>
          <w:rFonts w:asciiTheme="minorHAnsi" w:hAnsiTheme="minorHAnsi"/>
          <w:noProof/>
          <w:color w:val="000000" w:themeColor="text1"/>
        </w:rPr>
        <w:lastRenderedPageBreak/>
        <w:drawing>
          <wp:anchor distT="0" distB="0" distL="114300" distR="114300" simplePos="0" relativeHeight="251739136" behindDoc="0" locked="0" layoutInCell="1" hidden="0" allowOverlap="1" wp14:anchorId="451062B0" wp14:editId="4347856F">
            <wp:simplePos x="0" y="0"/>
            <wp:positionH relativeFrom="column">
              <wp:posOffset>672919</wp:posOffset>
            </wp:positionH>
            <wp:positionV relativeFrom="paragraph">
              <wp:posOffset>2102122</wp:posOffset>
            </wp:positionV>
            <wp:extent cx="4743450" cy="4905375"/>
            <wp:effectExtent l="0" t="0" r="0" b="0"/>
            <wp:wrapTopAndBottom distT="0" distB="0"/>
            <wp:docPr id="194784622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2"/>
                    <a:srcRect/>
                    <a:stretch>
                      <a:fillRect/>
                    </a:stretch>
                  </pic:blipFill>
                  <pic:spPr>
                    <a:xfrm>
                      <a:off x="0" y="0"/>
                      <a:ext cx="4743450" cy="4905375"/>
                    </a:xfrm>
                    <a:prstGeom prst="rect">
                      <a:avLst/>
                    </a:prstGeom>
                    <a:ln/>
                  </pic:spPr>
                </pic:pic>
              </a:graphicData>
            </a:graphic>
          </wp:anchor>
        </w:drawing>
      </w:r>
      <w:r w:rsidR="004F3775" w:rsidRPr="001A2766">
        <w:rPr>
          <w:rFonts w:asciiTheme="minorHAnsi" w:hAnsiTheme="minorHAnsi"/>
          <w:color w:val="000000" w:themeColor="text1"/>
        </w:rPr>
        <w:t xml:space="preserve">The last domain of P450 BM3 to be structurally solved is that of the FAD domain. The stabilizing factors contributed by key residues were demonstrated by Joyce et al. in 2012 </w:t>
      </w:r>
      <w:r w:rsidR="004F3775" w:rsidRPr="001A2766">
        <w:rPr>
          <w:rFonts w:asciiTheme="minorHAnsi" w:hAnsiTheme="minorHAnsi"/>
          <w:color w:val="000000" w:themeColor="text1"/>
          <w:highlight w:val="cyan"/>
        </w:rPr>
        <w:t>(Fig…)</w:t>
      </w:r>
      <w:r w:rsidR="004F3775" w:rsidRPr="001A2766">
        <w:rPr>
          <w:rFonts w:asciiTheme="minorHAnsi" w:hAnsiTheme="minorHAnsi"/>
          <w:color w:val="000000" w:themeColor="text1"/>
          <w:highlight w:val="cyan"/>
          <w:vertAlign w:val="superscript"/>
        </w:rPr>
        <w:t>58</w:t>
      </w:r>
      <w:r w:rsidR="004F3775" w:rsidRPr="001A2766">
        <w:rPr>
          <w:rFonts w:asciiTheme="minorHAnsi" w:hAnsiTheme="minorHAnsi"/>
          <w:color w:val="000000" w:themeColor="text1"/>
        </w:rPr>
        <w:t xml:space="preserve"> Furthermore, the role and preference of NADPH over NADH was determined. A C773A/C999A double mutant was used to in order to remove any intra-/ intermolecular interactions leading to unwarranted disulphide bridge formation via cysteine residues and giving a homogeneous structure to be resolved.</w:t>
      </w:r>
      <w:r w:rsidR="004F3775" w:rsidRPr="001A2766">
        <w:rPr>
          <w:rFonts w:asciiTheme="minorHAnsi" w:hAnsiTheme="minorHAnsi"/>
          <w:color w:val="000000" w:themeColor="text1"/>
          <w:vertAlign w:val="superscript"/>
        </w:rPr>
        <w:t>59</w:t>
      </w:r>
      <w:r w:rsidR="004F3775" w:rsidRPr="001A2766">
        <w:rPr>
          <w:rFonts w:asciiTheme="minorHAnsi" w:hAnsiTheme="minorHAnsi"/>
          <w:color w:val="000000" w:themeColor="text1"/>
        </w:rPr>
        <w:t xml:space="preserve"> </w:t>
      </w:r>
    </w:p>
    <w:p w14:paraId="2FA9E817" w14:textId="07FEDC70" w:rsidR="004F3775" w:rsidRPr="001A2766" w:rsidRDefault="004F3775" w:rsidP="001A2766">
      <w:pPr>
        <w:spacing w:line="360" w:lineRule="auto"/>
        <w:jc w:val="both"/>
        <w:rPr>
          <w:rFonts w:asciiTheme="minorHAnsi" w:hAnsiTheme="minorHAnsi"/>
          <w:color w:val="000000" w:themeColor="text1"/>
        </w:rPr>
      </w:pPr>
      <w:r w:rsidRPr="001A2766">
        <w:rPr>
          <w:rFonts w:asciiTheme="minorHAnsi" w:hAnsiTheme="minorHAnsi"/>
          <w:b/>
          <w:color w:val="000000" w:themeColor="text1"/>
        </w:rPr>
        <w:t xml:space="preserve">Fig.. Structure of  FAD- binding domain of P450 BM3. </w:t>
      </w:r>
      <w:r w:rsidRPr="001A2766">
        <w:rPr>
          <w:rFonts w:asciiTheme="minorHAnsi" w:hAnsiTheme="minorHAnsi"/>
          <w:color w:val="000000" w:themeColor="text1"/>
          <w:highlight w:val="red"/>
        </w:rPr>
        <w:t>(</w:t>
      </w:r>
      <w:proofErr w:type="spellStart"/>
      <w:r w:rsidRPr="001A2766">
        <w:rPr>
          <w:rFonts w:asciiTheme="minorHAnsi" w:hAnsiTheme="minorHAnsi"/>
          <w:color w:val="000000" w:themeColor="text1"/>
          <w:highlight w:val="red"/>
        </w:rPr>
        <w:t>pdb</w:t>
      </w:r>
      <w:proofErr w:type="spellEnd"/>
      <w:r w:rsidRPr="001A2766">
        <w:rPr>
          <w:rFonts w:asciiTheme="minorHAnsi" w:hAnsiTheme="minorHAnsi"/>
          <w:color w:val="000000" w:themeColor="text1"/>
          <w:highlight w:val="red"/>
        </w:rPr>
        <w:t>- code 4DQK)</w:t>
      </w:r>
      <w:r w:rsidRPr="001A2766">
        <w:rPr>
          <w:rFonts w:asciiTheme="minorHAnsi" w:hAnsiTheme="minorHAnsi"/>
          <w:color w:val="000000" w:themeColor="text1"/>
        </w:rPr>
        <w:t>JOYCE et al</w:t>
      </w:r>
      <w:r w:rsidRPr="001A2766">
        <w:rPr>
          <w:rFonts w:asciiTheme="minorHAnsi" w:hAnsiTheme="minorHAnsi"/>
          <w:color w:val="000000" w:themeColor="text1"/>
        </w:rPr>
        <w:fldChar w:fldCharType="begin" w:fldLock="1"/>
      </w:r>
      <w:r w:rsidRPr="001A2766">
        <w:rPr>
          <w:rFonts w:asciiTheme="minorHAnsi" w:hAnsiTheme="minorHAnsi"/>
          <w:color w:val="000000" w:themeColor="text1"/>
        </w:rPr>
        <w:instrText>ADDIN CSL_CITATION {"citationItems":[{"id":"ITEM-1","itemData":{"DOI":"10.1111/j.1742-4658.2012.08544.x","ISSN":"1742464X","abstract":"We report the crystal structure of the FAD/NADPH-binding domain (FAD domain) of the biotechnologically important Bacillus megaterium flavocytochrome P450 BM3, the last domain of the enzyme to be structurally resolved. The structure was solved in both the absence and presence of the ligand NADP +, identifying important protein interactions with the NADPH 2'-phosphate that helps to dictate specificity for NADPH over NADH, and involving residues Tyr974, Arg966, Lys972 and Ser965. The Trp1046 side chain shields the FAD isoalloxazine ring from NADPH, and motion of this residue is required to enable NADPH-dependent FAD reduction. Multiple binding interactions stabilize the FAD cofactor, including aromatic stacking with the adenine group from the side chains of Tyr860 and Trp854, and several interactions with FAD pyrophosphate oxygens, including bonding to tyrosines 828, 829 and 860. Mutagenesis of C773 and C999 to alanine was required for successful crystallization, with C773A predicted to disfavour intramolecular and intermolecular disulfide bonding. Multiangle laser light scattering analysis showed wild-type FAD domain to be near-exclusively dimeric, with dimer disruption achieved on treatment with the reducing agent dithiothreitol. By contrast, light scattering showed that the C773A/C999A FAD domain was monomeric. The C773A/C999A FAD domain structure confirms that Ala773 is surface exposed and in close proximity to Cys810, with this region of the enzyme's connecting domain (that links the FAD domain to the FMN-binding domain in P450 BM3) located at a crystal contact interface between FAD domains. The FAD domain crystal structure enables molecular modelling of its interactions with its cognate FMN (flavodoxin-like) domain within the BM3 reductase module. © 2012 FEBS.","author":[{"dropping-particle":"","family":"Joyce","given":"Michael G","non-dropping-particle":"","parse-names":false,"suffix":""},{"dropping-particle":"","family":"Ekanem","given":"Idorenyin S.","non-dropping-particle":"","parse-names":false,"suffix":""},{"dropping-particle":"","family":"Roitel","given":"Olivier","non-dropping-particle":"","parse-names":false,"suffix":""},{"dropping-particle":"","family":"Dunford","given":"Adrian J.","non-dropping-particle":"","parse-names":false,"suffix":""},{"dropping-particle":"","family":"Neeli","given":"Rajasekhar","non-dropping-particle":"","parse-names":false,"suffix":""},{"dropping-particle":"","family":"Girvan","given":"Hazel M.","non-dropping-particle":"","parse-names":false,"suffix":""},{"dropping-particle":"","family":"Baker","given":"George J.","non-dropping-particle":"","parse-names":false,"suffix":""},{"dropping-particle":"","family":"Curtis","given":"Robin A.","non-dropping-particle":"","parse-names":false,"suffix":""},{"dropping-particle":"","family":"Munro","given":"Andrew W.","non-dropping-particle":"","parse-names":false,"suffix":""},{"dropping-particle":"","family":"Leys","given":"David","non-dropping-particle":"","parse-names":false,"suffix":""}],"container-title":"FEBS Journal","id":"ITEM-1","issue":"9","issued":{"date-parts":[["2012","5","1"]]},"page":"1694-1706","publisher":"John Wiley &amp; Sons, Ltd","title":"The crystal structure of the FAD/NADPH-binding domain of flavocytochrome P450 BM3","type":"article-journal","volume":"279"},"uris":["http://www.mendeley.com/documents/?uuid=f9051362-36a1-3b7d-b18d-d3bce8d6d293"]}],"mendeley":{"formattedCitation":"(Joyce &lt;i&gt;et al.&lt;/i&gt;, 2012)","plainTextFormattedCitation":"(Joyce et al., 2012)","previouslyFormattedCitation":"(Joyce &lt;i&gt;et al.&lt;/i&gt;, 2012)"},"properties":{"noteIndex":0},"schema":"https://github.com/citation-style-language/schema/raw/master/csl-citation.json"}</w:instrText>
      </w:r>
      <w:r w:rsidRPr="001A2766">
        <w:rPr>
          <w:rFonts w:asciiTheme="minorHAnsi" w:hAnsiTheme="minorHAnsi"/>
          <w:color w:val="000000" w:themeColor="text1"/>
        </w:rPr>
        <w:fldChar w:fldCharType="separate"/>
      </w:r>
      <w:r w:rsidRPr="001A2766">
        <w:rPr>
          <w:rFonts w:asciiTheme="minorHAnsi" w:hAnsiTheme="minorHAnsi"/>
          <w:noProof/>
          <w:color w:val="000000" w:themeColor="text1"/>
        </w:rPr>
        <w:t xml:space="preserve">(Joyce </w:t>
      </w:r>
      <w:r w:rsidRPr="001A2766">
        <w:rPr>
          <w:rFonts w:asciiTheme="minorHAnsi" w:hAnsiTheme="minorHAnsi"/>
          <w:i/>
          <w:noProof/>
          <w:color w:val="000000" w:themeColor="text1"/>
        </w:rPr>
        <w:t>et al.</w:t>
      </w:r>
      <w:r w:rsidRPr="001A2766">
        <w:rPr>
          <w:rFonts w:asciiTheme="minorHAnsi" w:hAnsiTheme="minorHAnsi"/>
          <w:noProof/>
          <w:color w:val="000000" w:themeColor="text1"/>
        </w:rPr>
        <w:t>, 2012)</w:t>
      </w:r>
      <w:r w:rsidRPr="001A2766">
        <w:rPr>
          <w:rFonts w:asciiTheme="minorHAnsi" w:hAnsiTheme="minorHAnsi"/>
          <w:color w:val="000000" w:themeColor="text1"/>
        </w:rPr>
        <w:fldChar w:fldCharType="end"/>
      </w:r>
    </w:p>
    <w:p w14:paraId="24397999" w14:textId="70F67A67" w:rsidR="004F3775" w:rsidRPr="001A2766" w:rsidRDefault="004F3775" w:rsidP="001A2766">
      <w:pPr>
        <w:spacing w:line="360" w:lineRule="auto"/>
        <w:jc w:val="both"/>
        <w:rPr>
          <w:rFonts w:asciiTheme="minorHAnsi" w:hAnsiTheme="minorHAnsi"/>
          <w:color w:val="000000" w:themeColor="text1"/>
        </w:rPr>
      </w:pPr>
    </w:p>
    <w:p w14:paraId="4BFAA1BF" w14:textId="20360635" w:rsidR="004F3775" w:rsidRPr="001A2766" w:rsidRDefault="004F3775" w:rsidP="001A2766">
      <w:pPr>
        <w:spacing w:line="360" w:lineRule="auto"/>
        <w:jc w:val="both"/>
        <w:rPr>
          <w:rFonts w:asciiTheme="minorHAnsi" w:hAnsiTheme="minorHAnsi"/>
          <w:color w:val="000000" w:themeColor="text1"/>
        </w:rPr>
      </w:pPr>
    </w:p>
    <w:p w14:paraId="691BFAF2" w14:textId="551E9B72" w:rsidR="004F3775" w:rsidRPr="001A2766" w:rsidRDefault="004F3775" w:rsidP="001A2766">
      <w:pPr>
        <w:spacing w:line="360" w:lineRule="auto"/>
        <w:jc w:val="both"/>
        <w:rPr>
          <w:rFonts w:asciiTheme="minorHAnsi" w:hAnsiTheme="minorHAnsi"/>
          <w:color w:val="000000" w:themeColor="text1"/>
        </w:rPr>
      </w:pPr>
      <w:r w:rsidRPr="001A2766">
        <w:rPr>
          <w:rFonts w:asciiTheme="minorHAnsi" w:hAnsiTheme="minorHAnsi"/>
          <w:color w:val="000000" w:themeColor="text1"/>
        </w:rPr>
        <w:t xml:space="preserve">The FAD domain is approximately 42.0 </w:t>
      </w:r>
      <w:proofErr w:type="spellStart"/>
      <w:r w:rsidRPr="001A2766">
        <w:rPr>
          <w:rFonts w:asciiTheme="minorHAnsi" w:hAnsiTheme="minorHAnsi"/>
          <w:color w:val="000000" w:themeColor="text1"/>
        </w:rPr>
        <w:t>kDa</w:t>
      </w:r>
      <w:proofErr w:type="spellEnd"/>
      <w:r w:rsidRPr="001A2766">
        <w:rPr>
          <w:rFonts w:asciiTheme="minorHAnsi" w:hAnsiTheme="minorHAnsi"/>
          <w:color w:val="000000" w:themeColor="text1"/>
        </w:rPr>
        <w:t xml:space="preserve"> in a single, monomeric form and spans from amino acids residues 653- 1048 of the whole 1048 residue BM3 species.</w:t>
      </w:r>
      <w:r w:rsidRPr="001A2766">
        <w:rPr>
          <w:rFonts w:asciiTheme="minorHAnsi" w:hAnsiTheme="minorHAnsi"/>
          <w:color w:val="000000" w:themeColor="text1"/>
          <w:vertAlign w:val="superscript"/>
        </w:rPr>
        <w:t>60</w:t>
      </w:r>
      <w:r w:rsidRPr="001A2766">
        <w:rPr>
          <w:rFonts w:asciiTheme="minorHAnsi" w:hAnsiTheme="minorHAnsi"/>
          <w:color w:val="000000" w:themeColor="text1"/>
        </w:rPr>
        <w:t xml:space="preserve"> The NADPH binding </w:t>
      </w:r>
      <w:r w:rsidRPr="001A2766">
        <w:rPr>
          <w:rFonts w:asciiTheme="minorHAnsi" w:hAnsiTheme="minorHAnsi"/>
          <w:color w:val="000000" w:themeColor="text1"/>
        </w:rPr>
        <w:lastRenderedPageBreak/>
        <w:t xml:space="preserve">subdomain resides in residues 888-1048. The crystal structure of the FAD domains shows the presence of three subdomains, comprised of 5 α-helices and β-strands. </w:t>
      </w:r>
    </w:p>
    <w:p w14:paraId="7176F898" w14:textId="77777777" w:rsidR="004F3775" w:rsidRPr="001A2766" w:rsidRDefault="004F3775" w:rsidP="001A2766">
      <w:pPr>
        <w:spacing w:line="360" w:lineRule="auto"/>
        <w:jc w:val="both"/>
        <w:rPr>
          <w:rFonts w:asciiTheme="minorHAnsi" w:hAnsiTheme="minorHAnsi"/>
          <w:color w:val="000000" w:themeColor="text1"/>
        </w:rPr>
      </w:pPr>
    </w:p>
    <w:p w14:paraId="7C2BC185" w14:textId="77777777" w:rsidR="004F3775" w:rsidRPr="001A2766" w:rsidRDefault="004F3775" w:rsidP="001A2766">
      <w:pPr>
        <w:spacing w:line="360" w:lineRule="auto"/>
        <w:jc w:val="both"/>
        <w:rPr>
          <w:rFonts w:asciiTheme="minorHAnsi" w:hAnsiTheme="minorHAnsi"/>
          <w:color w:val="000000" w:themeColor="text1"/>
        </w:rPr>
      </w:pPr>
      <w:r w:rsidRPr="001A2766">
        <w:rPr>
          <w:rFonts w:asciiTheme="minorHAnsi" w:hAnsiTheme="minorHAnsi"/>
          <w:color w:val="000000" w:themeColor="text1"/>
        </w:rPr>
        <w:t>Key residues in the FAD domains have helps elucidate cofactor binding site positions at residues 660-705 and 826-887 and also the linker region connecting FAD/FMN- binding domains from residues 705-825. The most conserved motif found amongst P450 FAD- binding proteins was also found, made up of Gln756, Arg827, Tyr860 and the N- backbones of Tyr828, Tyr829, , Ile863 and Ala864. These residues are responsible for cofactor recognition and polar pyrophosphate binding interactions.</w:t>
      </w:r>
      <w:r w:rsidRPr="001A2766">
        <w:rPr>
          <w:rFonts w:asciiTheme="minorHAnsi" w:hAnsiTheme="minorHAnsi"/>
          <w:color w:val="000000" w:themeColor="text1"/>
          <w:vertAlign w:val="superscript"/>
        </w:rPr>
        <w:t>61</w:t>
      </w:r>
    </w:p>
    <w:p w14:paraId="35AC1782" w14:textId="77777777" w:rsidR="004F3775" w:rsidRPr="001A2766" w:rsidRDefault="004F3775" w:rsidP="001A2766">
      <w:pPr>
        <w:spacing w:line="360" w:lineRule="auto"/>
        <w:jc w:val="both"/>
        <w:rPr>
          <w:rFonts w:asciiTheme="minorHAnsi" w:hAnsiTheme="minorHAnsi"/>
          <w:color w:val="000000" w:themeColor="text1"/>
        </w:rPr>
      </w:pPr>
    </w:p>
    <w:p w14:paraId="260EAA5F" w14:textId="77777777" w:rsidR="004F3775" w:rsidRPr="001A2766" w:rsidRDefault="004F3775" w:rsidP="001A2766">
      <w:pPr>
        <w:spacing w:line="360" w:lineRule="auto"/>
        <w:jc w:val="both"/>
        <w:rPr>
          <w:rFonts w:asciiTheme="minorHAnsi" w:hAnsiTheme="minorHAnsi"/>
          <w:color w:val="000000" w:themeColor="text1"/>
        </w:rPr>
      </w:pPr>
      <w:r w:rsidRPr="001A2766">
        <w:rPr>
          <w:rFonts w:asciiTheme="minorHAnsi" w:hAnsiTheme="minorHAnsi"/>
          <w:color w:val="000000" w:themeColor="text1"/>
        </w:rPr>
        <w:t>It is important to note the conserved ‘catalytic triad’ residues: Ser830, Cys999 and Asp1044, located in proximity to the FAD isoalloxazine ring. These residues are analogous to those that were first found within rat CPR. This triad is responsible for electron shuttling via H</w:t>
      </w:r>
      <w:r w:rsidRPr="001A2766">
        <w:rPr>
          <w:rFonts w:asciiTheme="minorHAnsi" w:hAnsiTheme="minorHAnsi"/>
          <w:color w:val="000000" w:themeColor="text1"/>
          <w:vertAlign w:val="superscript"/>
        </w:rPr>
        <w:t>-</w:t>
      </w:r>
      <w:r w:rsidRPr="001A2766">
        <w:rPr>
          <w:rFonts w:asciiTheme="minorHAnsi" w:hAnsiTheme="minorHAnsi"/>
          <w:color w:val="000000" w:themeColor="text1"/>
        </w:rPr>
        <w:t xml:space="preserve"> ions, from NADPH to the FAD cofactor.</w:t>
      </w:r>
      <w:r w:rsidRPr="001A2766">
        <w:rPr>
          <w:rFonts w:asciiTheme="minorHAnsi" w:hAnsiTheme="minorHAnsi"/>
          <w:color w:val="000000" w:themeColor="text1"/>
          <w:vertAlign w:val="superscript"/>
        </w:rPr>
        <w:t>62</w:t>
      </w:r>
      <w:r w:rsidRPr="001A2766">
        <w:rPr>
          <w:rFonts w:asciiTheme="minorHAnsi" w:hAnsiTheme="minorHAnsi"/>
          <w:color w:val="000000" w:themeColor="text1"/>
        </w:rPr>
        <w:t xml:space="preserve">  </w:t>
      </w:r>
    </w:p>
    <w:p w14:paraId="1BAAD7AE" w14:textId="77777777" w:rsidR="004F3775" w:rsidRPr="001A2766" w:rsidRDefault="004F3775" w:rsidP="001A2766">
      <w:pPr>
        <w:spacing w:line="360" w:lineRule="auto"/>
        <w:jc w:val="both"/>
        <w:rPr>
          <w:rFonts w:asciiTheme="minorHAnsi" w:hAnsiTheme="minorHAnsi"/>
          <w:color w:val="000000" w:themeColor="text1"/>
        </w:rPr>
      </w:pPr>
    </w:p>
    <w:p w14:paraId="0420E789" w14:textId="77777777" w:rsidR="004F3775" w:rsidRPr="001A2766" w:rsidRDefault="004F3775" w:rsidP="001A2766">
      <w:pPr>
        <w:spacing w:line="360" w:lineRule="auto"/>
        <w:jc w:val="both"/>
        <w:rPr>
          <w:rFonts w:asciiTheme="minorHAnsi" w:hAnsiTheme="minorHAnsi"/>
          <w:color w:val="000000" w:themeColor="text1"/>
        </w:rPr>
      </w:pPr>
      <w:r w:rsidRPr="001A2766">
        <w:rPr>
          <w:rFonts w:asciiTheme="minorHAnsi" w:hAnsiTheme="minorHAnsi"/>
          <w:color w:val="000000" w:themeColor="text1"/>
        </w:rPr>
        <w:t>Due to the fusion structure of P450 BM3..</w:t>
      </w:r>
    </w:p>
    <w:p w14:paraId="7D5F2485" w14:textId="77777777" w:rsidR="004F3775" w:rsidRPr="001A2766" w:rsidRDefault="004F3775" w:rsidP="001A2766">
      <w:pPr>
        <w:spacing w:line="360" w:lineRule="auto"/>
        <w:jc w:val="both"/>
        <w:rPr>
          <w:rFonts w:asciiTheme="minorHAnsi" w:hAnsiTheme="minorHAnsi"/>
          <w:color w:val="000000" w:themeColor="text1"/>
        </w:rPr>
      </w:pPr>
    </w:p>
    <w:p w14:paraId="4608F388" w14:textId="77777777" w:rsidR="004F3775" w:rsidRPr="001A2766" w:rsidRDefault="004F3775" w:rsidP="001A2766">
      <w:pPr>
        <w:spacing w:line="360" w:lineRule="auto"/>
        <w:jc w:val="both"/>
        <w:rPr>
          <w:rFonts w:asciiTheme="minorHAnsi" w:hAnsiTheme="minorHAnsi"/>
          <w:color w:val="000000" w:themeColor="text1"/>
        </w:rPr>
      </w:pPr>
    </w:p>
    <w:p w14:paraId="607393ED" w14:textId="77777777" w:rsidR="004F3775" w:rsidRPr="001A2766" w:rsidRDefault="004F3775" w:rsidP="001A2766">
      <w:pPr>
        <w:pStyle w:val="Heading3"/>
        <w:spacing w:line="360" w:lineRule="auto"/>
        <w:jc w:val="both"/>
        <w:rPr>
          <w:rFonts w:asciiTheme="minorHAnsi" w:hAnsiTheme="minorHAnsi"/>
          <w:color w:val="000000" w:themeColor="text1"/>
        </w:rPr>
      </w:pPr>
      <w:bookmarkStart w:id="36" w:name="_Toc60561231"/>
      <w:r w:rsidRPr="001A2766">
        <w:rPr>
          <w:rFonts w:asciiTheme="minorHAnsi" w:hAnsiTheme="minorHAnsi"/>
          <w:color w:val="000000" w:themeColor="text1"/>
        </w:rPr>
        <w:t>Electron transfer in P450 BM3</w:t>
      </w:r>
      <w:bookmarkEnd w:id="36"/>
      <w:r w:rsidRPr="001A2766">
        <w:rPr>
          <w:rFonts w:asciiTheme="minorHAnsi" w:hAnsiTheme="minorHAnsi"/>
          <w:color w:val="000000" w:themeColor="text1"/>
        </w:rPr>
        <w:t xml:space="preserve"> </w:t>
      </w:r>
    </w:p>
    <w:p w14:paraId="4CFEDE0A" w14:textId="77777777" w:rsidR="004F3775" w:rsidRPr="001A2766" w:rsidRDefault="004F3775" w:rsidP="001A2766">
      <w:pPr>
        <w:spacing w:line="360" w:lineRule="auto"/>
        <w:jc w:val="both"/>
        <w:rPr>
          <w:rFonts w:asciiTheme="minorHAnsi" w:hAnsiTheme="minorHAnsi"/>
          <w:color w:val="000000" w:themeColor="text1"/>
        </w:rPr>
      </w:pPr>
    </w:p>
    <w:p w14:paraId="00E2E0D7" w14:textId="77777777" w:rsidR="0081525F" w:rsidRPr="001A2766" w:rsidRDefault="004F3775" w:rsidP="001A2766">
      <w:pPr>
        <w:spacing w:line="360" w:lineRule="auto"/>
        <w:jc w:val="both"/>
        <w:rPr>
          <w:rFonts w:asciiTheme="minorHAnsi" w:hAnsiTheme="minorHAnsi"/>
          <w:color w:val="000000" w:themeColor="text1"/>
        </w:rPr>
      </w:pPr>
      <w:r w:rsidRPr="001A2766">
        <w:rPr>
          <w:rFonts w:asciiTheme="minorHAnsi" w:hAnsiTheme="minorHAnsi"/>
          <w:color w:val="000000" w:themeColor="text1"/>
        </w:rPr>
        <w:t>In the same manner as eukaryotic microsomal P450s, the route of electron transfer within P450 BM3 is as follows: NAD</w:t>
      </w:r>
      <w:r w:rsidR="00EC5411" w:rsidRPr="001A2766">
        <w:rPr>
          <w:rFonts w:asciiTheme="minorHAnsi" w:hAnsiTheme="minorHAnsi"/>
          <w:color w:val="000000" w:themeColor="text1"/>
        </w:rPr>
        <w:t xml:space="preserve">P </w:t>
      </w:r>
      <w:r w:rsidR="00EC5411" w:rsidRPr="001A2766">
        <w:rPr>
          <w:rFonts w:asciiTheme="minorHAnsi" w:hAnsiTheme="minorHAnsi"/>
          <w:color w:val="000000" w:themeColor="text1"/>
        </w:rPr>
        <w:sym w:font="Wingdings" w:char="F0E0"/>
      </w:r>
      <w:r w:rsidRPr="001A2766">
        <w:rPr>
          <w:rFonts w:asciiTheme="minorHAnsi" w:hAnsiTheme="minorHAnsi"/>
          <w:color w:val="000000" w:themeColor="text1"/>
        </w:rPr>
        <w:t xml:space="preserve"> FAD</w:t>
      </w:r>
      <w:r w:rsidR="00EC5411" w:rsidRPr="001A2766">
        <w:rPr>
          <w:rFonts w:asciiTheme="minorHAnsi" w:eastAsia="Noto Sans Symbols" w:hAnsiTheme="minorHAnsi" w:cs="Noto Sans Symbols"/>
          <w:color w:val="000000" w:themeColor="text1"/>
        </w:rPr>
        <w:t xml:space="preserve"> </w:t>
      </w:r>
      <w:r w:rsidR="00EC5411" w:rsidRPr="001A2766">
        <w:rPr>
          <w:rFonts w:asciiTheme="minorHAnsi" w:eastAsia="Noto Sans Symbols" w:hAnsiTheme="minorHAnsi" w:cs="Noto Sans Symbols"/>
          <w:color w:val="000000" w:themeColor="text1"/>
        </w:rPr>
        <w:sym w:font="Wingdings" w:char="F0E0"/>
      </w:r>
      <w:r w:rsidR="00EC5411" w:rsidRPr="001A2766">
        <w:rPr>
          <w:rFonts w:asciiTheme="minorHAnsi" w:eastAsia="Noto Sans Symbols" w:hAnsiTheme="minorHAnsi" w:cs="Noto Sans Symbols"/>
          <w:color w:val="000000" w:themeColor="text1"/>
        </w:rPr>
        <w:t xml:space="preserve"> </w:t>
      </w:r>
      <w:r w:rsidRPr="001A2766">
        <w:rPr>
          <w:rFonts w:asciiTheme="minorHAnsi" w:hAnsiTheme="minorHAnsi"/>
          <w:color w:val="000000" w:themeColor="text1"/>
        </w:rPr>
        <w:t>FMN</w:t>
      </w:r>
      <w:r w:rsidR="00EC5411" w:rsidRPr="001A2766">
        <w:rPr>
          <w:rFonts w:asciiTheme="minorHAnsi" w:eastAsia="Noto Sans Symbols" w:hAnsiTheme="minorHAnsi" w:cs="Noto Sans Symbols"/>
          <w:color w:val="000000" w:themeColor="text1"/>
        </w:rPr>
        <w:t xml:space="preserve"> </w:t>
      </w:r>
      <w:r w:rsidR="00EC5411" w:rsidRPr="001A2766">
        <w:rPr>
          <w:rFonts w:asciiTheme="minorHAnsi" w:eastAsia="Noto Sans Symbols" w:hAnsiTheme="minorHAnsi" w:cs="Noto Sans Symbols"/>
          <w:color w:val="000000" w:themeColor="text1"/>
        </w:rPr>
        <w:sym w:font="Wingdings" w:char="F0E0"/>
      </w:r>
      <w:r w:rsidR="00EC5411" w:rsidRPr="001A2766">
        <w:rPr>
          <w:rFonts w:asciiTheme="minorHAnsi" w:eastAsia="Noto Sans Symbols" w:hAnsiTheme="minorHAnsi" w:cs="Noto Sans Symbols"/>
          <w:color w:val="000000" w:themeColor="text1"/>
        </w:rPr>
        <w:t xml:space="preserve"> </w:t>
      </w:r>
      <w:r w:rsidRPr="001A2766">
        <w:rPr>
          <w:rFonts w:asciiTheme="minorHAnsi" w:hAnsiTheme="minorHAnsi"/>
          <w:color w:val="000000" w:themeColor="text1"/>
        </w:rPr>
        <w:t>heme, though the intramolecular electron transfer system</w:t>
      </w:r>
      <w:r w:rsidRPr="001A2766">
        <w:rPr>
          <w:rFonts w:asciiTheme="minorHAnsi" w:hAnsiTheme="minorHAnsi"/>
          <w:color w:val="000000" w:themeColor="text1"/>
          <w:vertAlign w:val="superscript"/>
        </w:rPr>
        <w:t>63</w:t>
      </w:r>
      <w:r w:rsidRPr="001A2766">
        <w:rPr>
          <w:rFonts w:asciiTheme="minorHAnsi" w:hAnsiTheme="minorHAnsi"/>
          <w:color w:val="000000" w:themeColor="text1"/>
        </w:rPr>
        <w:t xml:space="preserve"> </w:t>
      </w:r>
      <w:r w:rsidR="0081525F" w:rsidRPr="001A2766">
        <w:rPr>
          <w:rFonts w:asciiTheme="minorHAnsi" w:hAnsiTheme="minorHAnsi"/>
          <w:color w:val="000000" w:themeColor="text1"/>
        </w:rPr>
        <w:t xml:space="preserve">. </w:t>
      </w:r>
      <w:r w:rsidRPr="001A2766">
        <w:rPr>
          <w:rFonts w:asciiTheme="minorHAnsi" w:hAnsiTheme="minorHAnsi"/>
          <w:color w:val="000000" w:themeColor="text1"/>
        </w:rPr>
        <w:t>The speed and efficiency of electron transfer within P450 BM3 is owed to the fusion nature of the protein</w:t>
      </w:r>
      <w:r w:rsidR="0081525F" w:rsidRPr="001A2766">
        <w:rPr>
          <w:rFonts w:asciiTheme="minorHAnsi" w:hAnsiTheme="minorHAnsi"/>
          <w:color w:val="000000" w:themeColor="text1"/>
        </w:rPr>
        <w:t xml:space="preserve"> domains</w:t>
      </w:r>
      <w:r w:rsidRPr="001A2766">
        <w:rPr>
          <w:rFonts w:asciiTheme="minorHAnsi" w:hAnsiTheme="minorHAnsi"/>
          <w:color w:val="000000" w:themeColor="text1"/>
        </w:rPr>
        <w:t xml:space="preserve"> and its existence in a dimeric form. Evidence for the dimeric enzyme form was first presented </w:t>
      </w:r>
      <w:r w:rsidRPr="001A2766">
        <w:rPr>
          <w:rFonts w:asciiTheme="minorHAnsi" w:hAnsiTheme="minorHAnsi"/>
          <w:color w:val="000000" w:themeColor="text1"/>
          <w:highlight w:val="green"/>
        </w:rPr>
        <w:t>b</w:t>
      </w:r>
      <w:r w:rsidR="0081525F" w:rsidRPr="001A2766">
        <w:rPr>
          <w:rFonts w:asciiTheme="minorHAnsi" w:hAnsiTheme="minorHAnsi"/>
          <w:color w:val="000000" w:themeColor="text1"/>
          <w:highlight w:val="green"/>
        </w:rPr>
        <w:t>y……</w:t>
      </w:r>
      <w:r w:rsidR="0081525F" w:rsidRPr="001A2766">
        <w:rPr>
          <w:rFonts w:asciiTheme="minorHAnsi" w:hAnsiTheme="minorHAnsi"/>
          <w:color w:val="000000" w:themeColor="text1"/>
        </w:rPr>
        <w:t xml:space="preserve"> </w:t>
      </w:r>
    </w:p>
    <w:p w14:paraId="74F57A87" w14:textId="77777777" w:rsidR="0081525F" w:rsidRPr="001A2766" w:rsidRDefault="0081525F" w:rsidP="001A2766">
      <w:pPr>
        <w:spacing w:line="360" w:lineRule="auto"/>
        <w:jc w:val="both"/>
        <w:rPr>
          <w:rFonts w:asciiTheme="minorHAnsi" w:hAnsiTheme="minorHAnsi"/>
          <w:color w:val="000000" w:themeColor="text1"/>
        </w:rPr>
      </w:pPr>
    </w:p>
    <w:p w14:paraId="76E6B7B4" w14:textId="77777777" w:rsidR="0081525F" w:rsidRPr="001A2766" w:rsidRDefault="0081525F" w:rsidP="001A2766">
      <w:pPr>
        <w:spacing w:line="360" w:lineRule="auto"/>
        <w:jc w:val="both"/>
        <w:rPr>
          <w:rFonts w:asciiTheme="minorHAnsi" w:hAnsiTheme="minorHAnsi"/>
          <w:color w:val="000000" w:themeColor="text1"/>
        </w:rPr>
      </w:pPr>
    </w:p>
    <w:p w14:paraId="3B8F0109" w14:textId="6A62E53C" w:rsidR="0081525F" w:rsidRPr="001A2766" w:rsidRDefault="0081525F" w:rsidP="001A2766">
      <w:pPr>
        <w:spacing w:line="360" w:lineRule="auto"/>
        <w:jc w:val="both"/>
        <w:rPr>
          <w:rFonts w:asciiTheme="minorHAnsi" w:hAnsiTheme="minorHAnsi"/>
          <w:color w:val="000000" w:themeColor="text1"/>
        </w:rPr>
      </w:pPr>
      <w:r w:rsidRPr="001A2766">
        <w:rPr>
          <w:rFonts w:asciiTheme="minorHAnsi" w:hAnsiTheme="minorHAnsi"/>
          <w:color w:val="000000" w:themeColor="text1"/>
          <w:highlight w:val="green"/>
        </w:rPr>
        <w:t xml:space="preserve">Flavin reduction… </w:t>
      </w:r>
      <w:r w:rsidRPr="001A2766">
        <w:rPr>
          <w:rFonts w:asciiTheme="minorHAnsi" w:hAnsiTheme="minorHAnsi"/>
          <w:color w:val="000000" w:themeColor="text1"/>
          <w:highlight w:val="green"/>
        </w:rPr>
        <w:fldChar w:fldCharType="begin" w:fldLock="1"/>
      </w:r>
      <w:r w:rsidR="007141FB" w:rsidRPr="001A2766">
        <w:rPr>
          <w:rFonts w:asciiTheme="minorHAnsi" w:hAnsiTheme="minorHAnsi"/>
          <w:color w:val="000000" w:themeColor="text1"/>
          <w:highlight w:val="green"/>
        </w:rPr>
        <w:instrText>ADDIN CSL_CITATION {"citationItems":[{"id":"ITEM-1","itemData":{"DOI":"10.1021/bi034562h","ISSN":"00062960","PMID":"12962506","abstract":"Cys-999 is one component of a triad (Cys-999, Ser-830, and Asp-1044) located in the FAD domain of flavocytochrome P450 BM3 that is almost entirely conserved throughout the diflavin reductase family of enzymes. The role of Cys-999 has been studied by steady-state kinetics, stopped-flow spectroscopy, and potentiometry. The C999A mutants of BM3 reductase (containing both FAD and FMN cofactors) and the isolated FAD domain are substantially compromised in their capacity to reduce artificial electron acceptors in steady-state turnover with either NADPH or NADH as electron donors. Stopped-flow studies indicate that this is due primarily to a substantially slower rate of hydride transfer from nicotinamide coenzyme to FAD cofactor in the C999A enzymes. The compromised rates of hydride transfer are not attributable to altered thermodynamic properties of the flavins. A reduced enzyme-NADP+ charge-transfer species is populated following hydride transfer in the wild-type FAD domain, consistent with the slow release of NADP+ from the 2-electron-reduced enzyme. This intermediate does not accumulate in the C999A FAD domain or wild-type and C999A BM3 reductases, suggesting more rapid release of NADP+ from these enzyme forms. Rapid internal electron transfer from FAD to FMN in wild-type BM3 reductase releases NADP+ from the nicotinamide-binding site, thus preventing the inhibition of enzyme activity through the accumulation of a stable FADH2-NADP+ charge-transfer complex. Hydride transfer is reversible, and the observed rate of oxidation of the 2-electron-reduced C999A BM3 reductase and FAD domain is hyperbolically dependent on NADP+ concentration. With the wild-type BM3 reductase and FAD domain, the rate of flavin oxidation displays an unusual dependence on NADP+ concentration, consistent with a two-site binding model in which two coenzyme molecules bind to catalytic and regulatory regions (or sites) within a bipartite coenzyme binding site. A kinetic model is proposed in which binding of coenzyme to the regulatory site hinders sterically the release of NADPH from the catalytic site. The results are discussed in the light of kinetic and structural studies on mammalian cytochrome P450 reductase.","author":[{"dropping-particle":"","family":"Roitel","given":"Olivier","non-dropping-particle":"","parse-names":false,"suffix":""},{"dropping-particle":"","family":"Scrutton","given":"Nigel S.","non-dropping-particle":"","parse-names":false,"suffix":""},{"dropping-particle":"","family":"Munro","given":"Andrew W.","non-dropping-particle":"","parse-names":false,"suffix":""}],"container-title":"Biochemistry","id":"ITEM-1","issue":"36","issued":{"date-parts":[["2003","9","16"]]},"page":"10809-10821","publisher":"Biochemistry","title":"Electron transfer in flavocytochrome P450 BM3: Kinetics of flavin reduction and oxidation, the role of cysteine 999, and relationships with mammalian cytochrome P450 reductase","type":"article-journal","volume":"42"},"uris":["http://www.mendeley.com/documents/?uuid=47d1aeeb-7603-3b15-82d6-ce8f9b224e5e"]}],"mendeley":{"formattedCitation":"(Roitel, Scrutton and Munro, 2003)","plainTextFormattedCitation":"(Roitel, Scrutton and Munro, 2003)","previouslyFormattedCitation":"(Roitel, Scrutton and Munro, 2003)"},"properties":{"noteIndex":0},"schema":"https://github.com/citation-style-language/schema/raw/master/csl-citation.json"}</w:instrText>
      </w:r>
      <w:r w:rsidRPr="001A2766">
        <w:rPr>
          <w:rFonts w:asciiTheme="minorHAnsi" w:hAnsiTheme="minorHAnsi"/>
          <w:color w:val="000000" w:themeColor="text1"/>
          <w:highlight w:val="green"/>
        </w:rPr>
        <w:fldChar w:fldCharType="separate"/>
      </w:r>
      <w:r w:rsidRPr="001A2766">
        <w:rPr>
          <w:rFonts w:asciiTheme="minorHAnsi" w:hAnsiTheme="minorHAnsi"/>
          <w:noProof/>
          <w:color w:val="000000" w:themeColor="text1"/>
          <w:highlight w:val="green"/>
        </w:rPr>
        <w:t>(Roitel, Scrutton and Munro, 2003)</w:t>
      </w:r>
      <w:r w:rsidRPr="001A2766">
        <w:rPr>
          <w:rFonts w:asciiTheme="minorHAnsi" w:hAnsiTheme="minorHAnsi"/>
          <w:color w:val="000000" w:themeColor="text1"/>
          <w:highlight w:val="green"/>
        </w:rPr>
        <w:fldChar w:fldCharType="end"/>
      </w:r>
    </w:p>
    <w:p w14:paraId="1E2432A0" w14:textId="77777777" w:rsidR="0081525F" w:rsidRPr="001A2766" w:rsidRDefault="0081525F" w:rsidP="001A2766">
      <w:pPr>
        <w:spacing w:line="360" w:lineRule="auto"/>
        <w:jc w:val="both"/>
        <w:rPr>
          <w:rFonts w:asciiTheme="minorHAnsi" w:hAnsiTheme="minorHAnsi"/>
          <w:color w:val="000000" w:themeColor="text1"/>
        </w:rPr>
      </w:pPr>
    </w:p>
    <w:p w14:paraId="6898F188" w14:textId="78277E46" w:rsidR="004F3775" w:rsidRPr="001A2766" w:rsidRDefault="004F3775" w:rsidP="001A2766">
      <w:pPr>
        <w:spacing w:line="360" w:lineRule="auto"/>
        <w:jc w:val="both"/>
        <w:rPr>
          <w:rFonts w:asciiTheme="minorHAnsi" w:hAnsiTheme="minorHAnsi"/>
          <w:color w:val="000000" w:themeColor="text1"/>
        </w:rPr>
      </w:pPr>
      <w:r w:rsidRPr="001A2766">
        <w:rPr>
          <w:rFonts w:asciiTheme="minorHAnsi" w:hAnsiTheme="minorHAnsi"/>
          <w:color w:val="000000" w:themeColor="text1"/>
        </w:rPr>
        <w:lastRenderedPageBreak/>
        <w:t xml:space="preserve"> Comparative studies with nitric oxide synthase (NOS), which also exhibits loss of catalytic activity in the monomeric state, shows that this loss of activity in the monomeric species is not exclusive to </w:t>
      </w:r>
      <w:r w:rsidRPr="001A2766">
        <w:rPr>
          <w:rFonts w:asciiTheme="minorHAnsi" w:hAnsiTheme="minorHAnsi"/>
          <w:color w:val="000000" w:themeColor="text1"/>
          <w:highlight w:val="yellow"/>
        </w:rPr>
        <w:t>BM3….</w:t>
      </w:r>
      <w:r w:rsidRPr="001A2766">
        <w:rPr>
          <w:rFonts w:asciiTheme="minorHAnsi" w:hAnsiTheme="minorHAnsi"/>
          <w:color w:val="000000" w:themeColor="text1"/>
        </w:rPr>
        <w:t xml:space="preserve"> </w:t>
      </w:r>
    </w:p>
    <w:p w14:paraId="4E76EEAF" w14:textId="77777777" w:rsidR="004F3775" w:rsidRPr="001A2766" w:rsidRDefault="004F3775" w:rsidP="001A2766">
      <w:pPr>
        <w:spacing w:line="360" w:lineRule="auto"/>
        <w:jc w:val="both"/>
        <w:rPr>
          <w:rFonts w:asciiTheme="minorHAnsi" w:hAnsiTheme="minorHAnsi"/>
          <w:color w:val="000000" w:themeColor="text1"/>
        </w:rPr>
      </w:pPr>
    </w:p>
    <w:p w14:paraId="43AF8837" w14:textId="49F26D7C" w:rsidR="004F3775" w:rsidRPr="001A2766" w:rsidRDefault="004F3775" w:rsidP="001A2766">
      <w:pPr>
        <w:spacing w:line="360" w:lineRule="auto"/>
        <w:jc w:val="both"/>
        <w:rPr>
          <w:rFonts w:asciiTheme="minorHAnsi" w:hAnsiTheme="minorHAnsi"/>
          <w:color w:val="000000" w:themeColor="text1"/>
        </w:rPr>
      </w:pPr>
      <w:r w:rsidRPr="001A2766">
        <w:rPr>
          <w:rFonts w:asciiTheme="minorHAnsi" w:hAnsiTheme="minorHAnsi"/>
          <w:color w:val="000000" w:themeColor="text1"/>
          <w:highlight w:val="green"/>
        </w:rPr>
        <w:t xml:space="preserve">CYP 102A1 is the fastest known </w:t>
      </w:r>
      <w:proofErr w:type="spellStart"/>
      <w:r w:rsidRPr="001A2766">
        <w:rPr>
          <w:rFonts w:asciiTheme="minorHAnsi" w:hAnsiTheme="minorHAnsi"/>
          <w:color w:val="000000" w:themeColor="text1"/>
          <w:highlight w:val="green"/>
        </w:rPr>
        <w:t>monoxygenase</w:t>
      </w:r>
      <w:proofErr w:type="spellEnd"/>
      <w:r w:rsidRPr="001A2766">
        <w:rPr>
          <w:rFonts w:asciiTheme="minorHAnsi" w:hAnsiTheme="minorHAnsi"/>
          <w:color w:val="000000" w:themeColor="text1"/>
          <w:highlight w:val="green"/>
        </w:rPr>
        <w:t xml:space="preserve"> to date, when monitoring turnovers with its preferred substrate, arachidonic acid, </w:t>
      </w:r>
      <w:r w:rsidR="004C022E" w:rsidRPr="001A2766">
        <w:rPr>
          <w:rFonts w:asciiTheme="minorHAnsi" w:hAnsiTheme="minorHAnsi"/>
          <w:color w:val="000000" w:themeColor="text1"/>
          <w:highlight w:val="green"/>
        </w:rPr>
        <w:t>rates of around 17000</w:t>
      </w:r>
      <w:r w:rsidRPr="001A2766">
        <w:rPr>
          <w:rFonts w:asciiTheme="minorHAnsi" w:hAnsiTheme="minorHAnsi"/>
          <w:color w:val="000000" w:themeColor="text1"/>
          <w:highlight w:val="green"/>
        </w:rPr>
        <w:t xml:space="preserve"> min</w:t>
      </w:r>
      <w:r w:rsidRPr="001A2766">
        <w:rPr>
          <w:rFonts w:asciiTheme="minorHAnsi" w:hAnsiTheme="minorHAnsi"/>
          <w:color w:val="000000" w:themeColor="text1"/>
          <w:highlight w:val="green"/>
          <w:vertAlign w:val="superscript"/>
        </w:rPr>
        <w:t>-1</w:t>
      </w:r>
      <w:r w:rsidR="004C022E" w:rsidRPr="001A2766">
        <w:rPr>
          <w:rFonts w:asciiTheme="minorHAnsi" w:hAnsiTheme="minorHAnsi"/>
          <w:color w:val="000000" w:themeColor="text1"/>
          <w:highlight w:val="green"/>
        </w:rPr>
        <w:t xml:space="preserve"> have been reported</w:t>
      </w:r>
      <w:r w:rsidR="004C022E" w:rsidRPr="001A2766">
        <w:rPr>
          <w:rFonts w:asciiTheme="minorHAnsi" w:hAnsiTheme="minorHAnsi"/>
          <w:color w:val="000000" w:themeColor="text1"/>
        </w:rPr>
        <w:t xml:space="preserve"> </w:t>
      </w:r>
      <w:r w:rsidR="004C022E" w:rsidRPr="001A2766">
        <w:rPr>
          <w:rFonts w:asciiTheme="minorHAnsi" w:hAnsiTheme="minorHAnsi"/>
          <w:color w:val="000000" w:themeColor="text1"/>
        </w:rPr>
        <w:fldChar w:fldCharType="begin" w:fldLock="1"/>
      </w:r>
      <w:r w:rsidR="0081525F" w:rsidRPr="001A2766">
        <w:rPr>
          <w:rFonts w:asciiTheme="minorHAnsi" w:hAnsiTheme="minorHAnsi"/>
          <w:color w:val="000000" w:themeColor="text1"/>
        </w:rPr>
        <w:instrText>ADDIN CSL_CITATION {"citationItems":[{"id":"ITEM-1","itemData":{"DOI":"10.1016/S0968-0004(02)02086-8","ISSN":"09680004","PMID":"12076537","abstract":"Flavocytochrome P450 BM3 is a bacterial P450 system in which a fatty acid hydroxylase P450 is fused to a mammalian-like diflavin NADPH-P450 reductase in a single polypeptide. The enzyme is soluble (unlike mammalian P450 redox systems) and its fusion arrangement affords it the highest catalytic activity of any P450 mono-oxygenase. This article discusses the fundamental properties of P450 BM3 and how progress with this model P450 has affected our comprehension of P450 systems in general.","author":[{"dropping-particle":"","family":"Munro","given":"Andrew W.","non-dropping-particle":"","parse-names":false,"suffix":""},{"dropping-particle":"","family":"Leys","given":"David G.","non-dropping-particle":"","parse-names":false,"suffix":""},{"dropping-particle":"","family":"McLean","given":"Kirsty J.","non-dropping-particle":"","parse-names":false,"suffix":""},{"dropping-particle":"","family":"Marshall","given":"Ker R.","non-dropping-particle":"","parse-names":false,"suffix":""},{"dropping-particle":"","family":"Ost","given":"Tobias W.B.","non-dropping-particle":"","parse-names":false,"suffix":""},{"dropping-particle":"","family":"Daff","given":"Simon","non-dropping-particle":"","parse-names":false,"suffix":""},{"dropping-particle":"","family":"Miles","given":"Caroline S.","non-dropping-particle":"","parse-names":false,"suffix":""},{"dropping-particle":"","family":"Chapman","given":"Stephen K.","non-dropping-particle":"","parse-names":false,"suffix":""},{"dropping-particle":"","family":"Lysek","given":"Dominikus A.","non-dropping-particle":"","parse-names":false,"suffix":""},{"dropping-particle":"","family":"Moser","given":"Christopher C.","non-dropping-particle":"","parse-names":false,"suffix":""},{"dropping-particle":"","family":"Page","given":"Christopher C.","non-dropping-particle":"","parse-names":false,"suffix":""},{"dropping-particle":"","family":"Dutton","given":"P. Leslie","non-dropping-particle":"","parse-names":false,"suffix":""}],"container-title":"Trends in Biochemical Sciences","id":"ITEM-1","issue":"5","issued":{"date-parts":[["2002","5","1"]]},"page":"250-257","publisher":"Elsevier Current Trends","title":"P450 BM3: The very model of a modern flavocytochrome","type":"article","volume":"27"},"uris":["http://www.mendeley.com/documents/?uuid=653288a7-1f8a-3053-ac44-dc53e787e350"]}],"mendeley":{"formattedCitation":"(Munro &lt;i&gt;et al.&lt;/i&gt;, 2002)","plainTextFormattedCitation":"(Munro et al., 2002)","previouslyFormattedCitation":"(Munro &lt;i&gt;et al.&lt;/i&gt;, 2002)"},"properties":{"noteIndex":0},"schema":"https://github.com/citation-style-language/schema/raw/master/csl-citation.json"}</w:instrText>
      </w:r>
      <w:r w:rsidR="004C022E" w:rsidRPr="001A2766">
        <w:rPr>
          <w:rFonts w:asciiTheme="minorHAnsi" w:hAnsiTheme="minorHAnsi"/>
          <w:color w:val="000000" w:themeColor="text1"/>
        </w:rPr>
        <w:fldChar w:fldCharType="separate"/>
      </w:r>
      <w:r w:rsidR="004C022E" w:rsidRPr="001A2766">
        <w:rPr>
          <w:rFonts w:asciiTheme="minorHAnsi" w:hAnsiTheme="minorHAnsi"/>
          <w:noProof/>
          <w:color w:val="000000" w:themeColor="text1"/>
        </w:rPr>
        <w:t xml:space="preserve">(Munro </w:t>
      </w:r>
      <w:r w:rsidR="004C022E" w:rsidRPr="001A2766">
        <w:rPr>
          <w:rFonts w:asciiTheme="minorHAnsi" w:hAnsiTheme="minorHAnsi"/>
          <w:i/>
          <w:noProof/>
          <w:color w:val="000000" w:themeColor="text1"/>
        </w:rPr>
        <w:t>et al.</w:t>
      </w:r>
      <w:r w:rsidR="004C022E" w:rsidRPr="001A2766">
        <w:rPr>
          <w:rFonts w:asciiTheme="minorHAnsi" w:hAnsiTheme="minorHAnsi"/>
          <w:noProof/>
          <w:color w:val="000000" w:themeColor="text1"/>
        </w:rPr>
        <w:t>, 2002)</w:t>
      </w:r>
      <w:r w:rsidR="004C022E" w:rsidRPr="001A2766">
        <w:rPr>
          <w:rFonts w:asciiTheme="minorHAnsi" w:hAnsiTheme="minorHAnsi"/>
          <w:color w:val="000000" w:themeColor="text1"/>
        </w:rPr>
        <w:fldChar w:fldCharType="end"/>
      </w:r>
      <w:r w:rsidR="004C022E" w:rsidRPr="001A2766">
        <w:rPr>
          <w:rFonts w:asciiTheme="minorHAnsi" w:hAnsiTheme="minorHAnsi"/>
          <w:color w:val="000000" w:themeColor="text1"/>
        </w:rPr>
        <w:t>.</w:t>
      </w:r>
    </w:p>
    <w:p w14:paraId="40097B40" w14:textId="77777777" w:rsidR="004F3775" w:rsidRPr="001A2766" w:rsidRDefault="004F3775" w:rsidP="001A2766">
      <w:pPr>
        <w:spacing w:line="360" w:lineRule="auto"/>
        <w:jc w:val="both"/>
        <w:rPr>
          <w:rFonts w:asciiTheme="minorHAnsi" w:hAnsiTheme="minorHAnsi"/>
          <w:color w:val="000000" w:themeColor="text1"/>
        </w:rPr>
      </w:pPr>
    </w:p>
    <w:p w14:paraId="71AC8BCE" w14:textId="27149EAE" w:rsidR="0081525F" w:rsidRPr="001A2766" w:rsidRDefault="007946B2" w:rsidP="001A2766">
      <w:pPr>
        <w:spacing w:line="360" w:lineRule="auto"/>
        <w:jc w:val="both"/>
        <w:rPr>
          <w:rFonts w:asciiTheme="minorHAnsi" w:hAnsiTheme="minorHAnsi"/>
          <w:color w:val="000000" w:themeColor="text1"/>
          <w:highlight w:val="darkCyan"/>
        </w:rPr>
      </w:pPr>
      <w:r w:rsidRPr="007946B2">
        <w:rPr>
          <w:rFonts w:asciiTheme="minorHAnsi" w:hAnsiTheme="minorHAnsi"/>
          <w:color w:val="000000" w:themeColor="text1"/>
        </w:rPr>
        <w:drawing>
          <wp:inline distT="0" distB="0" distL="0" distR="0" wp14:anchorId="5D184124" wp14:editId="5A91461F">
            <wp:extent cx="5727700" cy="4457700"/>
            <wp:effectExtent l="0" t="0" r="0" b="0"/>
            <wp:docPr id="1947846326" name="Picture 1947846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27700" cy="4457700"/>
                    </a:xfrm>
                    <a:prstGeom prst="rect">
                      <a:avLst/>
                    </a:prstGeom>
                  </pic:spPr>
                </pic:pic>
              </a:graphicData>
            </a:graphic>
          </wp:inline>
        </w:drawing>
      </w:r>
    </w:p>
    <w:p w14:paraId="4865CF39" w14:textId="33F2CD5D" w:rsidR="007946B2" w:rsidRPr="007946B2" w:rsidRDefault="007946B2" w:rsidP="001A2766">
      <w:pPr>
        <w:pStyle w:val="Heading2"/>
        <w:spacing w:line="360" w:lineRule="auto"/>
        <w:jc w:val="both"/>
        <w:rPr>
          <w:rFonts w:asciiTheme="minorHAnsi" w:hAnsiTheme="minorHAnsi"/>
          <w:color w:val="000000" w:themeColor="text1"/>
        </w:rPr>
      </w:pPr>
      <w:r w:rsidRPr="007946B2">
        <w:rPr>
          <w:rFonts w:asciiTheme="minorHAnsi" w:hAnsiTheme="minorHAnsi"/>
          <w:color w:val="000000" w:themeColor="text1"/>
        </w:rPr>
        <w:t>Fig… Simplified schematic of electron transfer in BM3 with CPR conformational changes.</w:t>
      </w:r>
    </w:p>
    <w:p w14:paraId="04BD373D" w14:textId="5D789B1E" w:rsidR="007946B2" w:rsidRPr="007946B2" w:rsidRDefault="007946B2" w:rsidP="007946B2">
      <w:pPr>
        <w:rPr>
          <w:rFonts w:asciiTheme="minorHAnsi" w:hAnsiTheme="minorHAnsi"/>
        </w:rPr>
      </w:pPr>
      <w:r>
        <w:rPr>
          <w:rFonts w:asciiTheme="minorHAnsi" w:hAnsiTheme="minorHAnsi"/>
        </w:rPr>
        <w:t xml:space="preserve">Figure outlines conformational changed which occur in </w:t>
      </w:r>
      <w:proofErr w:type="spellStart"/>
      <w:r>
        <w:rPr>
          <w:rFonts w:asciiTheme="minorHAnsi" w:hAnsiTheme="minorHAnsi"/>
        </w:rPr>
        <w:t>th</w:t>
      </w:r>
      <w:proofErr w:type="spellEnd"/>
      <w:r>
        <w:rPr>
          <w:rFonts w:asciiTheme="minorHAnsi" w:hAnsiTheme="minorHAnsi"/>
        </w:rPr>
        <w:t xml:space="preserve"> FAD- binding domain of BM3, in order to shuttle electrons. NADPH (blue), shuttles electrons to the FAD domain (brown), then onto the FMN domain (green). NADP</w:t>
      </w:r>
      <w:r>
        <w:rPr>
          <w:rFonts w:asciiTheme="minorHAnsi" w:hAnsiTheme="minorHAnsi"/>
          <w:vertAlign w:val="superscript"/>
        </w:rPr>
        <w:t>+</w:t>
      </w:r>
      <w:r>
        <w:rPr>
          <w:rFonts w:asciiTheme="minorHAnsi" w:hAnsiTheme="minorHAnsi"/>
        </w:rPr>
        <w:t xml:space="preserve"> (pink) is expelled. The FMN domain </w:t>
      </w:r>
      <w:r w:rsidR="00EB0D77">
        <w:rPr>
          <w:rFonts w:asciiTheme="minorHAnsi" w:hAnsiTheme="minorHAnsi"/>
        </w:rPr>
        <w:t xml:space="preserve">rotates </w:t>
      </w:r>
      <w:r>
        <w:rPr>
          <w:rFonts w:asciiTheme="minorHAnsi" w:hAnsiTheme="minorHAnsi"/>
        </w:rPr>
        <w:t>to interact with the FAD domain.</w:t>
      </w:r>
      <w:r w:rsidR="00EB0D77">
        <w:rPr>
          <w:rFonts w:asciiTheme="minorHAnsi" w:hAnsiTheme="minorHAnsi"/>
        </w:rPr>
        <w:t xml:space="preserve"> The FMN domain </w:t>
      </w:r>
      <w:proofErr w:type="spellStart"/>
      <w:r w:rsidR="00EB0D77">
        <w:rPr>
          <w:rFonts w:asciiTheme="minorHAnsi" w:hAnsiTheme="minorHAnsi"/>
        </w:rPr>
        <w:t>roates</w:t>
      </w:r>
      <w:proofErr w:type="spellEnd"/>
      <w:r w:rsidR="00EB0D77">
        <w:rPr>
          <w:rFonts w:asciiTheme="minorHAnsi" w:hAnsiTheme="minorHAnsi"/>
        </w:rPr>
        <w:t xml:space="preserve"> away from the FAD domain to transfer electrons to the P450 (red). </w:t>
      </w:r>
      <w:r>
        <w:rPr>
          <w:rFonts w:asciiTheme="minorHAnsi" w:hAnsiTheme="minorHAnsi"/>
        </w:rPr>
        <w:t>Two electrons are delivered</w:t>
      </w:r>
      <w:r w:rsidR="00EB0D77">
        <w:rPr>
          <w:rFonts w:asciiTheme="minorHAnsi" w:hAnsiTheme="minorHAnsi"/>
        </w:rPr>
        <w:t xml:space="preserve"> with these conformational changes. </w:t>
      </w:r>
      <w:r w:rsidRPr="007946B2">
        <w:rPr>
          <w:rFonts w:asciiTheme="minorHAnsi" w:hAnsiTheme="minorHAnsi"/>
        </w:rPr>
        <w:t>Figure produced using</w:t>
      </w:r>
      <w:r>
        <w:rPr>
          <w:rFonts w:asciiTheme="minorHAnsi" w:hAnsiTheme="minorHAnsi"/>
        </w:rPr>
        <w:t xml:space="preserve"> </w:t>
      </w:r>
      <w:proofErr w:type="spellStart"/>
      <w:r w:rsidRPr="007946B2">
        <w:rPr>
          <w:rFonts w:asciiTheme="minorHAnsi" w:hAnsiTheme="minorHAnsi"/>
        </w:rPr>
        <w:t>ChemBioDraw</w:t>
      </w:r>
      <w:proofErr w:type="spellEnd"/>
      <w:r w:rsidRPr="007946B2">
        <w:rPr>
          <w:rFonts w:asciiTheme="minorHAnsi" w:hAnsiTheme="minorHAnsi"/>
        </w:rPr>
        <w:t xml:space="preserve">. </w:t>
      </w:r>
    </w:p>
    <w:p w14:paraId="10C9AFD0" w14:textId="77777777" w:rsidR="007946B2" w:rsidRDefault="007946B2" w:rsidP="001A2766">
      <w:pPr>
        <w:pStyle w:val="Heading2"/>
        <w:spacing w:line="360" w:lineRule="auto"/>
        <w:jc w:val="both"/>
        <w:rPr>
          <w:rFonts w:asciiTheme="minorHAnsi" w:hAnsiTheme="minorHAnsi"/>
          <w:color w:val="000000" w:themeColor="text1"/>
        </w:rPr>
      </w:pPr>
    </w:p>
    <w:p w14:paraId="21DC845C" w14:textId="77777777" w:rsidR="007946B2" w:rsidRDefault="007946B2" w:rsidP="001A2766">
      <w:pPr>
        <w:pStyle w:val="Heading2"/>
        <w:spacing w:line="360" w:lineRule="auto"/>
        <w:jc w:val="both"/>
        <w:rPr>
          <w:rFonts w:asciiTheme="minorHAnsi" w:hAnsiTheme="minorHAnsi"/>
          <w:color w:val="000000" w:themeColor="text1"/>
        </w:rPr>
      </w:pPr>
    </w:p>
    <w:p w14:paraId="5A90E57A" w14:textId="246A6CCC" w:rsidR="0081525F" w:rsidRPr="001A2766" w:rsidRDefault="0081525F" w:rsidP="001A2766">
      <w:pPr>
        <w:pStyle w:val="Heading2"/>
        <w:spacing w:line="360" w:lineRule="auto"/>
        <w:jc w:val="both"/>
        <w:rPr>
          <w:rFonts w:asciiTheme="minorHAnsi" w:hAnsiTheme="minorHAnsi"/>
          <w:color w:val="000000" w:themeColor="text1"/>
        </w:rPr>
      </w:pPr>
      <w:r w:rsidRPr="001A2766">
        <w:rPr>
          <w:rFonts w:asciiTheme="minorHAnsi" w:hAnsiTheme="minorHAnsi"/>
          <w:color w:val="000000" w:themeColor="text1"/>
        </w:rPr>
        <w:t>The “</w:t>
      </w:r>
      <w:proofErr w:type="spellStart"/>
      <w:r w:rsidRPr="001A2766">
        <w:rPr>
          <w:rFonts w:asciiTheme="minorHAnsi" w:hAnsiTheme="minorHAnsi"/>
          <w:color w:val="000000" w:themeColor="text1"/>
        </w:rPr>
        <w:t>Gatekeepter</w:t>
      </w:r>
      <w:proofErr w:type="spellEnd"/>
      <w:r w:rsidRPr="001A2766">
        <w:rPr>
          <w:rFonts w:asciiTheme="minorHAnsi" w:hAnsiTheme="minorHAnsi"/>
          <w:color w:val="000000" w:themeColor="text1"/>
        </w:rPr>
        <w:t>” mutation</w:t>
      </w:r>
    </w:p>
    <w:p w14:paraId="14586A51" w14:textId="77777777" w:rsidR="0081525F" w:rsidRPr="001A2766" w:rsidRDefault="0081525F" w:rsidP="001A2766">
      <w:pPr>
        <w:spacing w:line="360" w:lineRule="auto"/>
        <w:jc w:val="both"/>
        <w:rPr>
          <w:rFonts w:asciiTheme="minorHAnsi" w:hAnsiTheme="minorHAnsi"/>
          <w:color w:val="000000" w:themeColor="text1"/>
          <w:highlight w:val="green"/>
        </w:rPr>
      </w:pPr>
    </w:p>
    <w:p w14:paraId="579D8E55" w14:textId="04D90318" w:rsidR="0081525F" w:rsidRPr="001A2766" w:rsidRDefault="0081525F" w:rsidP="001A2766">
      <w:pPr>
        <w:spacing w:line="360" w:lineRule="auto"/>
        <w:jc w:val="both"/>
        <w:rPr>
          <w:rFonts w:asciiTheme="minorHAnsi" w:hAnsiTheme="minorHAnsi"/>
          <w:color w:val="000000" w:themeColor="text1"/>
        </w:rPr>
      </w:pPr>
      <w:r w:rsidRPr="001A2766">
        <w:rPr>
          <w:rFonts w:asciiTheme="minorHAnsi" w:hAnsiTheme="minorHAnsi"/>
          <w:color w:val="000000" w:themeColor="text1"/>
          <w:highlight w:val="green"/>
        </w:rPr>
        <w:t>Previous studies from within the Munro lab showed the outcome of the DM “gatekeeper” mutation in the P450 BM3 heme domain, and its ability to structurally alter the heme domain.</w:t>
      </w:r>
      <w:r w:rsidRPr="001A2766">
        <w:rPr>
          <w:rFonts w:asciiTheme="minorHAnsi" w:hAnsiTheme="minorHAnsi"/>
          <w:color w:val="000000" w:themeColor="text1"/>
        </w:rPr>
        <w:t xml:space="preserve"> </w:t>
      </w:r>
    </w:p>
    <w:p w14:paraId="3A97B43D" w14:textId="77777777" w:rsidR="0081525F" w:rsidRPr="001A2766" w:rsidRDefault="0081525F" w:rsidP="001A2766">
      <w:pPr>
        <w:spacing w:line="360" w:lineRule="auto"/>
        <w:jc w:val="both"/>
        <w:rPr>
          <w:rFonts w:asciiTheme="minorHAnsi" w:hAnsiTheme="minorHAnsi"/>
          <w:color w:val="000000" w:themeColor="text1"/>
        </w:rPr>
      </w:pPr>
    </w:p>
    <w:p w14:paraId="68EA5688" w14:textId="77777777" w:rsidR="0081525F" w:rsidRPr="001A2766" w:rsidRDefault="0081525F" w:rsidP="001A2766">
      <w:pPr>
        <w:spacing w:line="360" w:lineRule="auto"/>
        <w:jc w:val="both"/>
        <w:rPr>
          <w:rFonts w:asciiTheme="minorHAnsi" w:hAnsiTheme="minorHAnsi"/>
          <w:color w:val="000000" w:themeColor="text1"/>
        </w:rPr>
      </w:pPr>
      <w:r w:rsidRPr="001A2766">
        <w:rPr>
          <w:rFonts w:asciiTheme="minorHAnsi" w:hAnsiTheme="minorHAnsi"/>
          <w:noProof/>
          <w:color w:val="000000" w:themeColor="text1"/>
        </w:rPr>
        <w:drawing>
          <wp:inline distT="0" distB="0" distL="0" distR="0" wp14:anchorId="4CB53694" wp14:editId="29D6D75B">
            <wp:extent cx="5727700" cy="3884295"/>
            <wp:effectExtent l="0" t="0" r="0" b="0"/>
            <wp:docPr id="1947846279" name="image4.png" descr="A picture containing light&#10;&#10;Description automatically generated"/>
            <wp:cNvGraphicFramePr/>
            <a:graphic xmlns:a="http://schemas.openxmlformats.org/drawingml/2006/main">
              <a:graphicData uri="http://schemas.openxmlformats.org/drawingml/2006/picture">
                <pic:pic xmlns:pic="http://schemas.openxmlformats.org/drawingml/2006/picture">
                  <pic:nvPicPr>
                    <pic:cNvPr id="1947846279" name="image4.png" descr="A picture containing light&#10;&#10;Description automatically generated"/>
                    <pic:cNvPicPr preferRelativeResize="0"/>
                  </pic:nvPicPr>
                  <pic:blipFill>
                    <a:blip r:embed="rId24"/>
                    <a:srcRect/>
                    <a:stretch>
                      <a:fillRect/>
                    </a:stretch>
                  </pic:blipFill>
                  <pic:spPr>
                    <a:xfrm>
                      <a:off x="0" y="0"/>
                      <a:ext cx="5727700" cy="3884295"/>
                    </a:xfrm>
                    <a:prstGeom prst="rect">
                      <a:avLst/>
                    </a:prstGeom>
                    <a:ln/>
                  </pic:spPr>
                </pic:pic>
              </a:graphicData>
            </a:graphic>
          </wp:inline>
        </w:drawing>
      </w:r>
    </w:p>
    <w:p w14:paraId="01069F76" w14:textId="77777777" w:rsidR="0081525F" w:rsidRPr="001A2766" w:rsidRDefault="0081525F" w:rsidP="001A2766">
      <w:pPr>
        <w:spacing w:line="360" w:lineRule="auto"/>
        <w:jc w:val="both"/>
        <w:rPr>
          <w:rFonts w:asciiTheme="minorHAnsi" w:hAnsiTheme="minorHAnsi"/>
          <w:color w:val="000000" w:themeColor="text1"/>
          <w:highlight w:val="green"/>
        </w:rPr>
      </w:pPr>
      <w:r w:rsidRPr="001A2766">
        <w:rPr>
          <w:rFonts w:asciiTheme="minorHAnsi" w:hAnsiTheme="minorHAnsi"/>
          <w:color w:val="000000" w:themeColor="text1"/>
          <w:highlight w:val="green"/>
        </w:rPr>
        <w:t xml:space="preserve">BM3 DM complexed with omeprazole. Figure adapted from </w:t>
      </w:r>
      <w:r w:rsidRPr="001A2766">
        <w:rPr>
          <w:rFonts w:asciiTheme="minorHAnsi" w:hAnsiTheme="minorHAnsi"/>
          <w:color w:val="000000" w:themeColor="text1"/>
          <w:highlight w:val="green"/>
        </w:rPr>
        <w:fldChar w:fldCharType="begin" w:fldLock="1"/>
      </w:r>
      <w:r w:rsidRPr="001A2766">
        <w:rPr>
          <w:rFonts w:asciiTheme="minorHAnsi" w:hAnsiTheme="minorHAnsi"/>
          <w:color w:val="000000" w:themeColor="text1"/>
          <w:highlight w:val="green"/>
        </w:rPr>
        <w:instrText>ADDIN CSL_CITATION {"citationItems":[{"id":"ITEM-1","itemData":{"DOI":"10.1074/jbc.M113.479717","ISSN":"00219258","abstract":"Background: P450 BM3 is a high activity enzyme with biotechnological potential. Results: Mutations perturbing P450 BM3's conformational state and active site facilitate human P450-like oxidation of the drug omeprazole. Conclusion: Conformational destabilization enables P450 BM3 to explore novel conformations and accept diverse substrates. Significance: \" Gatekeeper\" mutations that decrease the energetic barrier for transition to the substrate-bound state can reconfigure P450 BM3 specificity and reactivity. © 2013 by The American Society for Biochemistry and Molecular Biology, Inc.","author":[{"dropping-particle":"","family":"Butler","given":"Christopher F.","non-dropping-particle":"","parse-names":false,"suffix":""},{"dropping-particle":"","family":"Peet","given":"Caroline","non-dropping-particle":"","parse-names":false,"suffix":""},{"dropping-particle":"","family":"Mason","given":"Amy E.","non-dropping-particle":"","parse-names":false,"suffix":""},{"dropping-particle":"","family":"Voice","given":"Michael W.","non-dropping-particle":"","parse-names":false,"suffix":""},{"dropping-particle":"","family":"Leys","given":"David","non-dropping-particle":"","parse-names":false,"suffix":""},{"dropping-particle":"","family":"Munro","given":"Andrew W.","non-dropping-particle":"","parse-names":false,"suffix":""}],"container-title":"Journal of Biological Chemistry","id":"ITEM-1","issue":"35","issued":{"date-parts":[["2013","8","30"]]},"page":"25387-25399","title":"Key mutations alter the cytochrome P450 BM3 conformational landscape and remove inherent substrate bias","type":"article-journal","volume":"288"},"uris":["http://www.mendeley.com/documents/?uuid=b44d98b1-55a4-31a3-8b92-ed48c275cdcd"]}],"mendeley":{"formattedCitation":"(Butler &lt;i&gt;et al.&lt;/i&gt;, 2013)","plainTextFormattedCitation":"(Butler et al., 2013)","previouslyFormattedCitation":"(Butler &lt;i&gt;et al.&lt;/i&gt;, 2013)"},"properties":{"noteIndex":0},"schema":"https://github.com/citation-style-language/schema/raw/master/csl-citation.json"}</w:instrText>
      </w:r>
      <w:r w:rsidRPr="001A2766">
        <w:rPr>
          <w:rFonts w:asciiTheme="minorHAnsi" w:hAnsiTheme="minorHAnsi"/>
          <w:color w:val="000000" w:themeColor="text1"/>
          <w:highlight w:val="green"/>
        </w:rPr>
        <w:fldChar w:fldCharType="separate"/>
      </w:r>
      <w:r w:rsidRPr="001A2766">
        <w:rPr>
          <w:rFonts w:asciiTheme="minorHAnsi" w:hAnsiTheme="minorHAnsi"/>
          <w:noProof/>
          <w:color w:val="000000" w:themeColor="text1"/>
          <w:highlight w:val="green"/>
        </w:rPr>
        <w:t xml:space="preserve">(Butler </w:t>
      </w:r>
      <w:r w:rsidRPr="001A2766">
        <w:rPr>
          <w:rFonts w:asciiTheme="minorHAnsi" w:hAnsiTheme="minorHAnsi"/>
          <w:i/>
          <w:noProof/>
          <w:color w:val="000000" w:themeColor="text1"/>
          <w:highlight w:val="green"/>
        </w:rPr>
        <w:t>et al.</w:t>
      </w:r>
      <w:r w:rsidRPr="001A2766">
        <w:rPr>
          <w:rFonts w:asciiTheme="minorHAnsi" w:hAnsiTheme="minorHAnsi"/>
          <w:noProof/>
          <w:color w:val="000000" w:themeColor="text1"/>
          <w:highlight w:val="green"/>
        </w:rPr>
        <w:t>, 2013)</w:t>
      </w:r>
      <w:r w:rsidRPr="001A2766">
        <w:rPr>
          <w:rFonts w:asciiTheme="minorHAnsi" w:hAnsiTheme="minorHAnsi"/>
          <w:color w:val="000000" w:themeColor="text1"/>
          <w:highlight w:val="green"/>
        </w:rPr>
        <w:fldChar w:fldCharType="end"/>
      </w:r>
      <w:r w:rsidRPr="001A2766">
        <w:rPr>
          <w:rFonts w:asciiTheme="minorHAnsi" w:hAnsiTheme="minorHAnsi"/>
          <w:color w:val="000000" w:themeColor="text1"/>
          <w:highlight w:val="green"/>
        </w:rPr>
        <w:t>…. EXPAND</w:t>
      </w:r>
    </w:p>
    <w:p w14:paraId="76203599" w14:textId="77777777" w:rsidR="0081525F" w:rsidRPr="001A2766" w:rsidRDefault="0081525F" w:rsidP="001A2766">
      <w:pPr>
        <w:spacing w:line="360" w:lineRule="auto"/>
        <w:jc w:val="both"/>
        <w:rPr>
          <w:rFonts w:asciiTheme="minorHAnsi" w:hAnsiTheme="minorHAnsi"/>
          <w:color w:val="000000" w:themeColor="text1"/>
          <w:highlight w:val="green"/>
        </w:rPr>
      </w:pPr>
    </w:p>
    <w:p w14:paraId="08DDA88C" w14:textId="77777777" w:rsidR="0081525F" w:rsidRPr="001A2766" w:rsidRDefault="0081525F" w:rsidP="001A2766">
      <w:pPr>
        <w:spacing w:line="360" w:lineRule="auto"/>
        <w:jc w:val="both"/>
        <w:rPr>
          <w:rFonts w:asciiTheme="minorHAnsi" w:hAnsiTheme="minorHAnsi"/>
          <w:color w:val="000000" w:themeColor="text1"/>
        </w:rPr>
      </w:pPr>
    </w:p>
    <w:p w14:paraId="396FD5A3" w14:textId="77777777" w:rsidR="004F3775" w:rsidRPr="001A2766" w:rsidRDefault="004F3775" w:rsidP="001A2766">
      <w:pPr>
        <w:spacing w:line="360" w:lineRule="auto"/>
        <w:jc w:val="both"/>
        <w:rPr>
          <w:rFonts w:asciiTheme="minorHAnsi" w:hAnsiTheme="minorHAnsi"/>
          <w:color w:val="000000" w:themeColor="text1"/>
        </w:rPr>
      </w:pPr>
    </w:p>
    <w:p w14:paraId="12639147" w14:textId="77777777" w:rsidR="004F3775" w:rsidRPr="001A2766" w:rsidRDefault="004F3775" w:rsidP="001A2766">
      <w:pPr>
        <w:spacing w:line="360" w:lineRule="auto"/>
        <w:jc w:val="both"/>
        <w:rPr>
          <w:rFonts w:asciiTheme="minorHAnsi" w:hAnsiTheme="minorHAnsi"/>
          <w:color w:val="000000" w:themeColor="text1"/>
        </w:rPr>
      </w:pPr>
      <w:r w:rsidRPr="001A2766">
        <w:rPr>
          <w:rFonts w:asciiTheme="minorHAnsi" w:hAnsiTheme="minorHAnsi"/>
          <w:color w:val="000000" w:themeColor="text1"/>
          <w:highlight w:val="green"/>
        </w:rPr>
        <w:t>The double “gatekeeper” mutation A82F/F87V</w:t>
      </w:r>
      <w:r w:rsidRPr="001A2766">
        <w:rPr>
          <w:rFonts w:asciiTheme="minorHAnsi" w:hAnsiTheme="minorHAnsi"/>
          <w:color w:val="000000" w:themeColor="text1"/>
        </w:rPr>
        <w:t xml:space="preserve"> </w:t>
      </w:r>
    </w:p>
    <w:p w14:paraId="10C91A13" w14:textId="77777777" w:rsidR="004F3775" w:rsidRPr="001A2766" w:rsidRDefault="004F3775" w:rsidP="001A2766">
      <w:pPr>
        <w:spacing w:line="360" w:lineRule="auto"/>
        <w:jc w:val="both"/>
        <w:rPr>
          <w:rFonts w:asciiTheme="minorHAnsi" w:hAnsiTheme="minorHAnsi"/>
          <w:color w:val="000000" w:themeColor="text1"/>
        </w:rPr>
      </w:pPr>
    </w:p>
    <w:p w14:paraId="6BBF7076" w14:textId="77777777" w:rsidR="00AC343C" w:rsidRPr="001A2766" w:rsidRDefault="00AC343C" w:rsidP="001A2766">
      <w:pPr>
        <w:spacing w:line="360" w:lineRule="auto"/>
        <w:jc w:val="both"/>
        <w:rPr>
          <w:rFonts w:asciiTheme="minorHAnsi" w:hAnsiTheme="minorHAnsi"/>
          <w:color w:val="000000" w:themeColor="text1"/>
        </w:rPr>
      </w:pPr>
    </w:p>
    <w:p w14:paraId="2161347F" w14:textId="43FA2156" w:rsidR="00AC343C" w:rsidRPr="001A2766" w:rsidRDefault="001002E6" w:rsidP="001A2766">
      <w:pPr>
        <w:pStyle w:val="Heading1"/>
        <w:spacing w:line="360" w:lineRule="auto"/>
        <w:jc w:val="both"/>
        <w:rPr>
          <w:rFonts w:asciiTheme="minorHAnsi" w:hAnsiTheme="minorHAnsi"/>
          <w:color w:val="000000" w:themeColor="text1"/>
        </w:rPr>
      </w:pPr>
      <w:bookmarkStart w:id="37" w:name="_Toc60561232"/>
      <w:r w:rsidRPr="001A2766">
        <w:rPr>
          <w:rFonts w:asciiTheme="minorHAnsi" w:hAnsiTheme="minorHAnsi"/>
          <w:color w:val="000000" w:themeColor="text1"/>
        </w:rPr>
        <w:t xml:space="preserve">1.3 </w:t>
      </w:r>
      <w:r w:rsidR="00393028" w:rsidRPr="001A2766">
        <w:rPr>
          <w:rFonts w:asciiTheme="minorHAnsi" w:hAnsiTheme="minorHAnsi"/>
          <w:color w:val="000000" w:themeColor="text1"/>
        </w:rPr>
        <w:t>Drug metabolism</w:t>
      </w:r>
      <w:r w:rsidRPr="001A2766">
        <w:rPr>
          <w:rFonts w:asciiTheme="minorHAnsi" w:hAnsiTheme="minorHAnsi"/>
          <w:color w:val="000000" w:themeColor="text1"/>
        </w:rPr>
        <w:t>, ADME and the Glitazone Drug class</w:t>
      </w:r>
      <w:bookmarkEnd w:id="37"/>
      <w:r w:rsidRPr="001A2766">
        <w:rPr>
          <w:rFonts w:asciiTheme="minorHAnsi" w:hAnsiTheme="minorHAnsi"/>
          <w:color w:val="000000" w:themeColor="text1"/>
        </w:rPr>
        <w:t xml:space="preserve"> </w:t>
      </w:r>
    </w:p>
    <w:p w14:paraId="17A1CB7B" w14:textId="77777777" w:rsidR="001A2766" w:rsidRDefault="001A2766" w:rsidP="001A2766">
      <w:pPr>
        <w:spacing w:line="360" w:lineRule="auto"/>
        <w:jc w:val="both"/>
        <w:rPr>
          <w:rFonts w:asciiTheme="minorHAnsi" w:hAnsiTheme="minorHAnsi"/>
          <w:color w:val="000000" w:themeColor="text1"/>
        </w:rPr>
      </w:pPr>
    </w:p>
    <w:p w14:paraId="738734A6" w14:textId="7FB9D809" w:rsidR="00AC343C" w:rsidRPr="001A2766" w:rsidRDefault="00393028" w:rsidP="001A2766">
      <w:pPr>
        <w:spacing w:line="360" w:lineRule="auto"/>
        <w:jc w:val="both"/>
        <w:rPr>
          <w:rFonts w:asciiTheme="minorHAnsi" w:hAnsiTheme="minorHAnsi"/>
          <w:color w:val="000000" w:themeColor="text1"/>
        </w:rPr>
      </w:pPr>
      <w:r w:rsidRPr="001A2766">
        <w:rPr>
          <w:rFonts w:asciiTheme="minorHAnsi" w:hAnsiTheme="minorHAnsi"/>
          <w:color w:val="000000" w:themeColor="text1"/>
        </w:rPr>
        <w:lastRenderedPageBreak/>
        <w:t>When a foreign compound enters the body, and more specifically, the systemic circulation it is termed a xenobiotic.</w:t>
      </w:r>
      <w:r w:rsidRPr="001A2766">
        <w:rPr>
          <w:rFonts w:asciiTheme="minorHAnsi" w:hAnsiTheme="minorHAnsi"/>
          <w:color w:val="000000" w:themeColor="text1"/>
          <w:vertAlign w:val="superscript"/>
        </w:rPr>
        <w:t>32</w:t>
      </w:r>
      <w:r w:rsidRPr="001A2766">
        <w:rPr>
          <w:rFonts w:asciiTheme="minorHAnsi" w:hAnsiTheme="minorHAnsi"/>
          <w:color w:val="000000" w:themeColor="text1"/>
        </w:rPr>
        <w:t xml:space="preserve"> Synthetic chemicals, pharmaceuticals, cosmetics, pesticides and additives are all examples of xenobiotics. Great care must be taken in observing and profiling the activity of xenobiotics, especially pharmaceuticals. Information on the mechanism of action of a drug molecule, the absorption, distribution, metabolism and excretion (ADME) is important in evaluating a safety and efficacy profile.</w:t>
      </w:r>
      <w:r w:rsidRPr="001A2766">
        <w:rPr>
          <w:rFonts w:asciiTheme="minorHAnsi" w:hAnsiTheme="minorHAnsi"/>
          <w:color w:val="000000" w:themeColor="text1"/>
          <w:vertAlign w:val="superscript"/>
        </w:rPr>
        <w:t>33</w:t>
      </w:r>
    </w:p>
    <w:p w14:paraId="24FBB320" w14:textId="77777777" w:rsidR="00AC343C" w:rsidRPr="001A2766" w:rsidRDefault="00AC343C" w:rsidP="001A2766">
      <w:pPr>
        <w:pStyle w:val="Heading3"/>
        <w:spacing w:line="360" w:lineRule="auto"/>
        <w:jc w:val="both"/>
        <w:rPr>
          <w:rFonts w:asciiTheme="minorHAnsi" w:hAnsiTheme="minorHAnsi"/>
          <w:color w:val="000000" w:themeColor="text1"/>
        </w:rPr>
      </w:pPr>
    </w:p>
    <w:p w14:paraId="67139EFA" w14:textId="23380DF9" w:rsidR="00AC343C" w:rsidRPr="001A2766" w:rsidRDefault="00036952" w:rsidP="001A2766">
      <w:pPr>
        <w:pStyle w:val="Heading2"/>
        <w:spacing w:line="360" w:lineRule="auto"/>
        <w:jc w:val="both"/>
        <w:rPr>
          <w:b/>
          <w:bCs/>
          <w:color w:val="000000" w:themeColor="text1"/>
        </w:rPr>
      </w:pPr>
      <w:bookmarkStart w:id="38" w:name="_Toc60561233"/>
      <w:r w:rsidRPr="001A2766">
        <w:rPr>
          <w:b/>
          <w:bCs/>
          <w:color w:val="000000" w:themeColor="text1"/>
        </w:rPr>
        <w:t xml:space="preserve">1.3.1 </w:t>
      </w:r>
      <w:r w:rsidR="00393028" w:rsidRPr="001A2766">
        <w:rPr>
          <w:b/>
          <w:bCs/>
          <w:color w:val="000000" w:themeColor="text1"/>
        </w:rPr>
        <w:t>ADME</w:t>
      </w:r>
      <w:bookmarkEnd w:id="38"/>
      <w:r w:rsidR="00393028" w:rsidRPr="001A2766">
        <w:rPr>
          <w:b/>
          <w:bCs/>
          <w:color w:val="000000" w:themeColor="text1"/>
        </w:rPr>
        <w:t xml:space="preserve"> </w:t>
      </w:r>
    </w:p>
    <w:p w14:paraId="76C6BA2E" w14:textId="77777777" w:rsidR="00AC343C" w:rsidRPr="001A2766" w:rsidRDefault="00AC343C" w:rsidP="001A2766">
      <w:pPr>
        <w:spacing w:line="360" w:lineRule="auto"/>
        <w:jc w:val="both"/>
        <w:rPr>
          <w:rFonts w:asciiTheme="minorHAnsi" w:hAnsiTheme="minorHAnsi"/>
          <w:color w:val="000000" w:themeColor="text1"/>
        </w:rPr>
      </w:pPr>
    </w:p>
    <w:p w14:paraId="40E15CFD" w14:textId="77777777" w:rsidR="00AC343C" w:rsidRPr="001A2766" w:rsidRDefault="00393028" w:rsidP="001A2766">
      <w:pPr>
        <w:spacing w:line="360" w:lineRule="auto"/>
        <w:jc w:val="both"/>
        <w:rPr>
          <w:rFonts w:asciiTheme="minorHAnsi" w:hAnsiTheme="minorHAnsi"/>
          <w:color w:val="000000" w:themeColor="text1"/>
        </w:rPr>
      </w:pPr>
      <w:r w:rsidRPr="001A2766">
        <w:rPr>
          <w:rFonts w:asciiTheme="minorHAnsi" w:hAnsiTheme="minorHAnsi"/>
          <w:color w:val="000000" w:themeColor="text1"/>
        </w:rPr>
        <w:t>For over 50 years, the acronym ADME has governed the laws of pharmacokinetics.</w:t>
      </w:r>
      <w:r w:rsidRPr="001A2766">
        <w:rPr>
          <w:rFonts w:asciiTheme="minorHAnsi" w:hAnsiTheme="minorHAnsi"/>
          <w:color w:val="000000" w:themeColor="text1"/>
          <w:vertAlign w:val="superscript"/>
        </w:rPr>
        <w:t>34</w:t>
      </w:r>
      <w:r w:rsidRPr="001A2766">
        <w:rPr>
          <w:rFonts w:asciiTheme="minorHAnsi" w:hAnsiTheme="minorHAnsi"/>
          <w:color w:val="000000" w:themeColor="text1"/>
        </w:rPr>
        <w:t xml:space="preserve"> </w:t>
      </w:r>
      <w:r w:rsidRPr="001A2766">
        <w:rPr>
          <w:rFonts w:asciiTheme="minorHAnsi" w:hAnsiTheme="minorHAnsi"/>
          <w:color w:val="000000" w:themeColor="text1"/>
          <w:u w:val="single"/>
        </w:rPr>
        <w:t>A</w:t>
      </w:r>
      <w:r w:rsidRPr="001A2766">
        <w:rPr>
          <w:rFonts w:asciiTheme="minorHAnsi" w:hAnsiTheme="minorHAnsi"/>
          <w:color w:val="000000" w:themeColor="text1"/>
        </w:rPr>
        <w:t xml:space="preserve">dministration or </w:t>
      </w:r>
      <w:r w:rsidRPr="001A2766">
        <w:rPr>
          <w:rFonts w:asciiTheme="minorHAnsi" w:hAnsiTheme="minorHAnsi"/>
          <w:color w:val="000000" w:themeColor="text1"/>
          <w:u w:val="single"/>
        </w:rPr>
        <w:t>A</w:t>
      </w:r>
      <w:r w:rsidRPr="001A2766">
        <w:rPr>
          <w:rFonts w:asciiTheme="minorHAnsi" w:hAnsiTheme="minorHAnsi"/>
          <w:color w:val="000000" w:themeColor="text1"/>
        </w:rPr>
        <w:t xml:space="preserve">bsorption describes the route by which the drug is given, also factoring in how much and which times at which the drug should be administered. Bioavailability is the actual amount of the administered drug which enters the systemic circulation and is critically determined by the absorption of a drug. </w:t>
      </w:r>
      <w:r w:rsidRPr="001A2766">
        <w:rPr>
          <w:rFonts w:asciiTheme="minorHAnsi" w:hAnsiTheme="minorHAnsi"/>
          <w:color w:val="000000" w:themeColor="text1"/>
          <w:u w:val="single"/>
        </w:rPr>
        <w:t>D</w:t>
      </w:r>
      <w:r w:rsidRPr="001A2766">
        <w:rPr>
          <w:rFonts w:asciiTheme="minorHAnsi" w:hAnsiTheme="minorHAnsi"/>
          <w:color w:val="000000" w:themeColor="text1"/>
        </w:rPr>
        <w:t xml:space="preserve">istribution describes how the compound reaches the target site. </w:t>
      </w:r>
      <w:r w:rsidRPr="001A2766">
        <w:rPr>
          <w:rFonts w:asciiTheme="minorHAnsi" w:hAnsiTheme="minorHAnsi"/>
          <w:color w:val="000000" w:themeColor="text1"/>
          <w:u w:val="single"/>
        </w:rPr>
        <w:t>M</w:t>
      </w:r>
      <w:r w:rsidRPr="001A2766">
        <w:rPr>
          <w:rFonts w:asciiTheme="minorHAnsi" w:hAnsiTheme="minorHAnsi"/>
          <w:color w:val="000000" w:themeColor="text1"/>
        </w:rPr>
        <w:t xml:space="preserve">etabolism is the breakdown of the compounds ready for </w:t>
      </w:r>
      <w:r w:rsidRPr="001A2766">
        <w:rPr>
          <w:rFonts w:asciiTheme="minorHAnsi" w:hAnsiTheme="minorHAnsi"/>
          <w:color w:val="000000" w:themeColor="text1"/>
          <w:u w:val="single"/>
        </w:rPr>
        <w:t>E</w:t>
      </w:r>
      <w:r w:rsidRPr="001A2766">
        <w:rPr>
          <w:rFonts w:asciiTheme="minorHAnsi" w:hAnsiTheme="minorHAnsi"/>
          <w:color w:val="000000" w:themeColor="text1"/>
        </w:rPr>
        <w:t>xcretion, predominantly via the kidneys. Excretion is an important factor to monitor in pre- clinical trials as an accumulation of a drug compound within the body may have adverse toxic effects.</w:t>
      </w:r>
      <w:r w:rsidRPr="001A2766">
        <w:rPr>
          <w:rFonts w:asciiTheme="minorHAnsi" w:hAnsiTheme="minorHAnsi"/>
          <w:color w:val="000000" w:themeColor="text1"/>
          <w:vertAlign w:val="superscript"/>
        </w:rPr>
        <w:t>35</w:t>
      </w:r>
    </w:p>
    <w:p w14:paraId="20B92D81" w14:textId="77777777" w:rsidR="00AC343C" w:rsidRPr="001A2766" w:rsidRDefault="00AC343C" w:rsidP="001A2766">
      <w:pPr>
        <w:pStyle w:val="Heading4"/>
        <w:spacing w:line="360" w:lineRule="auto"/>
        <w:jc w:val="both"/>
        <w:rPr>
          <w:rFonts w:asciiTheme="minorHAnsi" w:hAnsiTheme="minorHAnsi"/>
          <w:color w:val="000000" w:themeColor="text1"/>
        </w:rPr>
      </w:pPr>
    </w:p>
    <w:p w14:paraId="7B136E4C" w14:textId="3C2B393A" w:rsidR="00AC343C" w:rsidRPr="001A2766" w:rsidRDefault="00036952" w:rsidP="001A2766">
      <w:pPr>
        <w:pStyle w:val="Heading2"/>
        <w:spacing w:line="360" w:lineRule="auto"/>
        <w:jc w:val="both"/>
        <w:rPr>
          <w:b/>
          <w:bCs/>
          <w:color w:val="000000" w:themeColor="text1"/>
        </w:rPr>
      </w:pPr>
      <w:bookmarkStart w:id="39" w:name="_Toc60561234"/>
      <w:r w:rsidRPr="001A2766">
        <w:rPr>
          <w:b/>
          <w:bCs/>
          <w:color w:val="000000" w:themeColor="text1"/>
        </w:rPr>
        <w:t xml:space="preserve">1.3.2 </w:t>
      </w:r>
      <w:r w:rsidR="00393028" w:rsidRPr="001A2766">
        <w:rPr>
          <w:b/>
          <w:bCs/>
          <w:color w:val="000000" w:themeColor="text1"/>
        </w:rPr>
        <w:t>Drug Metabolism</w:t>
      </w:r>
      <w:bookmarkEnd w:id="39"/>
    </w:p>
    <w:p w14:paraId="337B61E8" w14:textId="77777777" w:rsidR="00AC343C" w:rsidRPr="001A2766" w:rsidRDefault="00AC343C" w:rsidP="001A2766">
      <w:pPr>
        <w:pStyle w:val="Heading4"/>
        <w:spacing w:line="360" w:lineRule="auto"/>
        <w:jc w:val="both"/>
        <w:rPr>
          <w:rFonts w:asciiTheme="minorHAnsi" w:hAnsiTheme="minorHAnsi"/>
          <w:color w:val="000000" w:themeColor="text1"/>
        </w:rPr>
      </w:pPr>
    </w:p>
    <w:p w14:paraId="1C22551F" w14:textId="733D8EAE" w:rsidR="00FC1343" w:rsidRPr="001A2766" w:rsidRDefault="00FC1343" w:rsidP="001A2766">
      <w:pPr>
        <w:spacing w:line="360" w:lineRule="auto"/>
        <w:jc w:val="both"/>
        <w:rPr>
          <w:rFonts w:asciiTheme="minorHAnsi" w:hAnsiTheme="minorHAnsi"/>
          <w:color w:val="000000" w:themeColor="text1"/>
        </w:rPr>
      </w:pPr>
      <w:r w:rsidRPr="001A2766">
        <w:rPr>
          <w:rFonts w:asciiTheme="minorHAnsi" w:hAnsiTheme="minorHAnsi"/>
          <w:color w:val="000000" w:themeColor="text1"/>
        </w:rPr>
        <w:t xml:space="preserve">Drug metabolism itself has important consequences on the pharmacokinetics (PK) and pharmacodynamics (PD) of a given drug molecule. Routes of drug metabolism is of paramount importance when evaluating the safety and efficacy of any novel or existing xenobiotic. </w:t>
      </w:r>
      <w:r w:rsidR="00393028" w:rsidRPr="001A2766">
        <w:rPr>
          <w:rFonts w:asciiTheme="minorHAnsi" w:hAnsiTheme="minorHAnsi"/>
          <w:color w:val="000000" w:themeColor="text1"/>
        </w:rPr>
        <w:t>The biotransformation of a drug within the human body can be categorised by three pathways, Phase I and Phase II and occasionally a further Phase III metabolism</w:t>
      </w:r>
      <w:r w:rsidRPr="001A2766">
        <w:rPr>
          <w:rFonts w:asciiTheme="minorHAnsi" w:hAnsiTheme="minorHAnsi"/>
          <w:color w:val="000000" w:themeColor="text1"/>
        </w:rPr>
        <w:t xml:space="preserve"> </w:t>
      </w:r>
      <w:r w:rsidRPr="001A2766">
        <w:rPr>
          <w:rFonts w:asciiTheme="minorHAnsi" w:hAnsiTheme="minorHAnsi"/>
          <w:color w:val="000000" w:themeColor="text1"/>
        </w:rPr>
        <w:fldChar w:fldCharType="begin" w:fldLock="1"/>
      </w:r>
      <w:r w:rsidRPr="001A2766">
        <w:rPr>
          <w:rFonts w:asciiTheme="minorHAnsi" w:hAnsiTheme="minorHAnsi"/>
          <w:color w:val="000000" w:themeColor="text1"/>
        </w:rPr>
        <w:instrText>ADDIN CSL_CITATION {"citationItems":[{"id":"ITEM-1","itemData":{"DOI":"10.1016/j.apsb.2018.04.003","ISSN":"22113843","abstract":"Drug metabolism as a discipline plays an important role in drug discovery and development and the effects of drug metabolism on pharmacokinetics (PK), pharmacodynamics (PD), and safety should be carefully considered. This communication provides an overview of common strategies in the area of drug metabolism for improving PK/PD and safety profiles of drug candidates; these include, but are not limited to, collaboration with medicinal chemists on structure–activity relationships (SAR) to overcome high clearance, using deuterium replacement to further optimize a lead, prodrug approaches to circumvent formulation and delivery difficulties, and addressing issues such as species differences in metabolism, drug–drug interactions (DDI) and formation of reactive metabolites.","author":[{"dropping-particle":"","family":"Zhang","given":"Zhoupeng","non-dropping-particle":"","parse-names":false,"suffix":""},{"dropping-particle":"","family":"Tang","given":"Wei","non-dropping-particle":"","parse-names":false,"suffix":""}],"container-title":"Acta Pharmaceutica Sinica B","id":"ITEM-1","issue":"5","issued":{"date-parts":[["2018","9","1"]]},"page":"721-732","publisher":"Chinese Academy of Medical Sciences","title":"Drug metabolism in drug discovery and development","type":"article","volume":"8"},"uris":["http://www.mendeley.com/documents/?uuid=dfb80d14-672c-37da-b4dc-6ad2433c93d2"]}],"mendeley":{"formattedCitation":"(Zhang and Tang, 2018)","plainTextFormattedCitation":"(Zhang and Tang, 2018)","previouslyFormattedCitation":"(Zhang and Tang, 2018)"},"properties":{"noteIndex":0},"schema":"https://github.com/citation-style-language/schema/raw/master/csl-citation.json"}</w:instrText>
      </w:r>
      <w:r w:rsidRPr="001A2766">
        <w:rPr>
          <w:rFonts w:asciiTheme="minorHAnsi" w:hAnsiTheme="minorHAnsi"/>
          <w:color w:val="000000" w:themeColor="text1"/>
        </w:rPr>
        <w:fldChar w:fldCharType="separate"/>
      </w:r>
      <w:r w:rsidRPr="001A2766">
        <w:rPr>
          <w:rFonts w:asciiTheme="minorHAnsi" w:hAnsiTheme="minorHAnsi"/>
          <w:noProof/>
          <w:color w:val="000000" w:themeColor="text1"/>
        </w:rPr>
        <w:t>(Zhang and Tang, 2018)</w:t>
      </w:r>
      <w:r w:rsidRPr="001A2766">
        <w:rPr>
          <w:rFonts w:asciiTheme="minorHAnsi" w:hAnsiTheme="minorHAnsi"/>
          <w:color w:val="000000" w:themeColor="text1"/>
        </w:rPr>
        <w:fldChar w:fldCharType="end"/>
      </w:r>
      <w:r w:rsidR="00393028" w:rsidRPr="001A2766">
        <w:rPr>
          <w:rFonts w:asciiTheme="minorHAnsi" w:hAnsiTheme="minorHAnsi"/>
          <w:color w:val="000000" w:themeColor="text1"/>
        </w:rPr>
        <w:t>.</w:t>
      </w:r>
      <w:r w:rsidRPr="001A2766">
        <w:rPr>
          <w:rFonts w:asciiTheme="minorHAnsi" w:hAnsiTheme="minorHAnsi"/>
          <w:color w:val="000000" w:themeColor="text1"/>
        </w:rPr>
        <w:t xml:space="preserve"> </w:t>
      </w:r>
    </w:p>
    <w:p w14:paraId="612177F7" w14:textId="4E5270CD" w:rsidR="00FC1343" w:rsidRPr="001A2766" w:rsidRDefault="00FC1343" w:rsidP="001A2766">
      <w:pPr>
        <w:spacing w:line="360" w:lineRule="auto"/>
        <w:jc w:val="both"/>
        <w:rPr>
          <w:rFonts w:asciiTheme="minorHAnsi" w:hAnsiTheme="minorHAnsi"/>
          <w:color w:val="000000" w:themeColor="text1"/>
        </w:rPr>
      </w:pPr>
    </w:p>
    <w:p w14:paraId="4BBE4349" w14:textId="0BC2A6D9" w:rsidR="00FC1343" w:rsidRPr="001A2766" w:rsidRDefault="00FC1343" w:rsidP="001A2766">
      <w:pPr>
        <w:spacing w:line="360" w:lineRule="auto"/>
        <w:jc w:val="both"/>
        <w:rPr>
          <w:rFonts w:asciiTheme="minorHAnsi" w:hAnsiTheme="minorHAnsi"/>
          <w:color w:val="000000" w:themeColor="text1"/>
        </w:rPr>
      </w:pPr>
      <w:r w:rsidRPr="001A2766">
        <w:rPr>
          <w:rFonts w:asciiTheme="minorHAnsi" w:hAnsiTheme="minorHAnsi"/>
          <w:color w:val="000000" w:themeColor="text1"/>
        </w:rPr>
        <w:t>CYP- mediated metabolism is the route by which many small molecule drugs are</w:t>
      </w:r>
      <w:r w:rsidR="00585CAD" w:rsidRPr="001A2766">
        <w:rPr>
          <w:rFonts w:asciiTheme="minorHAnsi" w:hAnsiTheme="minorHAnsi"/>
          <w:color w:val="000000" w:themeColor="text1"/>
        </w:rPr>
        <w:t xml:space="preserve"> processed for </w:t>
      </w:r>
      <w:r w:rsidRPr="001A2766">
        <w:rPr>
          <w:rFonts w:asciiTheme="minorHAnsi" w:hAnsiTheme="minorHAnsi"/>
          <w:color w:val="000000" w:themeColor="text1"/>
        </w:rPr>
        <w:t>excret</w:t>
      </w:r>
      <w:r w:rsidR="00585CAD" w:rsidRPr="001A2766">
        <w:rPr>
          <w:rFonts w:asciiTheme="minorHAnsi" w:hAnsiTheme="minorHAnsi"/>
          <w:color w:val="000000" w:themeColor="text1"/>
        </w:rPr>
        <w:t>ion</w:t>
      </w:r>
      <w:r w:rsidRPr="001A2766">
        <w:rPr>
          <w:rFonts w:asciiTheme="minorHAnsi" w:hAnsiTheme="minorHAnsi"/>
          <w:color w:val="000000" w:themeColor="text1"/>
        </w:rPr>
        <w:t>.</w:t>
      </w:r>
      <w:r w:rsidR="004F3775" w:rsidRPr="001A2766">
        <w:rPr>
          <w:rFonts w:asciiTheme="minorHAnsi" w:hAnsiTheme="minorHAnsi"/>
          <w:color w:val="000000" w:themeColor="text1"/>
        </w:rPr>
        <w:t xml:space="preserve"> Reasons for this may be due to P450s accepting a wide variety and range of substrates in comparison with other enzymes, and their reaction products (hydroxylations, epoxide formations) may be preferred for clearance mechanisms from the body, as they tend to be unstable and reactive </w:t>
      </w:r>
      <w:r w:rsidR="004F3775" w:rsidRPr="001A2766">
        <w:rPr>
          <w:rFonts w:asciiTheme="minorHAnsi" w:hAnsiTheme="minorHAnsi"/>
          <w:color w:val="000000" w:themeColor="text1"/>
        </w:rPr>
        <w:fldChar w:fldCharType="begin" w:fldLock="1"/>
      </w:r>
      <w:r w:rsidR="004F3775" w:rsidRPr="001A2766">
        <w:rPr>
          <w:rFonts w:asciiTheme="minorHAnsi" w:hAnsiTheme="minorHAnsi"/>
          <w:color w:val="000000" w:themeColor="text1"/>
        </w:rPr>
        <w:instrText>ADDIN CSL_CITATION {"citationItems":[{"id":"ITEM-1","itemData":{"DOI":"10.1016/S0003-9861(02)00415-0","ISSN":"00039861","PMID":"12464245","abstract":"Much of the interest in the cytochrome P450 (P450) enzymes has been because of oxidation of chemicals to reactive products. The epoxides (oxiranes) have been a major topic of interest with olefins and aryl compounds. Epoxides vary considerably in their re- activity, with t1/2 varying from 1 s to several hours. The stability and reactivity influences not only the overall damage to biological systems but also the site of injury. Transformations of some xenobiotic chemicals may involve products other than epoxides. Chemicals considered here include olefins, aromatic hydrocarbons, heterocycles, vinyl halides, ethyl carbamate, vinyl nitrosamines, and aflatoxin B1. These compounds either are unsaturated or are transformed to unsaturated products. The epoxides and other products provide a view of the landscape of P450-generated reactive products and the myriad of chemistry involved in the metabolism of drugs and protoxicants. Understanding the chemical nature of reactive products is necessary to develop rational strategies for intervention. © 2002 Elsevier Science (USA). All rights reserved.","author":[{"dropping-particle":"","family":"Guengerich","given":"F. Peter","non-dropping-particle":"","parse-names":false,"suffix":""}],"container-title":"Archives of Biochemistry and Biophysics","id":"ITEM-1","issue":"1","issued":{"date-parts":[["2003"]]},"page":"59-71","publisher":"Arch Biochem Biophys","title":"Cytochrome P450 oxidations in the generation of reactive electrophiles: Epoxidation and related reactions","type":"article","volume":"409"},"uris":["http://www.mendeley.com/documents/?uuid=403072f1-25a4-3380-b198-f3e8ceed7953"]}],"mendeley":{"formattedCitation":"(Guengerich, 2003)","plainTextFormattedCitation":"(Guengerich, 2003)","previouslyFormattedCitation":"(Guengerich, 2003)"},"properties":{"noteIndex":0},"schema":"https://github.com/citation-style-language/schema/raw/master/csl-citation.json"}</w:instrText>
      </w:r>
      <w:r w:rsidR="004F3775" w:rsidRPr="001A2766">
        <w:rPr>
          <w:rFonts w:asciiTheme="minorHAnsi" w:hAnsiTheme="minorHAnsi"/>
          <w:color w:val="000000" w:themeColor="text1"/>
        </w:rPr>
        <w:fldChar w:fldCharType="separate"/>
      </w:r>
      <w:r w:rsidR="004F3775" w:rsidRPr="001A2766">
        <w:rPr>
          <w:rFonts w:asciiTheme="minorHAnsi" w:hAnsiTheme="minorHAnsi"/>
          <w:noProof/>
          <w:color w:val="000000" w:themeColor="text1"/>
        </w:rPr>
        <w:t>(Guengerich, 2003)</w:t>
      </w:r>
      <w:r w:rsidR="004F3775" w:rsidRPr="001A2766">
        <w:rPr>
          <w:rFonts w:asciiTheme="minorHAnsi" w:hAnsiTheme="minorHAnsi"/>
          <w:color w:val="000000" w:themeColor="text1"/>
        </w:rPr>
        <w:fldChar w:fldCharType="end"/>
      </w:r>
      <w:r w:rsidR="004F3775" w:rsidRPr="001A2766">
        <w:rPr>
          <w:rFonts w:asciiTheme="minorHAnsi" w:hAnsiTheme="minorHAnsi"/>
          <w:color w:val="000000" w:themeColor="text1"/>
        </w:rPr>
        <w:t xml:space="preserve">. </w:t>
      </w:r>
    </w:p>
    <w:p w14:paraId="25C1D89B" w14:textId="77777777" w:rsidR="00FC1343" w:rsidRPr="001A2766" w:rsidRDefault="00FC1343" w:rsidP="001A2766">
      <w:pPr>
        <w:spacing w:line="360" w:lineRule="auto"/>
        <w:jc w:val="both"/>
        <w:rPr>
          <w:rFonts w:asciiTheme="minorHAnsi" w:hAnsiTheme="minorHAnsi"/>
          <w:color w:val="000000" w:themeColor="text1"/>
        </w:rPr>
      </w:pPr>
    </w:p>
    <w:p w14:paraId="4EA8BC74" w14:textId="75F8E06F" w:rsidR="00AC343C" w:rsidRPr="001A2766" w:rsidRDefault="00393028" w:rsidP="001A2766">
      <w:pPr>
        <w:spacing w:line="360" w:lineRule="auto"/>
        <w:jc w:val="both"/>
        <w:rPr>
          <w:rFonts w:asciiTheme="minorHAnsi" w:hAnsiTheme="minorHAnsi"/>
          <w:color w:val="000000" w:themeColor="text1"/>
        </w:rPr>
      </w:pPr>
      <w:r w:rsidRPr="001A2766">
        <w:rPr>
          <w:rFonts w:asciiTheme="minorHAnsi" w:hAnsiTheme="minorHAnsi"/>
          <w:color w:val="000000" w:themeColor="text1"/>
        </w:rPr>
        <w:t>During Phase I metabolism, functionalisation reactions such as hydrolysis, cyclisation, oxidation and reduction are carried out by oxidases to produce more polar metabolites.</w:t>
      </w:r>
      <w:r w:rsidRPr="001A2766">
        <w:rPr>
          <w:rFonts w:asciiTheme="minorHAnsi" w:hAnsiTheme="minorHAnsi"/>
          <w:color w:val="000000" w:themeColor="text1"/>
          <w:vertAlign w:val="superscript"/>
        </w:rPr>
        <w:t>36</w:t>
      </w:r>
      <w:r w:rsidRPr="001A2766">
        <w:rPr>
          <w:rFonts w:asciiTheme="minorHAnsi" w:hAnsiTheme="minorHAnsi"/>
          <w:color w:val="000000" w:themeColor="text1"/>
        </w:rPr>
        <w:t xml:space="preserve"> Following Phase I metabolism, the metabolite may be excreted if it is polar enough. C-H conversion to C-OH is an example of a common functionalisation carried out within this pathway</w:t>
      </w:r>
      <w:r w:rsidR="00FC1343" w:rsidRPr="001A2766">
        <w:rPr>
          <w:rFonts w:asciiTheme="minorHAnsi" w:hAnsiTheme="minorHAnsi"/>
          <w:color w:val="000000" w:themeColor="text1"/>
        </w:rPr>
        <w:t xml:space="preserve"> </w:t>
      </w:r>
      <w:r w:rsidR="00FC1343" w:rsidRPr="001A2766">
        <w:rPr>
          <w:rFonts w:asciiTheme="minorHAnsi" w:hAnsiTheme="minorHAnsi"/>
          <w:color w:val="000000" w:themeColor="text1"/>
        </w:rPr>
        <w:fldChar w:fldCharType="begin" w:fldLock="1"/>
      </w:r>
      <w:r w:rsidR="00FC1343" w:rsidRPr="001A2766">
        <w:rPr>
          <w:rFonts w:asciiTheme="minorHAnsi" w:hAnsiTheme="minorHAnsi"/>
          <w:color w:val="000000" w:themeColor="text1"/>
        </w:rPr>
        <w:instrText>ADDIN CSL_CITATION {"citationItems":[{"id":"ITEM-1","itemData":{"DOI":"10.3109/10408449209145319","ISSN":"10408444","PMID":"1616599","abstract":"The cytochromes P450 are a superfamily of hemoproteins that catalyze the metabolism of a large number of xenobiotics and endobiotics. The type and amount (i.e., the animal's phenotype) of the P450s expressed by the animal, primarily in the liver, thus determine the metabolic response of the animal to a chemical challenge. A majority of the characterized P450s involved in hepatic drug metabolism have been identified in experimental animals. However, recently at least 12 human drug-metabolizing P450s have been characterized at the molecular and/or enzyme level. The characterization of these P450s has made it possible to \"phenotype\" microsomal samples with respect to their relative levels of the various P450s and their metabolic capabilities. The purpose of this review is to compare and contrast the human P450s involved in drug metabolism with their related forms in the rat and other experimental species. © 1992 Informa UK Ltd All rights reserved: reproduction in whole or part not permitted.","author":[{"dropping-particle":"","family":"Wrighton","given":"Steven A.","non-dropping-particle":"","parse-names":false,"suffix":""},{"dropping-particle":"","family":"Stevens","given":"Jeffrey C.","non-dropping-particle":"","parse-names":false,"suffix":""}],"container-title":"Critical Reviews in Toxicology","id":"ITEM-1","issue":"1","issued":{"date-parts":[["1992"]]},"page":"1-21","publisher":"Informa Healthcare","title":"The human hepatic cytochromes p450 involved in drug metabolism","type":"article-journal","volume":"22"},"uris":["http://www.mendeley.com/documents/?uuid=a2022bc6-7669-3fbe-9759-5986769fe2c7"]}],"mendeley":{"formattedCitation":"(Wrighton and Stevens, 1992)","plainTextFormattedCitation":"(Wrighton and Stevens, 1992)","previouslyFormattedCitation":"(Wrighton and Stevens, 1992)"},"properties":{"noteIndex":0},"schema":"https://github.com/citation-style-language/schema/raw/master/csl-citation.json"}</w:instrText>
      </w:r>
      <w:r w:rsidR="00FC1343" w:rsidRPr="001A2766">
        <w:rPr>
          <w:rFonts w:asciiTheme="minorHAnsi" w:hAnsiTheme="minorHAnsi"/>
          <w:color w:val="000000" w:themeColor="text1"/>
        </w:rPr>
        <w:fldChar w:fldCharType="separate"/>
      </w:r>
      <w:r w:rsidR="00FC1343" w:rsidRPr="001A2766">
        <w:rPr>
          <w:rFonts w:asciiTheme="minorHAnsi" w:hAnsiTheme="minorHAnsi"/>
          <w:noProof/>
          <w:color w:val="000000" w:themeColor="text1"/>
        </w:rPr>
        <w:t>(Wrighton and Stevens, 1992)</w:t>
      </w:r>
      <w:r w:rsidR="00FC1343" w:rsidRPr="001A2766">
        <w:rPr>
          <w:rFonts w:asciiTheme="minorHAnsi" w:hAnsiTheme="minorHAnsi"/>
          <w:color w:val="000000" w:themeColor="text1"/>
        </w:rPr>
        <w:fldChar w:fldCharType="end"/>
      </w:r>
      <w:r w:rsidRPr="001A2766">
        <w:rPr>
          <w:rFonts w:asciiTheme="minorHAnsi" w:hAnsiTheme="minorHAnsi"/>
          <w:color w:val="000000" w:themeColor="text1"/>
        </w:rPr>
        <w:t>.</w:t>
      </w:r>
      <w:r w:rsidR="00FC1343" w:rsidRPr="001A2766">
        <w:rPr>
          <w:rFonts w:asciiTheme="minorHAnsi" w:hAnsiTheme="minorHAnsi"/>
          <w:color w:val="000000" w:themeColor="text1"/>
        </w:rPr>
        <w:t xml:space="preserve"> </w:t>
      </w:r>
      <w:r w:rsidRPr="001A2766">
        <w:rPr>
          <w:rFonts w:asciiTheme="minorHAnsi" w:hAnsiTheme="minorHAnsi"/>
          <w:color w:val="000000" w:themeColor="text1"/>
        </w:rPr>
        <w:t xml:space="preserve">Pharmacologically inactive substances can be activated, </w:t>
      </w:r>
      <w:r w:rsidRPr="001A2766">
        <w:rPr>
          <w:rFonts w:asciiTheme="minorHAnsi" w:hAnsiTheme="minorHAnsi"/>
          <w:i/>
          <w:iCs/>
          <w:color w:val="000000" w:themeColor="text1"/>
        </w:rPr>
        <w:t>in vivo</w:t>
      </w:r>
      <w:r w:rsidRPr="001A2766">
        <w:rPr>
          <w:rFonts w:asciiTheme="minorHAnsi" w:hAnsiTheme="minorHAnsi"/>
          <w:color w:val="000000" w:themeColor="text1"/>
        </w:rPr>
        <w:t>, by Phase I pathways, these compounds are known as prodrugs. This class of drugs was primarily developed to improve bioavailability by altering selectivity, which in turn decreases any unwanted side effects</w:t>
      </w:r>
      <w:r w:rsidR="00FC1343" w:rsidRPr="001A2766">
        <w:rPr>
          <w:rFonts w:asciiTheme="minorHAnsi" w:hAnsiTheme="minorHAnsi"/>
          <w:color w:val="000000" w:themeColor="text1"/>
        </w:rPr>
        <w:t xml:space="preserve"> </w:t>
      </w:r>
      <w:r w:rsidR="00FC1343" w:rsidRPr="001A2766">
        <w:rPr>
          <w:rFonts w:asciiTheme="minorHAnsi" w:hAnsiTheme="minorHAnsi"/>
          <w:color w:val="000000" w:themeColor="text1"/>
        </w:rPr>
        <w:fldChar w:fldCharType="begin" w:fldLock="1"/>
      </w:r>
      <w:r w:rsidR="004F3775" w:rsidRPr="001A2766">
        <w:rPr>
          <w:rFonts w:asciiTheme="minorHAnsi" w:hAnsiTheme="minorHAnsi"/>
          <w:color w:val="000000" w:themeColor="text1"/>
        </w:rPr>
        <w:instrText>ADDIN CSL_CITATION {"citationItems":[{"id":"ITEM-1","itemData":{"DOI":"10.1081/DMR-120001392","ISSN":"03602532","PMID":"11996015","abstract":"This chapter is an update of the data on substrates, reactions, inducers, and inhibitors of human CYP enzymes published previously by Rendic and DiCarlo (1), now covering selection of the literature through 2001 in the reference section. The data are presented in a tabular form (Table 1) to provide a framework for predicting and interpreting the new P450 metabolic data. The data are formatted in an Excel format as most suitable for off-line searching and management of the Web-database. The data are presented as stated by the author(s) and in the case when several references are cited the data are presented according to the latest published information. The searchable database is available either as an Excel file (for information contact the author), or as a Web-searchable database (Human P450 Metabolism Database, www.gentest.com) enabling the readers easy and quick approach to the latest updates on human CYP metabolic reactions.","author":[{"dropping-particle":"","family":"Rendic","given":"Slobodan","non-dropping-particle":"","parse-names":false,"suffix":""}],"container-title":"Drug Metabolism Reviews","id":"ITEM-1","issue":"1-2","issued":{"date-parts":[["2002"]]},"page":"83-448","title":"Summary of information on human CYP enzymes: Human P450 metabolism data","type":"article","volume":"34"},"uris":["http://www.mendeley.com/documents/?uuid=09300980-88f2-31d2-a6aa-1cb15c12ffef"]}],"mendeley":{"formattedCitation":"(Rendic, 2002)","plainTextFormattedCitation":"(Rendic, 2002)","previouslyFormattedCitation":"(Rendic, 2002)"},"properties":{"noteIndex":0},"schema":"https://github.com/citation-style-language/schema/raw/master/csl-citation.json"}</w:instrText>
      </w:r>
      <w:r w:rsidR="00FC1343" w:rsidRPr="001A2766">
        <w:rPr>
          <w:rFonts w:asciiTheme="minorHAnsi" w:hAnsiTheme="minorHAnsi"/>
          <w:color w:val="000000" w:themeColor="text1"/>
        </w:rPr>
        <w:fldChar w:fldCharType="separate"/>
      </w:r>
      <w:r w:rsidR="00FC1343" w:rsidRPr="001A2766">
        <w:rPr>
          <w:rFonts w:asciiTheme="minorHAnsi" w:hAnsiTheme="minorHAnsi"/>
          <w:noProof/>
          <w:color w:val="000000" w:themeColor="text1"/>
        </w:rPr>
        <w:t>(Rendic, 2002)</w:t>
      </w:r>
      <w:r w:rsidR="00FC1343" w:rsidRPr="001A2766">
        <w:rPr>
          <w:rFonts w:asciiTheme="minorHAnsi" w:hAnsiTheme="minorHAnsi"/>
          <w:color w:val="000000" w:themeColor="text1"/>
        </w:rPr>
        <w:fldChar w:fldCharType="end"/>
      </w:r>
      <w:r w:rsidR="00FC1343" w:rsidRPr="001A2766">
        <w:rPr>
          <w:rFonts w:asciiTheme="minorHAnsi" w:hAnsiTheme="minorHAnsi"/>
          <w:color w:val="000000" w:themeColor="text1"/>
        </w:rPr>
        <w:t xml:space="preserve">. </w:t>
      </w:r>
    </w:p>
    <w:p w14:paraId="3A527DA4" w14:textId="77777777" w:rsidR="00AC343C" w:rsidRPr="001A2766" w:rsidRDefault="00AC343C" w:rsidP="001A2766">
      <w:pPr>
        <w:spacing w:line="360" w:lineRule="auto"/>
        <w:jc w:val="both"/>
        <w:rPr>
          <w:rFonts w:asciiTheme="minorHAnsi" w:hAnsiTheme="minorHAnsi"/>
          <w:color w:val="000000" w:themeColor="text1"/>
          <w:highlight w:val="yellow"/>
        </w:rPr>
      </w:pPr>
    </w:p>
    <w:p w14:paraId="04C3BF86" w14:textId="29EACB41" w:rsidR="00AC343C" w:rsidRPr="001A2766" w:rsidRDefault="00393028" w:rsidP="001A2766">
      <w:pPr>
        <w:spacing w:line="360" w:lineRule="auto"/>
        <w:jc w:val="both"/>
        <w:rPr>
          <w:rFonts w:asciiTheme="minorHAnsi" w:hAnsiTheme="minorHAnsi"/>
          <w:color w:val="000000" w:themeColor="text1"/>
        </w:rPr>
      </w:pPr>
      <w:r w:rsidRPr="001A2766">
        <w:rPr>
          <w:rFonts w:asciiTheme="minorHAnsi" w:hAnsiTheme="minorHAnsi"/>
          <w:color w:val="000000" w:themeColor="text1"/>
        </w:rPr>
        <w:t>Subsequent Phase II reactions involve conjugation of the drug metabolites with endogenous charged species to form higher molecular weight compounds</w:t>
      </w:r>
      <w:r w:rsidR="004F3775" w:rsidRPr="001A2766">
        <w:rPr>
          <w:rFonts w:asciiTheme="minorHAnsi" w:hAnsiTheme="minorHAnsi"/>
          <w:color w:val="000000" w:themeColor="text1"/>
        </w:rPr>
        <w:t xml:space="preserve"> </w:t>
      </w:r>
      <w:r w:rsidR="004F3775" w:rsidRPr="001A2766">
        <w:rPr>
          <w:rFonts w:asciiTheme="minorHAnsi" w:hAnsiTheme="minorHAnsi"/>
          <w:color w:val="000000" w:themeColor="text1"/>
        </w:rPr>
        <w:fldChar w:fldCharType="begin" w:fldLock="1"/>
      </w:r>
      <w:r w:rsidR="004F3775" w:rsidRPr="001A2766">
        <w:rPr>
          <w:rFonts w:asciiTheme="minorHAnsi" w:hAnsiTheme="minorHAnsi"/>
          <w:color w:val="000000" w:themeColor="text1"/>
        </w:rPr>
        <w:instrText>ADDIN CSL_CITATION {"citationItems":[{"id":"ITEM-1","itemData":{"DOI":"10.1007/BF02977789","ISSN":"02536269","PMID":"15832810","abstract":"Drug metabolizing enzymes (DMEs) play central roles in the metabolism, elimination and detoxification of xenobiotics and drugs introduced into the human body. Most of the tissues and organs in our body are well equipped with diverse and various DMEs including phase I, phase II metabolizing enzymes and phase III transporters, which are present in abundance either at the basal unstimulated level, and/or are inducible at elevated level after exposure to xenobiotics. Recently, many important advances have been made in the mechanisms that regulate the expression of these drug metabolism genes. Various nuclear receptors including the aryl hydrocarbon receptor (AhR), orphan nuclear receptors, and nuclear factor-erythoroid 2 p45-related factor 2 (Nrf2) have been shown to be the key mediators of drug-induced changes in phase I, phase II metabolizing enzymes as well as phase III transporters involved in efflux mechanisms. For instance, the expression of CYP1 genes can be induced by AhR, which dimerizes with the AhR nuclear translocator (Arnt), in response to many polycyclic aromatic hydrocarbon (PAHs). Similarly, the steroid family of orphan nuclear receptors, the constitutive androstane receptor (CAR) and pregnane X receptor (PXR), both heterodimerize with the retinoid X receptor (RXR), are shown to transcriptionally activate the promoters of CYP2B and CYP3A gene expression by xenobiotics such as phenobarbital-like compounds (CAR) and dexamethasone and rifampin-type of agents (PXR). The peroxisome proliferator activated receptor (PPAR), which is one of the first characterized members of the nuclear hormone receptor, also dimerizes with RXR and has been shown to be activated by lipid lowering agent fibrate-type of compounds leading to transcriptional activation of the promoters on CYP4A gene. CYP7A was recognized as the first target gene of the liver X receptor (LXR), in which the elimination of cholesterol depends on CYP7A. Farnesoid X receptor (FXR) was identified as a bile acid receptor, and its activation results in the inhibition of hepatic acid biosynthesis and increased transport of bile acids from intestinal lumen to the liver, and CYP7A is one of its target genes. The transcriptional activation by these receptors upon binding to the promoters located at the 5-flanking region of these CYP genes generally leads to the induction of their mRNA gene expression. The physiological and the pharmacological implications of common partner of RXR for CAR, PXR, PPAR,…","author":[{"dropping-particle":"","family":"Xu","given":"Changjiang","non-dropping-particle":"","parse-names":false,"suffix":""},{"dropping-particle":"","family":"Li","given":"Christina Yong Tao","non-dropping-particle":"","parse-names":false,"suffix":""},{"dropping-particle":"","family":"Kong","given":"Ah Ng Tony","non-dropping-particle":"","parse-names":false,"suffix":""}],"container-title":"Archives of Pharmacal Research","id":"ITEM-1","issue":"3","issued":{"date-parts":[["2005","3","31"]]},"page":"249-268","publisher":"Pharmaceutical Society of Korea","title":"Induction of phase I, II and III drug metabolism/transport by xenobiotics","type":"article","volume":"28"},"uris":["http://www.mendeley.com/documents/?uuid=a23d0621-35aa-314f-8ba0-2e1a3011542e"]}],"mendeley":{"formattedCitation":"(Xu, Li and Kong, 2005)","plainTextFormattedCitation":"(Xu, Li and Kong, 2005)","previouslyFormattedCitation":"(Xu, Li and Kong, 2005)"},"properties":{"noteIndex":0},"schema":"https://github.com/citation-style-language/schema/raw/master/csl-citation.json"}</w:instrText>
      </w:r>
      <w:r w:rsidR="004F3775" w:rsidRPr="001A2766">
        <w:rPr>
          <w:rFonts w:asciiTheme="minorHAnsi" w:hAnsiTheme="minorHAnsi"/>
          <w:color w:val="000000" w:themeColor="text1"/>
        </w:rPr>
        <w:fldChar w:fldCharType="separate"/>
      </w:r>
      <w:r w:rsidR="004F3775" w:rsidRPr="001A2766">
        <w:rPr>
          <w:rFonts w:asciiTheme="minorHAnsi" w:hAnsiTheme="minorHAnsi"/>
          <w:noProof/>
          <w:color w:val="000000" w:themeColor="text1"/>
        </w:rPr>
        <w:t>(Xu, Li and Kong, 2005)</w:t>
      </w:r>
      <w:r w:rsidR="004F3775" w:rsidRPr="001A2766">
        <w:rPr>
          <w:rFonts w:asciiTheme="minorHAnsi" w:hAnsiTheme="minorHAnsi"/>
          <w:color w:val="000000" w:themeColor="text1"/>
        </w:rPr>
        <w:fldChar w:fldCharType="end"/>
      </w:r>
      <w:r w:rsidRPr="001A2766">
        <w:rPr>
          <w:rFonts w:asciiTheme="minorHAnsi" w:hAnsiTheme="minorHAnsi"/>
          <w:color w:val="000000" w:themeColor="text1"/>
        </w:rPr>
        <w:t>. A reduced form of glutathione (GSH) is a common conjugating species formed of a linear tripeptide and a free thiol group. GSH can increase the water solubility of a metabolite to allow for secretion into bile or urine.</w:t>
      </w:r>
      <w:r w:rsidR="004F3775" w:rsidRPr="001A2766">
        <w:rPr>
          <w:rFonts w:asciiTheme="minorHAnsi" w:hAnsiTheme="minorHAnsi"/>
          <w:color w:val="000000" w:themeColor="text1"/>
        </w:rPr>
        <w:t xml:space="preserve"> </w:t>
      </w:r>
      <w:r w:rsidRPr="001A2766">
        <w:rPr>
          <w:rFonts w:asciiTheme="minorHAnsi" w:hAnsiTheme="minorHAnsi"/>
          <w:color w:val="000000" w:themeColor="text1"/>
        </w:rPr>
        <w:t>Phase III metabolism can occur following Phase II and involves further priming the metabolite in preparation for excretion by the addition of more hydrophobic functional groups</w:t>
      </w:r>
      <w:r w:rsidR="004F3775" w:rsidRPr="001A2766">
        <w:rPr>
          <w:rFonts w:asciiTheme="minorHAnsi" w:hAnsiTheme="minorHAnsi"/>
          <w:color w:val="000000" w:themeColor="text1"/>
        </w:rPr>
        <w:t xml:space="preserve"> </w:t>
      </w:r>
      <w:r w:rsidR="004F3775" w:rsidRPr="001A2766">
        <w:rPr>
          <w:rFonts w:asciiTheme="minorHAnsi" w:hAnsiTheme="minorHAnsi"/>
          <w:color w:val="000000" w:themeColor="text1"/>
        </w:rPr>
        <w:fldChar w:fldCharType="begin" w:fldLock="1"/>
      </w:r>
      <w:r w:rsidR="004F3775" w:rsidRPr="001A2766">
        <w:rPr>
          <w:rFonts w:asciiTheme="minorHAnsi" w:hAnsiTheme="minorHAnsi"/>
          <w:color w:val="000000" w:themeColor="text1"/>
        </w:rPr>
        <w:instrText>ADDIN CSL_CITATION {"citationItems":[{"id":"ITEM-1","itemData":{"DOI":"10.1016/S0006-291X(02)00196-1","ISSN":"0006291X","PMID":"12054576","abstract":"Expression of P-450 (Cyp) enzymes is reduced in liver during the acute phase response, contributing to the decrease in bile acid levels and drug metabolism during infection. Nuclear hormone receptors CAR and PXR are key transactivators of Cyp2b and Cyp3a genes, respectively. Injection of bacterial lipopolysaccharide (LPS) induced the expected reduction in Cyp2b10 and Cyp3a mRNA levels in mouse liver. These decreases were associated with a marked reduction in CAR and PXR mRNA levels within 4 h following treatment. LPS-induced CAR and PXR repression were dose-dependent and sustained for at least 16 h. LPS treatment also reversed the up-regulation of Cyp3a in mice pre-treated with PXR ligand RU486. In addition, we observed a concomitant decrease in RXR (retinoid X receptor) mRNA levels, the obligatory partner of both CAR and PXR for high affinity binding to DNA. These findings represent one possible molecular mechanism underlying sepsis-induced repression of Cyp enzymes. © 2002 Elsevier Science (USA). All rights reserved.","author":[{"dropping-particle":"","family":"Beigneux","given":"Anne P.","non-dropping-particle":"","parse-names":false,"suffix":""},{"dropping-particle":"","family":"Moser","given":"Arthur H.","non-dropping-particle":"","parse-names":false,"suffix":""},{"dropping-particle":"","family":"Shigenaga","given":"Judy K.","non-dropping-particle":"","parse-names":false,"suffix":""},{"dropping-particle":"","family":"Grunfeld","given":"Carl","non-dropping-particle":"","parse-names":false,"suffix":""},{"dropping-particle":"","family":"Feingold","given":"Kenneth R.","non-dropping-particle":"","parse-names":false,"suffix":""}],"container-title":"Biochemical and Biophysical Research Communications","id":"ITEM-1","issue":"1","issued":{"date-parts":[["2002","4","26"]]},"page":"145-149","publisher":"Academic Press","title":"Reduction in cytochrome P-450 enzyme expression is associated with repression of CAR (constitutive androstane receptor) and PXR (pregnane X receptor) in mouse liver during the acute phase response","type":"article-journal","volume":"293"},"uris":["http://www.mendeley.com/documents/?uuid=47f3884b-410d-396b-b93b-8d502c26164d"]}],"mendeley":{"formattedCitation":"(Beigneux &lt;i&gt;et al.&lt;/i&gt;, 2002)","plainTextFormattedCitation":"(Beigneux et al., 2002)","previouslyFormattedCitation":"(Beigneux &lt;i&gt;et al.&lt;/i&gt;, 2002)"},"properties":{"noteIndex":0},"schema":"https://github.com/citation-style-language/schema/raw/master/csl-citation.json"}</w:instrText>
      </w:r>
      <w:r w:rsidR="004F3775" w:rsidRPr="001A2766">
        <w:rPr>
          <w:rFonts w:asciiTheme="minorHAnsi" w:hAnsiTheme="minorHAnsi"/>
          <w:color w:val="000000" w:themeColor="text1"/>
        </w:rPr>
        <w:fldChar w:fldCharType="separate"/>
      </w:r>
      <w:r w:rsidR="004F3775" w:rsidRPr="001A2766">
        <w:rPr>
          <w:rFonts w:asciiTheme="minorHAnsi" w:hAnsiTheme="minorHAnsi"/>
          <w:noProof/>
          <w:color w:val="000000" w:themeColor="text1"/>
        </w:rPr>
        <w:t xml:space="preserve">(Beigneux </w:t>
      </w:r>
      <w:r w:rsidR="004F3775" w:rsidRPr="001A2766">
        <w:rPr>
          <w:rFonts w:asciiTheme="minorHAnsi" w:hAnsiTheme="minorHAnsi"/>
          <w:i/>
          <w:noProof/>
          <w:color w:val="000000" w:themeColor="text1"/>
        </w:rPr>
        <w:t>et al.</w:t>
      </w:r>
      <w:r w:rsidR="004F3775" w:rsidRPr="001A2766">
        <w:rPr>
          <w:rFonts w:asciiTheme="minorHAnsi" w:hAnsiTheme="minorHAnsi"/>
          <w:noProof/>
          <w:color w:val="000000" w:themeColor="text1"/>
        </w:rPr>
        <w:t>, 2002)</w:t>
      </w:r>
      <w:r w:rsidR="004F3775" w:rsidRPr="001A2766">
        <w:rPr>
          <w:rFonts w:asciiTheme="minorHAnsi" w:hAnsiTheme="minorHAnsi"/>
          <w:color w:val="000000" w:themeColor="text1"/>
        </w:rPr>
        <w:fldChar w:fldCharType="end"/>
      </w:r>
      <w:r w:rsidR="004F3775" w:rsidRPr="001A2766">
        <w:rPr>
          <w:rFonts w:asciiTheme="minorHAnsi" w:hAnsiTheme="minorHAnsi"/>
          <w:color w:val="000000" w:themeColor="text1"/>
        </w:rPr>
        <w:t xml:space="preserve">. </w:t>
      </w:r>
    </w:p>
    <w:p w14:paraId="649736D8" w14:textId="77777777" w:rsidR="00AC343C" w:rsidRPr="001A2766" w:rsidRDefault="00AC343C" w:rsidP="001A2766">
      <w:pPr>
        <w:spacing w:line="360" w:lineRule="auto"/>
        <w:jc w:val="both"/>
        <w:rPr>
          <w:rFonts w:asciiTheme="minorHAnsi" w:hAnsiTheme="minorHAnsi"/>
          <w:color w:val="000000" w:themeColor="text1"/>
        </w:rPr>
      </w:pPr>
    </w:p>
    <w:p w14:paraId="25AF599E" w14:textId="2E4CD3F9" w:rsidR="00E350EE" w:rsidRPr="001A2766" w:rsidRDefault="00E350EE" w:rsidP="001A2766">
      <w:pPr>
        <w:spacing w:line="360" w:lineRule="auto"/>
        <w:jc w:val="both"/>
        <w:rPr>
          <w:rFonts w:asciiTheme="minorHAnsi" w:hAnsiTheme="minorHAnsi"/>
          <w:color w:val="000000" w:themeColor="text1"/>
        </w:rPr>
      </w:pPr>
      <w:r w:rsidRPr="001A2766">
        <w:rPr>
          <w:rFonts w:asciiTheme="minorHAnsi" w:hAnsiTheme="minorHAnsi"/>
          <w:color w:val="000000" w:themeColor="text1"/>
        </w:rPr>
        <w:t xml:space="preserve">Metabolite studies are pivotal initial stages of any drug discovery and development pipeline, with the screening of new chemical entities (NCEs), providing many lead compounds which are taken onto subsequent stages as potential drug candidates. In order for these to be successful, full metabolite profiles and identification are necessary to distinguish whether the metabolites are toxic or pharmacologically active themselves </w:t>
      </w:r>
      <w:r w:rsidRPr="001A2766">
        <w:rPr>
          <w:rFonts w:asciiTheme="minorHAnsi" w:hAnsiTheme="minorHAnsi"/>
          <w:color w:val="000000" w:themeColor="text1"/>
        </w:rPr>
        <w:fldChar w:fldCharType="begin" w:fldLock="1"/>
      </w:r>
      <w:r w:rsidR="00605E70" w:rsidRPr="001A2766">
        <w:rPr>
          <w:rFonts w:asciiTheme="minorHAnsi" w:hAnsiTheme="minorHAnsi"/>
          <w:color w:val="000000" w:themeColor="text1"/>
        </w:rPr>
        <w:instrText>ADDIN CSL_CITATION {"citationItems":[{"id":"ITEM-1","itemData":{"DOI":"10.1016/j.trac.2010.10.014","ISSN":"01659936","abstract":"Metabolite identification (Met ID) is important during the early stages of drug discovery and development, as the metabolic products may be pharmacologically active or toxic in nature. Liquid chromatography-mass spectrometry (LC-MS) has a towering role in metabolism research. This review discusses current approaches and recent advances in using LC-MS for Met ID. We critically assess and compare various mass spectrometers, highlighting their strengths and limitations. Citing appropriate examples, we cover recent LC and ion sources, isotopic-pattern matching, hydrogen/deuterium-exchange MS, data dependent analyses, MSE, mass defect filter, 2D and 3D approaches for the elucidation of molecular formula, polarity switching, and background-subtraction and noise-reduction algorithms. A flow chart outlines a comprehensive strategy for Met ID, including a focus on reactive metabolites. © 2010 Elsevier Ltd.","author":[{"dropping-particle":"","family":"Prasad","given":"Bhagwat","non-dropping-particle":"","parse-names":false,"suffix":""},{"dropping-particle":"","family":"Garg","given":"Amit","non-dropping-particle":"","parse-names":false,"suffix":""},{"dropping-particle":"","family":"Takwani","given":"Hardik","non-dropping-particle":"","parse-names":false,"suffix":""},{"dropping-particle":"","family":"Singh","given":"Saranjit","non-dropping-particle":"","parse-names":false,"suffix":""}],"container-title":"TrAC - Trends in Analytical Chemistry","id":"ITEM-1","issue":"2","issued":{"date-parts":[["2011","2","1"]]},"page":"360-387","publisher":"Elsevier","title":"Metabolite identification by liquid chromatography-mass spectrometry","type":"article","volume":"30"},"uris":["http://www.mendeley.com/documents/?uuid=ac0c058b-656b-3fcd-b409-1c30083c8858"]}],"mendeley":{"formattedCitation":"(Prasad &lt;i&gt;et al.&lt;/i&gt;, 2011)","plainTextFormattedCitation":"(Prasad et al., 2011)","previouslyFormattedCitation":"(Prasad &lt;i&gt;et al.&lt;/i&gt;, 2011)"},"properties":{"noteIndex":0},"schema":"https://github.com/citation-style-language/schema/raw/master/csl-citation.json"}</w:instrText>
      </w:r>
      <w:r w:rsidRPr="001A2766">
        <w:rPr>
          <w:rFonts w:asciiTheme="minorHAnsi" w:hAnsiTheme="minorHAnsi"/>
          <w:color w:val="000000" w:themeColor="text1"/>
        </w:rPr>
        <w:fldChar w:fldCharType="separate"/>
      </w:r>
      <w:r w:rsidR="00CF2AA6" w:rsidRPr="001A2766">
        <w:rPr>
          <w:rFonts w:asciiTheme="minorHAnsi" w:hAnsiTheme="minorHAnsi"/>
          <w:noProof/>
          <w:color w:val="000000" w:themeColor="text1"/>
        </w:rPr>
        <w:t xml:space="preserve">(Prasad </w:t>
      </w:r>
      <w:r w:rsidR="00CF2AA6" w:rsidRPr="001A2766">
        <w:rPr>
          <w:rFonts w:asciiTheme="minorHAnsi" w:hAnsiTheme="minorHAnsi"/>
          <w:i/>
          <w:noProof/>
          <w:color w:val="000000" w:themeColor="text1"/>
        </w:rPr>
        <w:t>et al.</w:t>
      </w:r>
      <w:r w:rsidR="00CF2AA6" w:rsidRPr="001A2766">
        <w:rPr>
          <w:rFonts w:asciiTheme="minorHAnsi" w:hAnsiTheme="minorHAnsi"/>
          <w:noProof/>
          <w:color w:val="000000" w:themeColor="text1"/>
        </w:rPr>
        <w:t>, 2011)</w:t>
      </w:r>
      <w:r w:rsidRPr="001A2766">
        <w:rPr>
          <w:rFonts w:asciiTheme="minorHAnsi" w:hAnsiTheme="minorHAnsi"/>
          <w:color w:val="000000" w:themeColor="text1"/>
        </w:rPr>
        <w:fldChar w:fldCharType="end"/>
      </w:r>
      <w:r w:rsidR="004F3775" w:rsidRPr="001A2766">
        <w:rPr>
          <w:rFonts w:asciiTheme="minorHAnsi" w:hAnsiTheme="minorHAnsi"/>
          <w:color w:val="000000" w:themeColor="text1"/>
        </w:rPr>
        <w:t xml:space="preserve">. </w:t>
      </w:r>
      <w:r w:rsidRPr="001A2766">
        <w:rPr>
          <w:rFonts w:asciiTheme="minorHAnsi" w:hAnsiTheme="minorHAnsi"/>
          <w:color w:val="000000" w:themeColor="text1"/>
        </w:rPr>
        <w:t>Metabolism studies are complex in nature, due to the varying and numerous enzymatic pathways involved in the production of many metabolites. These different metabolites are also formed in a range of concentrations, with some formed at trace concentrations whereas others formed are classed as major metabolites, which can push the limits of detection of certain analytical methods</w:t>
      </w:r>
      <w:r w:rsidR="004F3775" w:rsidRPr="001A2766">
        <w:rPr>
          <w:rFonts w:asciiTheme="minorHAnsi" w:hAnsiTheme="minorHAnsi"/>
          <w:color w:val="000000" w:themeColor="text1"/>
        </w:rPr>
        <w:t xml:space="preserve"> </w:t>
      </w:r>
      <w:r w:rsidR="004F3775" w:rsidRPr="001A2766">
        <w:rPr>
          <w:rFonts w:asciiTheme="minorHAnsi" w:hAnsiTheme="minorHAnsi"/>
          <w:color w:val="000000" w:themeColor="text1"/>
        </w:rPr>
        <w:fldChar w:fldCharType="begin" w:fldLock="1"/>
      </w:r>
      <w:r w:rsidR="008671AE" w:rsidRPr="001A2766">
        <w:rPr>
          <w:rFonts w:asciiTheme="minorHAnsi" w:hAnsiTheme="minorHAnsi"/>
          <w:color w:val="000000" w:themeColor="text1"/>
        </w:rPr>
        <w:instrText>ADDIN CSL_CITATION {"citationItems":[{"id":"ITEM-1","itemData":{"DOI":"10.1124/jpet.116.237495","ISSN":"15210103","PMID":"27760784","abstract":"In this work, we first describe the population variability in hepatic drug metabolism using cryopreserved hepatocytes from five different donors cultured in a perfused three-dimensional human liver microphysiological system, and then show how the resulting data can be integrated with a modeling and simulation framework to accomplish in vitro-in vivo translation. For each donor, metabolic depletion profiles of six compounds (phenacetin, diclofenac, lidocaine, ibuprofen, propranolol, and prednisolone) were measured, along with metabolite formation, mRNA levels of 90 metabolism-related genes, and markers of functional viability [lactate dehydrogenase (LDH) release, albumin, and urea production]. Drug depletion data were analyzed with mixed-effects modeling. Substantial interdonor variability was observed with respect to gene expression levels, drug metabolism, and other measured hepatocyte functions. Specifically, interdonor variability in intrinsic metabolic clearance ranged from 24.1% for phenacetin to 66.8% for propranolol (expressed as coefficient of variation). Albumin, urea, LDH, and cytochrome P450 mRNA levels were identified as significant predictors of in vitro metabolic clearance. Predicted clearance values from the liver microphysiological system were correlated with the observed in vivo values. A population physiologically based pharmacokinetic model was developed for lidocaine to illustrate the translation of the in vitro output to the observed pharmacokinetic variability in vivo. Stochastic simulations with this model successfully predicted the observed clinical concentration-time profiles and the associated population variability. This is the first study of population variability in drug metabolism in the context of a microphysiological system and has important implications for the use of these systems during the drug development process.","author":[{"dropping-particle":"","family":"Tsamandouras","given":"N.","non-dropping-particle":"","parse-names":false,"suffix":""},{"dropping-particle":"","family":"Kostrzewski","given":"T.","non-dropping-particle":"","parse-names":false,"suffix":""},{"dropping-particle":"","family":"Stokes","given":"C. L.","non-dropping-particle":"","parse-names":false,"suffix":""},{"dropping-particle":"","family":"Griffith","given":"L. G.","non-dropping-particle":"","parse-names":false,"suffix":""},{"dropping-particle":"","family":"Hughes","given":"D. J.","non-dropping-particle":"","parse-names":false,"suffix":""},{"dropping-particle":"","family":"Cirit","given":"Murat","non-dropping-particle":"","parse-names":false,"suffix":""}],"container-title":"Journal of Pharmacology and Experimental Therapeutics","id":"ITEM-1","issue":"1","issued":{"date-parts":[["2017","1","1"]]},"page":"95-105","publisher":"American Society for Pharmacology and Experimental Therapy","title":"Quantitative assessment of population variability in hepatic drug metabolism using a perfused three-dimensional human liver microphysiological system","type":"article-journal","volume":"360"},"uris":["http://www.mendeley.com/documents/?uuid=7502abea-c096-36bc-ae25-8aa070794c8a"]}],"mendeley":{"formattedCitation":"(Tsamandouras &lt;i&gt;et al.&lt;/i&gt;, 2017)","plainTextFormattedCitation":"(Tsamandouras et al., 2017)","previouslyFormattedCitation":"(Tsamandouras &lt;i&gt;et al.&lt;/i&gt;, 2017)"},"properties":{"noteIndex":0},"schema":"https://github.com/citation-style-language/schema/raw/master/csl-citation.json"}</w:instrText>
      </w:r>
      <w:r w:rsidR="004F3775" w:rsidRPr="001A2766">
        <w:rPr>
          <w:rFonts w:asciiTheme="minorHAnsi" w:hAnsiTheme="minorHAnsi"/>
          <w:color w:val="000000" w:themeColor="text1"/>
        </w:rPr>
        <w:fldChar w:fldCharType="separate"/>
      </w:r>
      <w:r w:rsidR="004F3775" w:rsidRPr="001A2766">
        <w:rPr>
          <w:rFonts w:asciiTheme="minorHAnsi" w:hAnsiTheme="minorHAnsi"/>
          <w:noProof/>
          <w:color w:val="000000" w:themeColor="text1"/>
        </w:rPr>
        <w:t xml:space="preserve">(Tsamandouras </w:t>
      </w:r>
      <w:r w:rsidR="004F3775" w:rsidRPr="001A2766">
        <w:rPr>
          <w:rFonts w:asciiTheme="minorHAnsi" w:hAnsiTheme="minorHAnsi"/>
          <w:i/>
          <w:noProof/>
          <w:color w:val="000000" w:themeColor="text1"/>
        </w:rPr>
        <w:t>et al.</w:t>
      </w:r>
      <w:r w:rsidR="004F3775" w:rsidRPr="001A2766">
        <w:rPr>
          <w:rFonts w:asciiTheme="minorHAnsi" w:hAnsiTheme="minorHAnsi"/>
          <w:noProof/>
          <w:color w:val="000000" w:themeColor="text1"/>
        </w:rPr>
        <w:t>, 2017)</w:t>
      </w:r>
      <w:r w:rsidR="004F3775" w:rsidRPr="001A2766">
        <w:rPr>
          <w:rFonts w:asciiTheme="minorHAnsi" w:hAnsiTheme="minorHAnsi"/>
          <w:color w:val="000000" w:themeColor="text1"/>
        </w:rPr>
        <w:fldChar w:fldCharType="end"/>
      </w:r>
      <w:r w:rsidR="004F3775" w:rsidRPr="001A2766">
        <w:rPr>
          <w:rFonts w:asciiTheme="minorHAnsi" w:hAnsiTheme="minorHAnsi"/>
          <w:color w:val="000000" w:themeColor="text1"/>
        </w:rPr>
        <w:t>.</w:t>
      </w:r>
    </w:p>
    <w:p w14:paraId="14D0C87A" w14:textId="3E97E5F3" w:rsidR="004F3775" w:rsidRPr="001A2766" w:rsidRDefault="004F3775" w:rsidP="001A2766">
      <w:pPr>
        <w:spacing w:line="360" w:lineRule="auto"/>
        <w:jc w:val="both"/>
        <w:rPr>
          <w:rFonts w:asciiTheme="minorHAnsi" w:hAnsiTheme="minorHAnsi"/>
          <w:color w:val="000000" w:themeColor="text1"/>
          <w:highlight w:val="darkCyan"/>
        </w:rPr>
      </w:pPr>
    </w:p>
    <w:p w14:paraId="551EDFEB" w14:textId="369723B5" w:rsidR="00AC343C" w:rsidRPr="001A2766" w:rsidRDefault="00036952" w:rsidP="001A2766">
      <w:pPr>
        <w:pStyle w:val="Heading2"/>
        <w:spacing w:line="360" w:lineRule="auto"/>
        <w:jc w:val="both"/>
        <w:rPr>
          <w:b/>
          <w:bCs/>
          <w:color w:val="000000" w:themeColor="text1"/>
        </w:rPr>
      </w:pPr>
      <w:bookmarkStart w:id="40" w:name="_Toc60561235"/>
      <w:r w:rsidRPr="001A2766">
        <w:rPr>
          <w:b/>
          <w:bCs/>
          <w:color w:val="000000" w:themeColor="text1"/>
        </w:rPr>
        <w:t xml:space="preserve">1.3.3 </w:t>
      </w:r>
      <w:r w:rsidR="00393028" w:rsidRPr="001A2766">
        <w:rPr>
          <w:b/>
          <w:bCs/>
          <w:color w:val="000000" w:themeColor="text1"/>
        </w:rPr>
        <w:t>Governing the pharmaceutical industries</w:t>
      </w:r>
      <w:bookmarkEnd w:id="40"/>
    </w:p>
    <w:p w14:paraId="1C810E71" w14:textId="77777777" w:rsidR="00AC343C" w:rsidRPr="001A2766" w:rsidRDefault="00AC343C" w:rsidP="001A2766">
      <w:pPr>
        <w:spacing w:line="360" w:lineRule="auto"/>
        <w:jc w:val="both"/>
        <w:rPr>
          <w:rFonts w:asciiTheme="minorHAnsi" w:hAnsiTheme="minorHAnsi"/>
          <w:color w:val="000000" w:themeColor="text1"/>
        </w:rPr>
      </w:pPr>
    </w:p>
    <w:p w14:paraId="1E13D740" w14:textId="50763D86" w:rsidR="00AC343C" w:rsidRPr="001A2766" w:rsidRDefault="00393028" w:rsidP="001A2766">
      <w:pPr>
        <w:spacing w:line="360" w:lineRule="auto"/>
        <w:jc w:val="both"/>
        <w:rPr>
          <w:rFonts w:asciiTheme="minorHAnsi" w:hAnsiTheme="minorHAnsi"/>
          <w:color w:val="000000" w:themeColor="text1"/>
        </w:rPr>
      </w:pPr>
      <w:r w:rsidRPr="001A2766">
        <w:rPr>
          <w:rFonts w:asciiTheme="minorHAnsi" w:hAnsiTheme="minorHAnsi"/>
          <w:color w:val="000000" w:themeColor="text1"/>
        </w:rPr>
        <w:lastRenderedPageBreak/>
        <w:t xml:space="preserve">Developments and research into the role of human </w:t>
      </w:r>
      <w:r w:rsidR="00B97EAA" w:rsidRPr="001A2766">
        <w:rPr>
          <w:rFonts w:asciiTheme="minorHAnsi" w:hAnsiTheme="minorHAnsi"/>
          <w:color w:val="000000" w:themeColor="text1"/>
        </w:rPr>
        <w:t>P450</w:t>
      </w:r>
      <w:r w:rsidRPr="001A2766">
        <w:rPr>
          <w:rFonts w:asciiTheme="minorHAnsi" w:hAnsiTheme="minorHAnsi"/>
          <w:color w:val="000000" w:themeColor="text1"/>
        </w:rPr>
        <w:t>s in the metabolism of xenobiotics and other exogenous substances is of paramount importance in control and regulation of chemicals. Over 85,000 chemical substances are deemed dangerous under the Toxic Substances Control Act (TSCA) implemented by the Environmental Protection Agency (EPA) in 1976.</w:t>
      </w:r>
      <w:r w:rsidRPr="001A2766">
        <w:rPr>
          <w:rFonts w:asciiTheme="minorHAnsi" w:hAnsiTheme="minorHAnsi"/>
          <w:color w:val="000000" w:themeColor="text1"/>
          <w:vertAlign w:val="superscript"/>
        </w:rPr>
        <w:t>37</w:t>
      </w:r>
      <w:r w:rsidRPr="001A2766">
        <w:rPr>
          <w:rFonts w:asciiTheme="minorHAnsi" w:hAnsiTheme="minorHAnsi"/>
          <w:color w:val="000000" w:themeColor="text1"/>
        </w:rPr>
        <w:t xml:space="preserve"> </w:t>
      </w:r>
    </w:p>
    <w:p w14:paraId="7A356FB0" w14:textId="77777777" w:rsidR="00AC343C" w:rsidRPr="001A2766" w:rsidRDefault="00AC343C" w:rsidP="001A2766">
      <w:pPr>
        <w:spacing w:line="360" w:lineRule="auto"/>
        <w:jc w:val="both"/>
        <w:rPr>
          <w:rFonts w:asciiTheme="minorHAnsi" w:hAnsiTheme="minorHAnsi"/>
          <w:color w:val="000000" w:themeColor="text1"/>
        </w:rPr>
      </w:pPr>
    </w:p>
    <w:p w14:paraId="6F0AB10A" w14:textId="7F3C01EB" w:rsidR="00AC343C" w:rsidRPr="001A2766" w:rsidRDefault="00393028" w:rsidP="001A2766">
      <w:pPr>
        <w:spacing w:line="360" w:lineRule="auto"/>
        <w:jc w:val="both"/>
        <w:rPr>
          <w:rFonts w:asciiTheme="minorHAnsi" w:hAnsiTheme="minorHAnsi"/>
          <w:color w:val="000000" w:themeColor="text1"/>
        </w:rPr>
      </w:pPr>
      <w:r w:rsidRPr="001A2766">
        <w:rPr>
          <w:rFonts w:asciiTheme="minorHAnsi" w:hAnsiTheme="minorHAnsi"/>
          <w:color w:val="000000" w:themeColor="text1"/>
        </w:rPr>
        <w:t>Within the pharmaceutical industry, rigorous testing and standards are upheld by regulatory authorities, such as the Food and Drug Administration in the USA. In order for a New Drug Application (NDA) to progress into further stages of development, the active pharmaceutical ingredient (API) and its metabolites, must be quantified and analysed.</w:t>
      </w:r>
    </w:p>
    <w:p w14:paraId="0836C173" w14:textId="77777777" w:rsidR="00AC343C" w:rsidRPr="001A2766" w:rsidRDefault="00AC343C" w:rsidP="001A2766">
      <w:pPr>
        <w:spacing w:line="360" w:lineRule="auto"/>
        <w:jc w:val="both"/>
        <w:rPr>
          <w:rFonts w:asciiTheme="minorHAnsi" w:hAnsiTheme="minorHAnsi"/>
          <w:color w:val="000000" w:themeColor="text1"/>
        </w:rPr>
      </w:pPr>
    </w:p>
    <w:p w14:paraId="37A81326" w14:textId="77777777" w:rsidR="00AC343C" w:rsidRPr="001A2766" w:rsidRDefault="00393028" w:rsidP="001A2766">
      <w:pPr>
        <w:pStyle w:val="Heading3"/>
        <w:spacing w:line="360" w:lineRule="auto"/>
        <w:jc w:val="both"/>
        <w:rPr>
          <w:rFonts w:asciiTheme="minorHAnsi" w:hAnsiTheme="minorHAnsi"/>
          <w:color w:val="000000" w:themeColor="text1"/>
        </w:rPr>
      </w:pPr>
      <w:bookmarkStart w:id="41" w:name="_Toc60561236"/>
      <w:r w:rsidRPr="001A2766">
        <w:rPr>
          <w:rFonts w:asciiTheme="minorHAnsi" w:hAnsiTheme="minorHAnsi"/>
          <w:color w:val="000000" w:themeColor="text1"/>
          <w:highlight w:val="green"/>
        </w:rPr>
        <w:t>The demand for P450 research in the pharmaceutical industries</w:t>
      </w:r>
      <w:bookmarkEnd w:id="41"/>
    </w:p>
    <w:p w14:paraId="0B081387" w14:textId="77777777" w:rsidR="00075BDE" w:rsidRPr="001A2766" w:rsidRDefault="00075BDE" w:rsidP="001A2766">
      <w:pPr>
        <w:pStyle w:val="Heading4"/>
        <w:spacing w:line="360" w:lineRule="auto"/>
        <w:jc w:val="both"/>
        <w:rPr>
          <w:rFonts w:asciiTheme="minorHAnsi" w:hAnsiTheme="minorHAnsi"/>
          <w:color w:val="000000" w:themeColor="text1"/>
        </w:rPr>
      </w:pPr>
    </w:p>
    <w:p w14:paraId="0A6B18CF" w14:textId="2D3CF385" w:rsidR="00AC343C" w:rsidRPr="001A2766" w:rsidRDefault="00036952" w:rsidP="001A2766">
      <w:pPr>
        <w:pStyle w:val="Heading2"/>
        <w:spacing w:line="360" w:lineRule="auto"/>
        <w:jc w:val="both"/>
        <w:rPr>
          <w:b/>
          <w:bCs/>
          <w:color w:val="000000" w:themeColor="text1"/>
        </w:rPr>
      </w:pPr>
      <w:bookmarkStart w:id="42" w:name="_Toc60561237"/>
      <w:r w:rsidRPr="001A2766">
        <w:rPr>
          <w:b/>
          <w:bCs/>
          <w:color w:val="000000" w:themeColor="text1"/>
        </w:rPr>
        <w:t xml:space="preserve">1.3.4 </w:t>
      </w:r>
      <w:r w:rsidR="00393028" w:rsidRPr="001A2766">
        <w:rPr>
          <w:b/>
          <w:bCs/>
          <w:color w:val="000000" w:themeColor="text1"/>
        </w:rPr>
        <w:t>Mimicking Drug Metabolism in Vitro</w:t>
      </w:r>
      <w:bookmarkEnd w:id="42"/>
      <w:r w:rsidR="00393028" w:rsidRPr="001A2766">
        <w:rPr>
          <w:b/>
          <w:bCs/>
          <w:color w:val="000000" w:themeColor="text1"/>
        </w:rPr>
        <w:t xml:space="preserve"> </w:t>
      </w:r>
    </w:p>
    <w:p w14:paraId="286DE639" w14:textId="77777777" w:rsidR="00036952" w:rsidRPr="001A2766" w:rsidRDefault="00036952" w:rsidP="001A2766">
      <w:pPr>
        <w:spacing w:line="360" w:lineRule="auto"/>
        <w:jc w:val="both"/>
        <w:rPr>
          <w:rFonts w:asciiTheme="minorHAnsi" w:hAnsiTheme="minorHAnsi"/>
          <w:color w:val="000000" w:themeColor="text1"/>
        </w:rPr>
      </w:pPr>
    </w:p>
    <w:p w14:paraId="1C0CE6B5" w14:textId="7365EE25" w:rsidR="00AC343C" w:rsidRPr="001A2766" w:rsidRDefault="00393028" w:rsidP="001A2766">
      <w:pPr>
        <w:spacing w:line="360" w:lineRule="auto"/>
        <w:jc w:val="both"/>
        <w:rPr>
          <w:rFonts w:asciiTheme="minorHAnsi" w:hAnsiTheme="minorHAnsi"/>
          <w:color w:val="000000" w:themeColor="text1"/>
        </w:rPr>
      </w:pPr>
      <w:r w:rsidRPr="001A2766">
        <w:rPr>
          <w:rFonts w:asciiTheme="minorHAnsi" w:hAnsiTheme="minorHAnsi"/>
          <w:color w:val="000000" w:themeColor="text1"/>
        </w:rPr>
        <w:t>To meet the standards of FDA approval, there is a demand for large scale production of human drug metabolites. Classical synthetic routes can prove to be costly due to use of expensive starting materials and maintenance of sensitive reaction conditions.</w:t>
      </w:r>
      <w:r w:rsidRPr="001A2766">
        <w:rPr>
          <w:rFonts w:asciiTheme="minorHAnsi" w:hAnsiTheme="minorHAnsi"/>
          <w:color w:val="000000" w:themeColor="text1"/>
          <w:vertAlign w:val="superscript"/>
        </w:rPr>
        <w:t>38</w:t>
      </w:r>
    </w:p>
    <w:p w14:paraId="35FB6427" w14:textId="77777777" w:rsidR="00AC343C" w:rsidRPr="001A2766" w:rsidRDefault="00AC343C" w:rsidP="001A2766">
      <w:pPr>
        <w:spacing w:line="360" w:lineRule="auto"/>
        <w:jc w:val="both"/>
        <w:rPr>
          <w:rFonts w:asciiTheme="minorHAnsi" w:hAnsiTheme="minorHAnsi"/>
          <w:color w:val="000000" w:themeColor="text1"/>
        </w:rPr>
      </w:pPr>
    </w:p>
    <w:p w14:paraId="083E0111" w14:textId="77777777" w:rsidR="00AC343C" w:rsidRPr="001A2766" w:rsidRDefault="00393028" w:rsidP="001A2766">
      <w:pPr>
        <w:spacing w:line="360" w:lineRule="auto"/>
        <w:jc w:val="both"/>
        <w:rPr>
          <w:rFonts w:asciiTheme="minorHAnsi" w:hAnsiTheme="minorHAnsi"/>
          <w:color w:val="000000" w:themeColor="text1"/>
        </w:rPr>
      </w:pPr>
      <w:r w:rsidRPr="001A2766">
        <w:rPr>
          <w:rFonts w:asciiTheme="minorHAnsi" w:hAnsiTheme="minorHAnsi"/>
          <w:color w:val="000000" w:themeColor="text1"/>
        </w:rPr>
        <w:t>Phase I metabolism has been classically simulated in vitro with the oxidation of sp</w:t>
      </w:r>
      <w:r w:rsidRPr="001A2766">
        <w:rPr>
          <w:rFonts w:asciiTheme="minorHAnsi" w:hAnsiTheme="minorHAnsi"/>
          <w:color w:val="000000" w:themeColor="text1"/>
          <w:vertAlign w:val="superscript"/>
        </w:rPr>
        <w:t>3</w:t>
      </w:r>
      <w:r w:rsidRPr="001A2766">
        <w:rPr>
          <w:rFonts w:asciiTheme="minorHAnsi" w:hAnsiTheme="minorHAnsi"/>
          <w:color w:val="000000" w:themeColor="text1"/>
        </w:rPr>
        <w:t xml:space="preserve"> hybridizes C-H bonds with non- enzyme catalysts. Chen &amp; White’s use of a Fe- containing catalyst to achieve oxidation of aliphatic C-H bonds, though highly selective, involved inefficient, multi- step synthetic routes that are difficult to scale-up for industrial production.</w:t>
      </w:r>
      <w:r w:rsidRPr="001A2766">
        <w:rPr>
          <w:rFonts w:asciiTheme="minorHAnsi" w:hAnsiTheme="minorHAnsi"/>
          <w:color w:val="000000" w:themeColor="text1"/>
          <w:vertAlign w:val="superscript"/>
        </w:rPr>
        <w:t>39</w:t>
      </w:r>
      <w:r w:rsidR="005E57EA" w:rsidRPr="001A2766">
        <w:rPr>
          <w:rFonts w:asciiTheme="minorHAnsi" w:hAnsiTheme="minorHAnsi"/>
          <w:color w:val="000000" w:themeColor="text1"/>
        </w:rPr>
        <w:t xml:space="preserve"> </w:t>
      </w:r>
      <w:r w:rsidRPr="001A2766">
        <w:rPr>
          <w:rFonts w:asciiTheme="minorHAnsi" w:hAnsiTheme="minorHAnsi"/>
          <w:color w:val="000000" w:themeColor="text1"/>
        </w:rPr>
        <w:t xml:space="preserve">The use of these transition metal catalysts is inefficient and so, is low yielding. Traditional chemical synthesis is also non- specific resulting in the formation of complex mixtures, difficult to resolve. </w:t>
      </w:r>
    </w:p>
    <w:p w14:paraId="4DBB94EF" w14:textId="77777777" w:rsidR="00AC343C" w:rsidRPr="001A2766" w:rsidRDefault="00AC343C" w:rsidP="001A2766">
      <w:pPr>
        <w:spacing w:line="360" w:lineRule="auto"/>
        <w:jc w:val="both"/>
        <w:rPr>
          <w:rFonts w:asciiTheme="minorHAnsi" w:hAnsiTheme="minorHAnsi"/>
          <w:color w:val="000000" w:themeColor="text1"/>
        </w:rPr>
      </w:pPr>
    </w:p>
    <w:p w14:paraId="304D71A9" w14:textId="03CFB454" w:rsidR="00AC343C" w:rsidRPr="001A2766" w:rsidRDefault="00393028" w:rsidP="001A2766">
      <w:pPr>
        <w:spacing w:line="360" w:lineRule="auto"/>
        <w:jc w:val="both"/>
        <w:rPr>
          <w:rFonts w:asciiTheme="minorHAnsi" w:hAnsiTheme="minorHAnsi"/>
          <w:color w:val="000000" w:themeColor="text1"/>
        </w:rPr>
      </w:pPr>
      <w:r w:rsidRPr="001A2766">
        <w:rPr>
          <w:rFonts w:asciiTheme="minorHAnsi" w:hAnsiTheme="minorHAnsi"/>
          <w:color w:val="000000" w:themeColor="text1"/>
        </w:rPr>
        <w:t xml:space="preserve">Following the difficulty of traditional chemical synthesis, human microsomal liver cells were isolated and used </w:t>
      </w:r>
      <w:r w:rsidRPr="001A2766">
        <w:rPr>
          <w:rFonts w:asciiTheme="minorHAnsi" w:hAnsiTheme="minorHAnsi"/>
          <w:i/>
          <w:iCs/>
          <w:color w:val="000000" w:themeColor="text1"/>
        </w:rPr>
        <w:t>in vitro</w:t>
      </w:r>
      <w:r w:rsidRPr="001A2766">
        <w:rPr>
          <w:rFonts w:asciiTheme="minorHAnsi" w:hAnsiTheme="minorHAnsi"/>
          <w:color w:val="000000" w:themeColor="text1"/>
        </w:rPr>
        <w:t>. The use of human P</w:t>
      </w:r>
      <w:r w:rsidR="00B97EAA" w:rsidRPr="001A2766">
        <w:rPr>
          <w:rFonts w:asciiTheme="minorHAnsi" w:hAnsiTheme="minorHAnsi"/>
          <w:color w:val="000000" w:themeColor="text1"/>
        </w:rPr>
        <w:t>450</w:t>
      </w:r>
      <w:r w:rsidRPr="001A2766">
        <w:rPr>
          <w:rFonts w:asciiTheme="minorHAnsi" w:hAnsiTheme="minorHAnsi"/>
          <w:color w:val="000000" w:themeColor="text1"/>
        </w:rPr>
        <w:t>s allowed reaction conditions within the lab to better mimic the natural working conditions of the enzymes within the human body.</w:t>
      </w:r>
      <w:r w:rsidRPr="001A2766">
        <w:rPr>
          <w:rFonts w:asciiTheme="minorHAnsi" w:hAnsiTheme="minorHAnsi"/>
          <w:color w:val="000000" w:themeColor="text1"/>
          <w:vertAlign w:val="superscript"/>
        </w:rPr>
        <w:t>40</w:t>
      </w:r>
      <w:r w:rsidRPr="001A2766">
        <w:rPr>
          <w:rFonts w:asciiTheme="minorHAnsi" w:hAnsiTheme="minorHAnsi"/>
          <w:color w:val="000000" w:themeColor="text1"/>
        </w:rPr>
        <w:t xml:space="preserve"> However, many problems are encountered when using human microsomes as differing concentrations of a cocktail of </w:t>
      </w:r>
      <w:r w:rsidR="00B97EAA" w:rsidRPr="001A2766">
        <w:rPr>
          <w:rFonts w:asciiTheme="minorHAnsi" w:hAnsiTheme="minorHAnsi"/>
          <w:color w:val="000000" w:themeColor="text1"/>
        </w:rPr>
        <w:t>P450</w:t>
      </w:r>
      <w:r w:rsidRPr="001A2766">
        <w:rPr>
          <w:rFonts w:asciiTheme="minorHAnsi" w:hAnsiTheme="minorHAnsi"/>
          <w:color w:val="000000" w:themeColor="text1"/>
        </w:rPr>
        <w:t xml:space="preserve">s produce various metabolites which require further </w:t>
      </w:r>
      <w:r w:rsidRPr="001A2766">
        <w:rPr>
          <w:rFonts w:asciiTheme="minorHAnsi" w:hAnsiTheme="minorHAnsi"/>
          <w:color w:val="000000" w:themeColor="text1"/>
        </w:rPr>
        <w:lastRenderedPageBreak/>
        <w:t>separation and resolution steps.</w:t>
      </w:r>
      <w:r w:rsidRPr="001A2766">
        <w:rPr>
          <w:rFonts w:asciiTheme="minorHAnsi" w:hAnsiTheme="minorHAnsi"/>
          <w:color w:val="000000" w:themeColor="text1"/>
          <w:vertAlign w:val="superscript"/>
        </w:rPr>
        <w:t>41</w:t>
      </w:r>
      <w:r w:rsidRPr="001A2766">
        <w:rPr>
          <w:rFonts w:asciiTheme="minorHAnsi" w:hAnsiTheme="minorHAnsi"/>
          <w:color w:val="000000" w:themeColor="text1"/>
        </w:rPr>
        <w:t xml:space="preserve"> Furthermore, the lack of stability of membrane bound </w:t>
      </w:r>
      <w:r w:rsidR="00B97EAA" w:rsidRPr="001A2766">
        <w:rPr>
          <w:rFonts w:asciiTheme="minorHAnsi" w:hAnsiTheme="minorHAnsi"/>
          <w:color w:val="000000" w:themeColor="text1"/>
        </w:rPr>
        <w:t>P450</w:t>
      </w:r>
      <w:r w:rsidRPr="001A2766">
        <w:rPr>
          <w:rFonts w:asciiTheme="minorHAnsi" w:hAnsiTheme="minorHAnsi"/>
          <w:color w:val="000000" w:themeColor="text1"/>
        </w:rPr>
        <w:t>s means that difficulties are encountered during purification.</w:t>
      </w:r>
    </w:p>
    <w:p w14:paraId="260E3C42" w14:textId="77777777" w:rsidR="00AC343C" w:rsidRPr="001A2766" w:rsidRDefault="00AC343C" w:rsidP="001A2766">
      <w:pPr>
        <w:spacing w:line="360" w:lineRule="auto"/>
        <w:jc w:val="both"/>
        <w:rPr>
          <w:rFonts w:asciiTheme="minorHAnsi" w:hAnsiTheme="minorHAnsi"/>
          <w:color w:val="000000" w:themeColor="text1"/>
        </w:rPr>
      </w:pPr>
    </w:p>
    <w:p w14:paraId="0B2A7DFB" w14:textId="686BA679" w:rsidR="00AC343C" w:rsidRPr="001A2766" w:rsidRDefault="00393028" w:rsidP="001A2766">
      <w:pPr>
        <w:spacing w:line="360" w:lineRule="auto"/>
        <w:jc w:val="both"/>
        <w:rPr>
          <w:rFonts w:asciiTheme="minorHAnsi" w:hAnsiTheme="minorHAnsi"/>
          <w:color w:val="000000" w:themeColor="text1"/>
        </w:rPr>
      </w:pPr>
      <w:r w:rsidRPr="001A2766">
        <w:rPr>
          <w:rFonts w:asciiTheme="minorHAnsi" w:hAnsiTheme="minorHAnsi"/>
          <w:color w:val="000000" w:themeColor="text1"/>
        </w:rPr>
        <w:t>Use of recombinant human P450 systems to produce drug metabolites has solved a significant number of difficulties mostly due to their solubility.</w:t>
      </w:r>
      <w:r w:rsidRPr="001A2766">
        <w:rPr>
          <w:rFonts w:asciiTheme="minorHAnsi" w:hAnsiTheme="minorHAnsi"/>
          <w:color w:val="000000" w:themeColor="text1"/>
          <w:vertAlign w:val="superscript"/>
        </w:rPr>
        <w:t>42</w:t>
      </w:r>
      <w:r w:rsidRPr="001A2766">
        <w:rPr>
          <w:rFonts w:asciiTheme="minorHAnsi" w:hAnsiTheme="minorHAnsi"/>
          <w:color w:val="000000" w:themeColor="text1"/>
        </w:rPr>
        <w:t xml:space="preserve"> They are also able to be expressed at high yields in a prokaryotic vector such as </w:t>
      </w:r>
      <w:r w:rsidRPr="001A2766">
        <w:rPr>
          <w:rFonts w:asciiTheme="minorHAnsi" w:hAnsiTheme="minorHAnsi"/>
          <w:i/>
          <w:color w:val="000000" w:themeColor="text1"/>
        </w:rPr>
        <w:t xml:space="preserve">Eschestria coli. </w:t>
      </w:r>
      <w:r w:rsidRPr="001A2766">
        <w:rPr>
          <w:rFonts w:asciiTheme="minorHAnsi" w:hAnsiTheme="minorHAnsi"/>
          <w:color w:val="000000" w:themeColor="text1"/>
        </w:rPr>
        <w:t xml:space="preserve">As seen in the next chapter, the turnover rate of P450 BM3 vastly rivals that of any human microsomes and overcomes many of the issues faced with traditional chemical synthesis and </w:t>
      </w:r>
      <w:r w:rsidRPr="001A2766">
        <w:rPr>
          <w:rFonts w:asciiTheme="minorHAnsi" w:hAnsiTheme="minorHAnsi"/>
          <w:i/>
          <w:color w:val="000000" w:themeColor="text1"/>
        </w:rPr>
        <w:t>in vitro</w:t>
      </w:r>
      <w:r w:rsidRPr="001A2766">
        <w:rPr>
          <w:rFonts w:asciiTheme="minorHAnsi" w:hAnsiTheme="minorHAnsi"/>
          <w:color w:val="000000" w:themeColor="text1"/>
        </w:rPr>
        <w:t xml:space="preserve"> human microsomal incubations. </w:t>
      </w:r>
    </w:p>
    <w:p w14:paraId="4777A0EF" w14:textId="24801EAD" w:rsidR="00964B0E" w:rsidRPr="001A2766" w:rsidRDefault="00964B0E" w:rsidP="001A2766">
      <w:pPr>
        <w:pStyle w:val="Heading2"/>
        <w:spacing w:line="360" w:lineRule="auto"/>
        <w:jc w:val="both"/>
        <w:rPr>
          <w:rFonts w:asciiTheme="minorHAnsi" w:hAnsiTheme="minorHAnsi"/>
          <w:color w:val="000000" w:themeColor="text1"/>
          <w:highlight w:val="magenta"/>
        </w:rPr>
      </w:pPr>
      <w:r w:rsidRPr="001A2766">
        <w:rPr>
          <w:rFonts w:asciiTheme="minorHAnsi" w:hAnsiTheme="minorHAnsi"/>
          <w:color w:val="000000" w:themeColor="text1"/>
        </w:rPr>
        <w:t xml:space="preserve"> </w:t>
      </w:r>
      <w:bookmarkStart w:id="43" w:name="_Toc60561238"/>
      <w:r w:rsidRPr="001A2766">
        <w:rPr>
          <w:rFonts w:asciiTheme="minorHAnsi" w:hAnsiTheme="minorHAnsi"/>
          <w:color w:val="000000" w:themeColor="text1"/>
          <w:highlight w:val="magenta"/>
        </w:rPr>
        <w:t>Pharmaceutical Applications of Drug Metabolites</w:t>
      </w:r>
      <w:bookmarkEnd w:id="43"/>
    </w:p>
    <w:p w14:paraId="55C422A2" w14:textId="77777777" w:rsidR="00964B0E" w:rsidRPr="001A2766" w:rsidRDefault="00964B0E" w:rsidP="001A2766">
      <w:pPr>
        <w:spacing w:line="360" w:lineRule="auto"/>
        <w:jc w:val="both"/>
        <w:rPr>
          <w:rFonts w:asciiTheme="minorHAnsi" w:hAnsiTheme="minorHAnsi"/>
          <w:color w:val="000000" w:themeColor="text1"/>
          <w:highlight w:val="magenta"/>
        </w:rPr>
      </w:pPr>
    </w:p>
    <w:p w14:paraId="5365D8D3" w14:textId="62258DF7" w:rsidR="00964B0E" w:rsidRPr="001A2766" w:rsidRDefault="00964B0E" w:rsidP="001A2766">
      <w:pPr>
        <w:spacing w:line="360" w:lineRule="auto"/>
        <w:jc w:val="both"/>
        <w:rPr>
          <w:rFonts w:asciiTheme="minorHAnsi" w:hAnsiTheme="minorHAnsi"/>
          <w:color w:val="000000" w:themeColor="text1"/>
          <w:highlight w:val="magenta"/>
        </w:rPr>
      </w:pPr>
      <w:r w:rsidRPr="001A2766">
        <w:rPr>
          <w:rFonts w:asciiTheme="minorHAnsi" w:hAnsiTheme="minorHAnsi"/>
          <w:color w:val="000000" w:themeColor="text1"/>
          <w:highlight w:val="magenta"/>
        </w:rPr>
        <w:t>P450 BM3 is utilised throughout the drug discovery pipeline, which is generally a lengthy and expensive process, with most drugs taking an average of ten years to reach the commercial market.</w:t>
      </w:r>
      <w:r w:rsidRPr="001A2766">
        <w:rPr>
          <w:rFonts w:asciiTheme="minorHAnsi" w:hAnsiTheme="minorHAnsi"/>
          <w:color w:val="000000" w:themeColor="text1"/>
          <w:highlight w:val="magenta"/>
        </w:rPr>
        <w:fldChar w:fldCharType="begin" w:fldLock="1"/>
      </w:r>
      <w:r w:rsidRPr="001A2766">
        <w:rPr>
          <w:rFonts w:asciiTheme="minorHAnsi" w:hAnsiTheme="minorHAnsi"/>
          <w:color w:val="000000" w:themeColor="text1"/>
          <w:highlight w:val="magenta"/>
        </w:rPr>
        <w:instrText>ADDIN CSL_CITATION {"citationItems":[{"id":"ITEM-1","itemData":{"DOI":"10.1016/j.trci.2017.10.005","ISSN":"23528737","PMID":"29255791","abstract":"This article provides a brief overview of the processes of drug discovery and development. Our aim is to help scientists whose research may be relevant to drug discovery and/or development to frame their research report in a way that appropriately places their findings within the drug discovery and development process and thereby support effective translation of preclinical research to humans. One overall theme of our article is that the process is sufficiently long, complex, and expensive so that many biological targets must be considered for every new medicine eventually approved for clinical use and new research tools may be needed to investigate each new target. Studies that contribute to solving any of the many scientific and operational issues involved in the development process can improve the efficiency of the process. An awareness of these issues allows the early implementation of measures to increase the opportunity for success. As editors of the journal, we encourage submission of research reports that provide data relevant to the issues presented.","author":[{"dropping-particle":"","family":"Mohs","given":"Richard C.","non-dropping-particle":"","parse-names":false,"suffix":""},{"dropping-particle":"","family":"Greig","given":"Nigel H.","non-dropping-particle":"","parse-names":false,"suffix":""}],"container-title":"Alzheimer's and Dementia: Translational Research and Clinical Interventions","id":"ITEM-1","issue":"4","issued":{"date-parts":[["2017","11","1"]]},"page":"651-657","publisher":"Elsevier Inc","title":"Drug discovery and development: Role of basic biological research","type":"article","volume":"3"},"uris":["http://www.mendeley.com/documents/?uuid=248cf6fc-6677-3d83-8fe4-f46518513120"]}],"mendeley":{"formattedCitation":"(Mohs and Greig, 2017)","plainTextFormattedCitation":"(Mohs and Greig, 2017)","previouslyFormattedCitation":"(Mohs and Greig, 2017)"},"properties":{"noteIndex":0},"schema":"https://github.com/citation-style-language/schema/raw/master/csl-citation.json"}</w:instrText>
      </w:r>
      <w:r w:rsidRPr="001A2766">
        <w:rPr>
          <w:rFonts w:asciiTheme="minorHAnsi" w:hAnsiTheme="minorHAnsi"/>
          <w:color w:val="000000" w:themeColor="text1"/>
          <w:highlight w:val="magenta"/>
        </w:rPr>
        <w:fldChar w:fldCharType="separate"/>
      </w:r>
      <w:r w:rsidRPr="001A2766">
        <w:rPr>
          <w:rFonts w:asciiTheme="minorHAnsi" w:hAnsiTheme="minorHAnsi"/>
          <w:noProof/>
          <w:color w:val="000000" w:themeColor="text1"/>
          <w:highlight w:val="magenta"/>
        </w:rPr>
        <w:t>(Mohs and Greig, 2017)</w:t>
      </w:r>
      <w:r w:rsidRPr="001A2766">
        <w:rPr>
          <w:rFonts w:asciiTheme="minorHAnsi" w:hAnsiTheme="minorHAnsi"/>
          <w:color w:val="000000" w:themeColor="text1"/>
          <w:highlight w:val="magenta"/>
        </w:rPr>
        <w:fldChar w:fldCharType="end"/>
      </w:r>
      <w:r w:rsidRPr="001A2766">
        <w:rPr>
          <w:rFonts w:asciiTheme="minorHAnsi" w:hAnsiTheme="minorHAnsi"/>
          <w:color w:val="000000" w:themeColor="text1"/>
          <w:highlight w:val="magenta"/>
        </w:rPr>
        <w:t xml:space="preserve"> In the earlier stage of drug development, intrusive studies into the metabolism of novel drugs is of paramount importance, in order to determine drug- drug interactions, toxicity, which alters the drugs half- life, and various other side effects which may arise from toxic metabolites. The earlier problems with a drugs toxicity of efficacy is detected, the less time and expense is wasted downstream, where failed drugs do not progress past initial formulation studies, preclinical or clinical phase trials.</w:t>
      </w:r>
      <w:r w:rsidRPr="001A2766">
        <w:rPr>
          <w:rFonts w:asciiTheme="minorHAnsi" w:hAnsiTheme="minorHAnsi"/>
          <w:color w:val="000000" w:themeColor="text1"/>
          <w:highlight w:val="magenta"/>
        </w:rPr>
        <w:fldChar w:fldCharType="begin" w:fldLock="1"/>
      </w:r>
      <w:r w:rsidRPr="001A2766">
        <w:rPr>
          <w:rFonts w:asciiTheme="minorHAnsi" w:hAnsiTheme="minorHAnsi"/>
          <w:color w:val="000000" w:themeColor="text1"/>
          <w:highlight w:val="magenta"/>
        </w:rPr>
        <w:instrText>ADDIN CSL_CITATION {"citationItems":[{"id":"ITEM-1","itemData":{"DOI":"10.2174/138920006775541552","ISSN":"13892002","PMID":"16472106","abstract":"Lack of efficacy and toxicity are considered to be major reasons for drug failures and pharmacokinetics governs them to a large extent. Compound with favorable pharmacokinetics is more likely to be efficacious and safe. Therefore, the preclinical pharmacokinetic evaluation should be comprehensive enough to ensure that compounds do not fail in the clinic. Preclinical ADME screening facilitates early elimination of weak candidates and directs the entire focus of the drug development program towards fewer potential lead candidates. Hence, it is mandatory that the pre-clinical candidates are subjected to as many possible reality checks. Reliance on in-vitro tests should be minimized because they do not represent the real physiological environment but rather slow down the pace of a drug discovery program. Compounds can be straight away subjected to in-vivo high throughput screens such as cassette dosing, cassette analysis or rapid rat screen etc. Candidates with the desired in-vivo pharmacokinetic profile may be further profiled in-vitro, using assays such as metabolic stability, reaction phenotyping, CYP-450 inhibition and induction, plasma protein binding etc. in human microsomes, human recombinant CYP-450 enzymes and human plasma. This also provides an early indication of whether the compound which worked in animals would work in human as well. In-vitro metabolic stability profile is a qualitative as well as quantitative comparison of metabolism of a compound in human and animal models. It helps in identifying the right model for toxicity studies. Extensive metabolism is generally considered a liability as it limits the systemic exposure and shortens the half-life of a compound. Several strategies such as reduction of lipophilicity, modification and / or blocking of metabolically soft spots and use of enzyme inhibitors; have been developed to combat metabolism. In spite of several concerns, the fact that active metabolites of several marketed drugs have been developed as drugs with better efficacy, safety and pharmacokinetics profile; cannot be denied. Therefore, instead of considering metabolic instability a liability it can be exploited as a tool for discovering better drugs. It is equally important to identify the metabolic pathways of the drug candidates by conducting in-vitro CYP450 reaction phenotyping assays. The identification of drug metabolizing enzymes involved in the major metabolic pathways of a compound helps in predicting the probable drug-…","author":[{"dropping-particle":"","family":"Singh","given":"Sonu","non-dropping-particle":"","parse-names":false,"suffix":""}],"container-title":"Current Drug Metabolism","id":"ITEM-1","issue":"2","issued":{"date-parts":[["2006","2","2"]]},"page":"165-182","publisher":"Bentham Science Publishers Ltd.","title":"Preclinical Pharmacokinetics: An Approach Towards Safer and Efficacious Drugs","type":"article-journal","volume":"7"},"uris":["http://www.mendeley.com/documents/?uuid=c856323c-adc9-387c-8fa3-1bb3a099738d"]}],"mendeley":{"formattedCitation":"(Singh, 2006)","plainTextFormattedCitation":"(Singh, 2006)","previouslyFormattedCitation":"(Singh, 2006)"},"properties":{"noteIndex":0},"schema":"https://github.com/citation-style-language/schema/raw/master/csl-citation.json"}</w:instrText>
      </w:r>
      <w:r w:rsidRPr="001A2766">
        <w:rPr>
          <w:rFonts w:asciiTheme="minorHAnsi" w:hAnsiTheme="minorHAnsi"/>
          <w:color w:val="000000" w:themeColor="text1"/>
          <w:highlight w:val="magenta"/>
        </w:rPr>
        <w:fldChar w:fldCharType="separate"/>
      </w:r>
      <w:r w:rsidRPr="001A2766">
        <w:rPr>
          <w:rFonts w:asciiTheme="minorHAnsi" w:hAnsiTheme="minorHAnsi"/>
          <w:noProof/>
          <w:color w:val="000000" w:themeColor="text1"/>
          <w:highlight w:val="magenta"/>
        </w:rPr>
        <w:t>(Singh, 2006)</w:t>
      </w:r>
      <w:r w:rsidRPr="001A2766">
        <w:rPr>
          <w:rFonts w:asciiTheme="minorHAnsi" w:hAnsiTheme="minorHAnsi"/>
          <w:color w:val="000000" w:themeColor="text1"/>
          <w:highlight w:val="magenta"/>
        </w:rPr>
        <w:fldChar w:fldCharType="end"/>
      </w:r>
      <w:r w:rsidRPr="001A2766">
        <w:rPr>
          <w:rFonts w:asciiTheme="minorHAnsi" w:hAnsiTheme="minorHAnsi"/>
          <w:color w:val="000000" w:themeColor="text1"/>
          <w:highlight w:val="magenta"/>
        </w:rPr>
        <w:t xml:space="preserve"> The FDA states that for all metabolites which are produced within 10% of the initial parent drug, a full metabolic profile must outline a full identification and characterization.</w:t>
      </w:r>
    </w:p>
    <w:p w14:paraId="053BF4FE" w14:textId="77777777" w:rsidR="00964B0E" w:rsidRPr="001A2766" w:rsidRDefault="00964B0E" w:rsidP="001A2766">
      <w:pPr>
        <w:spacing w:line="360" w:lineRule="auto"/>
        <w:jc w:val="both"/>
        <w:rPr>
          <w:rFonts w:asciiTheme="minorHAnsi" w:hAnsiTheme="minorHAnsi"/>
          <w:color w:val="000000" w:themeColor="text1"/>
          <w:highlight w:val="magenta"/>
        </w:rPr>
      </w:pPr>
    </w:p>
    <w:p w14:paraId="68325BAF" w14:textId="77777777" w:rsidR="00964B0E" w:rsidRPr="001A2766" w:rsidRDefault="00964B0E" w:rsidP="001A2766">
      <w:pPr>
        <w:spacing w:line="360" w:lineRule="auto"/>
        <w:jc w:val="both"/>
        <w:rPr>
          <w:rFonts w:asciiTheme="minorHAnsi" w:hAnsiTheme="minorHAnsi"/>
          <w:color w:val="000000" w:themeColor="text1"/>
          <w:highlight w:val="magenta"/>
        </w:rPr>
      </w:pPr>
      <w:r w:rsidRPr="001A2766">
        <w:rPr>
          <w:rFonts w:asciiTheme="minorHAnsi" w:hAnsiTheme="minorHAnsi"/>
          <w:color w:val="000000" w:themeColor="text1"/>
          <w:highlight w:val="magenta"/>
        </w:rPr>
        <w:t xml:space="preserve">There has been evidence of drug metabolites having the same mode of action as the parent drug and therefore massively increase the bioactivity of the drug overall. The beta- blocker propranolol and one of its major metabolites, 4’-hydroxypropanolol exhibit this effect….  </w:t>
      </w:r>
    </w:p>
    <w:p w14:paraId="6EF4373E" w14:textId="25AFF33E" w:rsidR="00964B0E" w:rsidRPr="001A2766" w:rsidRDefault="00964B0E" w:rsidP="001A2766">
      <w:pPr>
        <w:spacing w:line="360" w:lineRule="auto"/>
        <w:jc w:val="both"/>
        <w:rPr>
          <w:rFonts w:asciiTheme="minorHAnsi" w:hAnsiTheme="minorHAnsi"/>
          <w:color w:val="000000" w:themeColor="text1"/>
        </w:rPr>
      </w:pPr>
      <w:r w:rsidRPr="001A2766">
        <w:rPr>
          <w:rFonts w:asciiTheme="minorHAnsi" w:hAnsiTheme="minorHAnsi"/>
          <w:color w:val="000000" w:themeColor="text1"/>
          <w:highlight w:val="magenta"/>
        </w:rPr>
        <w:t>Propranolol can also be considered as a leading example, demonstrating the use of bacterial P450s to selectively hydroxylate the parent drug and therefore bypass the need for severe reaction conditions and poor yields.</w:t>
      </w:r>
      <w:r w:rsidRPr="001A2766">
        <w:rPr>
          <w:rFonts w:asciiTheme="minorHAnsi" w:hAnsiTheme="minorHAnsi"/>
          <w:color w:val="000000" w:themeColor="text1"/>
          <w:highlight w:val="magenta"/>
        </w:rPr>
        <w:fldChar w:fldCharType="begin" w:fldLock="1"/>
      </w:r>
      <w:r w:rsidRPr="001A2766">
        <w:rPr>
          <w:rFonts w:asciiTheme="minorHAnsi" w:hAnsiTheme="minorHAnsi"/>
          <w:color w:val="000000" w:themeColor="text1"/>
          <w:highlight w:val="magenta"/>
        </w:rPr>
        <w:instrText>ADDIN CSL_CITATION {"citationItems":[{"id":"ITEM-1","itemData":{"DOI":"10.1021/acscatal.8b01004","ISSN":"21555435","abstract":"Propranolol is a widely used beta-blocker that is metabolized by human liver P450 monooxygenases into equipotent hydroxylated human drug metabolites (HDMs). It is paramount for the pharmaceutical industry to evaluate the toxicity and activity of these metabolites, but unfortunately, their synthesis has hitherto involved the use of severe conditions, with poor reaction yields and unwanted byproducts. Unspecific peroxygenases (UPOs) catalyze the selective oxyfunctionalization of C-H bonds, and they are of particular interest in synthetic organic chemistry. Here, we describe the engineering of UPO from Agrocybe aegerita for the efficient synthesis of 5′-hydroxypropranolol (5′-OHP). We employed a structure-guided evolution approach combined with computational analysis, with the aim of avoiding unwanted phenoxyl radical coupling without having to dope the reaction with radical scavengers. The evolved biocatalyst showed a catalytic efficiency enhanced by 2 orders of magnitude and 99% regioselectivity for the synthesis of 5′-OHP. When the UPO mutant was combined with an H2O2 in situ generation system using methanol as sacrificial electron donor, total turnover numbers of up to 264 000 were achieved, offering a cost-effective and readily scalable method to rapidly prepare 5′-OHP.","author":[{"dropping-particle":"","family":"Gomez De Santos","given":"Patricia","non-dropping-particle":"","parse-names":false,"suffix":""},{"dropping-particle":"","family":"Cañellas","given":"Marina","non-dropping-particle":"","parse-names":false,"suffix":""},{"dropping-particle":"","family":"Tieves","given":"Florian","non-dropping-particle":"","parse-names":false,"suffix":""},{"dropping-particle":"","family":"Younes","given":"Sabry H.H.","non-dropping-particle":"","parse-names":false,"suffix":""},{"dropping-particle":"","family":"Molina-Espeja","given":"Patricia","non-dropping-particle":"","parse-names":false,"suffix":""},{"dropping-particle":"","family":"Hofrichter","given":"Martin","non-dropping-particle":"","parse-names":false,"suffix":""},{"dropping-particle":"","family":"Hollmann","given":"Frank","non-dropping-particle":"","parse-names":false,"suffix":""},{"dropping-particle":"","family":"Guallar","given":"Victor","non-dropping-particle":"","parse-names":false,"suffix":""},{"dropping-particle":"","family":"Alcalde","given":"Miguel","non-dropping-particle":"","parse-names":false,"suffix":""}],"container-title":"ACS Catalysis","id":"ITEM-1","issue":"6","issued":{"date-parts":[["2018","6","1"]]},"page":"4789-4799","publisher":"American Chemical Society","title":"Selective Synthesis of the Human Drug Metabolite 5′-Hydroxypropranolol by an Evolved Self-Sufficient Peroxygenase","type":"article-journal","volume":"8"},"uris":["http://www.mendeley.com/documents/?uuid=53766d53-8cb6-3365-9fec-ba8e826df1fa"]}],"mendeley":{"formattedCitation":"(Gomez De Santos &lt;i&gt;et al.&lt;/i&gt;, 2018)","plainTextFormattedCitation":"(Gomez De Santos et al., 2018)","previouslyFormattedCitation":"(Gomez De Santos &lt;i&gt;et al.&lt;/i&gt;, 2018)"},"properties":{"noteIndex":0},"schema":"https://github.com/citation-style-language/schema/raw/master/csl-citation.json"}</w:instrText>
      </w:r>
      <w:r w:rsidRPr="001A2766">
        <w:rPr>
          <w:rFonts w:asciiTheme="minorHAnsi" w:hAnsiTheme="minorHAnsi"/>
          <w:color w:val="000000" w:themeColor="text1"/>
          <w:highlight w:val="magenta"/>
        </w:rPr>
        <w:fldChar w:fldCharType="separate"/>
      </w:r>
      <w:r w:rsidRPr="001A2766">
        <w:rPr>
          <w:rFonts w:asciiTheme="minorHAnsi" w:hAnsiTheme="minorHAnsi"/>
          <w:noProof/>
          <w:color w:val="000000" w:themeColor="text1"/>
          <w:highlight w:val="magenta"/>
        </w:rPr>
        <w:t xml:space="preserve">(Gomez De Santos </w:t>
      </w:r>
      <w:r w:rsidRPr="001A2766">
        <w:rPr>
          <w:rFonts w:asciiTheme="minorHAnsi" w:hAnsiTheme="minorHAnsi"/>
          <w:i/>
          <w:noProof/>
          <w:color w:val="000000" w:themeColor="text1"/>
          <w:highlight w:val="magenta"/>
        </w:rPr>
        <w:t>et al.</w:t>
      </w:r>
      <w:r w:rsidRPr="001A2766">
        <w:rPr>
          <w:rFonts w:asciiTheme="minorHAnsi" w:hAnsiTheme="minorHAnsi"/>
          <w:noProof/>
          <w:color w:val="000000" w:themeColor="text1"/>
          <w:highlight w:val="magenta"/>
        </w:rPr>
        <w:t>, 2018)</w:t>
      </w:r>
      <w:r w:rsidRPr="001A2766">
        <w:rPr>
          <w:rFonts w:asciiTheme="minorHAnsi" w:hAnsiTheme="minorHAnsi"/>
          <w:color w:val="000000" w:themeColor="text1"/>
          <w:highlight w:val="magenta"/>
        </w:rPr>
        <w:fldChar w:fldCharType="end"/>
      </w:r>
      <w:r w:rsidR="0003638A" w:rsidRPr="001A2766">
        <w:rPr>
          <w:rFonts w:asciiTheme="minorHAnsi" w:hAnsiTheme="minorHAnsi"/>
          <w:color w:val="000000" w:themeColor="text1"/>
        </w:rPr>
        <w:t xml:space="preserve"> Cut out or append to Drug met section? </w:t>
      </w:r>
    </w:p>
    <w:p w14:paraId="04DE65F9" w14:textId="29F82A3B" w:rsidR="00964B0E" w:rsidRPr="001A2766" w:rsidRDefault="00964B0E" w:rsidP="001A2766">
      <w:pPr>
        <w:spacing w:line="360" w:lineRule="auto"/>
        <w:jc w:val="both"/>
        <w:rPr>
          <w:rFonts w:asciiTheme="minorHAnsi" w:hAnsiTheme="minorHAnsi"/>
          <w:color w:val="000000" w:themeColor="text1"/>
        </w:rPr>
      </w:pPr>
    </w:p>
    <w:p w14:paraId="42140A1E" w14:textId="5BD8536D" w:rsidR="00D5353B" w:rsidRPr="001A2766" w:rsidRDefault="00036952" w:rsidP="001A2766">
      <w:pPr>
        <w:pStyle w:val="Heading2"/>
        <w:spacing w:line="360" w:lineRule="auto"/>
        <w:jc w:val="both"/>
        <w:rPr>
          <w:rFonts w:asciiTheme="minorHAnsi" w:hAnsiTheme="minorHAnsi"/>
          <w:b/>
          <w:bCs/>
          <w:color w:val="000000" w:themeColor="text1"/>
        </w:rPr>
      </w:pPr>
      <w:bookmarkStart w:id="44" w:name="_Toc60561239"/>
      <w:r w:rsidRPr="001A2766">
        <w:rPr>
          <w:rFonts w:asciiTheme="minorHAnsi" w:hAnsiTheme="minorHAnsi"/>
          <w:b/>
          <w:bCs/>
          <w:color w:val="000000" w:themeColor="text1"/>
        </w:rPr>
        <w:lastRenderedPageBreak/>
        <w:t xml:space="preserve">1.3.5 </w:t>
      </w:r>
      <w:r w:rsidR="00D5353B" w:rsidRPr="001A2766">
        <w:rPr>
          <w:rFonts w:asciiTheme="minorHAnsi" w:hAnsiTheme="minorHAnsi"/>
          <w:b/>
          <w:bCs/>
          <w:color w:val="000000" w:themeColor="text1"/>
        </w:rPr>
        <w:t>The Glitazone Drug Class</w:t>
      </w:r>
      <w:bookmarkEnd w:id="44"/>
    </w:p>
    <w:p w14:paraId="15D4F07A" w14:textId="77777777" w:rsidR="00D5353B" w:rsidRPr="001A2766" w:rsidRDefault="00D5353B" w:rsidP="001A2766">
      <w:pPr>
        <w:spacing w:line="360" w:lineRule="auto"/>
        <w:jc w:val="both"/>
        <w:rPr>
          <w:rFonts w:asciiTheme="minorHAnsi" w:hAnsiTheme="minorHAnsi"/>
          <w:color w:val="000000" w:themeColor="text1"/>
        </w:rPr>
      </w:pPr>
    </w:p>
    <w:p w14:paraId="2669F3AB" w14:textId="704267E0" w:rsidR="00543FBB" w:rsidRPr="001A2766" w:rsidRDefault="00D5353B" w:rsidP="001A2766">
      <w:pPr>
        <w:spacing w:line="360" w:lineRule="auto"/>
        <w:jc w:val="both"/>
        <w:rPr>
          <w:rFonts w:asciiTheme="minorHAnsi" w:hAnsiTheme="minorHAnsi"/>
          <w:color w:val="000000" w:themeColor="text1"/>
        </w:rPr>
      </w:pPr>
      <w:r w:rsidRPr="001A2766">
        <w:rPr>
          <w:rFonts w:asciiTheme="minorHAnsi" w:hAnsiTheme="minorHAnsi"/>
          <w:color w:val="000000" w:themeColor="text1"/>
        </w:rPr>
        <w:t xml:space="preserve">The Glitazone drug class is a family of </w:t>
      </w:r>
      <w:r w:rsidR="00585CAD" w:rsidRPr="001A2766">
        <w:rPr>
          <w:rFonts w:asciiTheme="minorHAnsi" w:hAnsiTheme="minorHAnsi"/>
          <w:color w:val="000000" w:themeColor="text1"/>
        </w:rPr>
        <w:t>peroxisome</w:t>
      </w:r>
      <w:r w:rsidRPr="001A2766">
        <w:rPr>
          <w:rFonts w:asciiTheme="minorHAnsi" w:hAnsiTheme="minorHAnsi"/>
          <w:color w:val="000000" w:themeColor="text1"/>
        </w:rPr>
        <w:t xml:space="preserve"> proliferator-activated receptor-γ (</w:t>
      </w:r>
      <w:proofErr w:type="spellStart"/>
      <w:r w:rsidRPr="001A2766">
        <w:rPr>
          <w:rFonts w:asciiTheme="minorHAnsi" w:hAnsiTheme="minorHAnsi"/>
          <w:color w:val="000000" w:themeColor="text1"/>
        </w:rPr>
        <w:t>PPARγ</w:t>
      </w:r>
      <w:proofErr w:type="spellEnd"/>
      <w:r w:rsidRPr="001A2766">
        <w:rPr>
          <w:rFonts w:asciiTheme="minorHAnsi" w:hAnsiTheme="minorHAnsi"/>
          <w:color w:val="000000" w:themeColor="text1"/>
        </w:rPr>
        <w:t xml:space="preserve">) agonists which are actively used in the treatment of Type- II diabetes mellitus.  </w:t>
      </w:r>
      <w:r w:rsidRPr="001A2766">
        <w:rPr>
          <w:rFonts w:asciiTheme="minorHAnsi" w:hAnsiTheme="minorHAnsi"/>
          <w:color w:val="000000" w:themeColor="text1"/>
        </w:rPr>
        <w:fldChar w:fldCharType="begin" w:fldLock="1"/>
      </w:r>
      <w:r w:rsidR="004F18DB" w:rsidRPr="001A2766">
        <w:rPr>
          <w:rFonts w:asciiTheme="minorHAnsi" w:hAnsiTheme="minorHAnsi"/>
          <w:color w:val="000000" w:themeColor="text1"/>
        </w:rPr>
        <w:instrText>ADDIN CSL_CITATION {"citationItems":[{"id":"ITEM-1","itemData":{"DOI":"10.1152/ajpendo.00485.2001","ISSN":"0193-1849","abstract":"&lt;p&gt; We studied the effect of the antihyperglycemic glitazones, ciglitazone, troglitazone, and rosiglitazone, on glutamine metabolism in renal tubule-derived Madin-Darby canine kidney (MDCK) cells. Troglitazone (25 μM) enhanced glucose uptake and lactate production by 108 and 92% (both P &amp;lt; 0.001). Glutamine utilization was not inhibited, but alanine formation decreased and ammonium formation increased (both P &amp;lt; 0.005). The decrease in net alanine formation occurred with a change in alanine aminotransferase (ALT) reactants, from close to equilibrium to away from equilibrium, consistent with inhibition of ALT activity. A shift of glutamine's amino nitrogen from alanine into ammonium was confirmed by usingl-[2- &lt;sup&gt;15&lt;/sup&gt; N]glutamine and measuring the [ &lt;sup&gt;15&lt;/sup&gt; N]alanine and [ &lt;sup&gt;15&lt;/sup&gt; N]ammonium production. The glitazone-induced shift from alanine to ammonium in glutamate metabolism was dose dependent, with troglitazone being twofold more potent than rosiglitazone and ciglitazone. All three glitazones induced a spontaneous cellular acidosis, reflecting impaired acid extrusion in responding to both an exogenous (NH[Formula: see text]) and an endogenous (lactic acid) load. Our findings are consistent with glitazones inducing a spontaneous cellular acidosis associated with a shift in glutamine amino nitrogen metabolism from predominantly anabolic into a catabolic pathway. &lt;/p&gt;","author":[{"dropping-particle":"","family":"Coates","given":"Greg","non-dropping-particle":"","parse-names":false,"suffix":""},{"dropping-particle":"","family":"Nissim","given":"Itzhak","non-dropping-particle":"","parse-names":false,"suffix":""},{"dropping-particle":"","family":"Battarbee","given":"Harold","non-dropping-particle":"","parse-names":false,"suffix":""},{"dropping-particle":"","family":"Welbourne","given":"Tomas","non-dropping-particle":"","parse-names":false,"suffix":""}],"container-title":"American Journal of Physiology-Endocrinology and Metabolism","id":"ITEM-1","issue":"4","issued":{"date-parts":[["2002","10","1"]]},"page":"E729-E737","publisher":"American Physiological Society","title":"Glitazones regulate glutamine metabolism by inducing a cellular acidosis in MDCK cells","type":"article-journal","volume":"283"},"uris":["http://www.mendeley.com/documents/?uuid=1286b084-13fe-3c78-bbc8-84cdbdde383e"]}],"mendeley":{"formattedCitation":"(Coates &lt;i&gt;et al.&lt;/i&gt;, 2002)","plainTextFormattedCitation":"(Coates et al., 2002)","previouslyFormattedCitation":"(Coates &lt;i&gt;et al.&lt;/i&gt;, 2002)"},"properties":{"noteIndex":0},"schema":"https://github.com/citation-style-language/schema/raw/master/csl-citation.json"}</w:instrText>
      </w:r>
      <w:r w:rsidRPr="001A2766">
        <w:rPr>
          <w:rFonts w:asciiTheme="minorHAnsi" w:hAnsiTheme="minorHAnsi"/>
          <w:color w:val="000000" w:themeColor="text1"/>
        </w:rPr>
        <w:fldChar w:fldCharType="separate"/>
      </w:r>
      <w:r w:rsidR="004F18DB" w:rsidRPr="001A2766">
        <w:rPr>
          <w:rFonts w:asciiTheme="minorHAnsi" w:hAnsiTheme="minorHAnsi"/>
          <w:noProof/>
          <w:color w:val="000000" w:themeColor="text1"/>
        </w:rPr>
        <w:t xml:space="preserve">(Coates </w:t>
      </w:r>
      <w:r w:rsidR="004F18DB" w:rsidRPr="001A2766">
        <w:rPr>
          <w:rFonts w:asciiTheme="minorHAnsi" w:hAnsiTheme="minorHAnsi"/>
          <w:i/>
          <w:noProof/>
          <w:color w:val="000000" w:themeColor="text1"/>
        </w:rPr>
        <w:t>et al.</w:t>
      </w:r>
      <w:r w:rsidR="004F18DB" w:rsidRPr="001A2766">
        <w:rPr>
          <w:rFonts w:asciiTheme="minorHAnsi" w:hAnsiTheme="minorHAnsi"/>
          <w:noProof/>
          <w:color w:val="000000" w:themeColor="text1"/>
        </w:rPr>
        <w:t>, 2002)</w:t>
      </w:r>
      <w:r w:rsidRPr="001A2766">
        <w:rPr>
          <w:rFonts w:asciiTheme="minorHAnsi" w:hAnsiTheme="minorHAnsi"/>
          <w:color w:val="000000" w:themeColor="text1"/>
        </w:rPr>
        <w:fldChar w:fldCharType="end"/>
      </w:r>
      <w:r w:rsidR="004F3775" w:rsidRPr="001A2766">
        <w:rPr>
          <w:rFonts w:asciiTheme="minorHAnsi" w:hAnsiTheme="minorHAnsi"/>
          <w:color w:val="000000" w:themeColor="text1"/>
        </w:rPr>
        <w:t xml:space="preserve">. </w:t>
      </w:r>
      <w:r w:rsidR="00543FBB" w:rsidRPr="001A2766">
        <w:rPr>
          <w:rFonts w:asciiTheme="minorHAnsi" w:hAnsiTheme="minorHAnsi"/>
          <w:color w:val="000000" w:themeColor="text1"/>
        </w:rPr>
        <w:t>Diabetes</w:t>
      </w:r>
      <w:r w:rsidR="00163A6B" w:rsidRPr="001A2766">
        <w:rPr>
          <w:rFonts w:asciiTheme="minorHAnsi" w:hAnsiTheme="minorHAnsi"/>
          <w:color w:val="000000" w:themeColor="text1"/>
        </w:rPr>
        <w:t xml:space="preserve"> mellitus</w:t>
      </w:r>
      <w:r w:rsidR="00543FBB" w:rsidRPr="001A2766">
        <w:rPr>
          <w:rFonts w:asciiTheme="minorHAnsi" w:hAnsiTheme="minorHAnsi"/>
          <w:color w:val="000000" w:themeColor="text1"/>
        </w:rPr>
        <w:t xml:space="preserve"> is a disease which </w:t>
      </w:r>
      <w:r w:rsidR="00163A6B" w:rsidRPr="001A2766">
        <w:rPr>
          <w:rFonts w:asciiTheme="minorHAnsi" w:hAnsiTheme="minorHAnsi"/>
          <w:color w:val="000000" w:themeColor="text1"/>
        </w:rPr>
        <w:t>can present</w:t>
      </w:r>
      <w:r w:rsidR="00543FBB" w:rsidRPr="001A2766">
        <w:rPr>
          <w:rFonts w:asciiTheme="minorHAnsi" w:hAnsiTheme="minorHAnsi"/>
          <w:color w:val="000000" w:themeColor="text1"/>
        </w:rPr>
        <w:t xml:space="preserve"> in two forms, Type I and II. People suffering with type II diabetes have an increased blood sugar (glucose) level, due to poor production of the hormone insulin, or a resistance to insulin</w:t>
      </w:r>
      <w:r w:rsidR="00163A6B" w:rsidRPr="001A2766">
        <w:rPr>
          <w:rFonts w:asciiTheme="minorHAnsi" w:hAnsiTheme="minorHAnsi"/>
          <w:color w:val="000000" w:themeColor="text1"/>
        </w:rPr>
        <w:t xml:space="preserve"> resulting in sustained periods of hyperglycaemia. </w:t>
      </w:r>
    </w:p>
    <w:p w14:paraId="682ACA5A" w14:textId="4A0AFB61" w:rsidR="002E5FA5" w:rsidRPr="001A2766" w:rsidRDefault="002E5FA5" w:rsidP="001A2766">
      <w:pPr>
        <w:spacing w:line="360" w:lineRule="auto"/>
        <w:jc w:val="both"/>
        <w:rPr>
          <w:rFonts w:asciiTheme="minorHAnsi" w:hAnsiTheme="minorHAnsi"/>
          <w:color w:val="000000" w:themeColor="text1"/>
        </w:rPr>
      </w:pPr>
    </w:p>
    <w:p w14:paraId="225A8AD0" w14:textId="77777777" w:rsidR="00163A6B" w:rsidRPr="001A2766" w:rsidRDefault="00163A6B" w:rsidP="001A2766">
      <w:pPr>
        <w:spacing w:line="360" w:lineRule="auto"/>
        <w:jc w:val="both"/>
        <w:rPr>
          <w:rFonts w:asciiTheme="minorHAnsi" w:hAnsiTheme="minorHAnsi"/>
          <w:color w:val="000000" w:themeColor="text1"/>
        </w:rPr>
      </w:pPr>
    </w:p>
    <w:p w14:paraId="4CA1D0BC" w14:textId="77777777" w:rsidR="00AC343C" w:rsidRPr="001A2766" w:rsidRDefault="00AC343C" w:rsidP="001A2766">
      <w:pPr>
        <w:spacing w:line="360" w:lineRule="auto"/>
        <w:jc w:val="both"/>
        <w:rPr>
          <w:rFonts w:asciiTheme="minorHAnsi" w:hAnsiTheme="minorHAnsi"/>
          <w:color w:val="000000" w:themeColor="text1"/>
        </w:rPr>
      </w:pPr>
    </w:p>
    <w:p w14:paraId="29A40C33" w14:textId="77777777" w:rsidR="00AC343C" w:rsidRPr="001A2766" w:rsidRDefault="00AC343C" w:rsidP="001A2766">
      <w:pPr>
        <w:spacing w:line="360" w:lineRule="auto"/>
        <w:jc w:val="both"/>
        <w:rPr>
          <w:rFonts w:asciiTheme="minorHAnsi" w:hAnsiTheme="minorHAnsi"/>
          <w:color w:val="000000" w:themeColor="text1"/>
        </w:rPr>
      </w:pPr>
    </w:p>
    <w:p w14:paraId="1574D067" w14:textId="624381A8" w:rsidR="00AC343C" w:rsidRPr="001A2766" w:rsidRDefault="00393028" w:rsidP="001A2766">
      <w:pPr>
        <w:pStyle w:val="Heading1"/>
        <w:numPr>
          <w:ilvl w:val="0"/>
          <w:numId w:val="2"/>
        </w:numPr>
        <w:spacing w:line="360" w:lineRule="auto"/>
        <w:jc w:val="both"/>
        <w:rPr>
          <w:rFonts w:asciiTheme="minorHAnsi" w:hAnsiTheme="minorHAnsi"/>
          <w:b/>
          <w:bCs/>
          <w:color w:val="000000" w:themeColor="text1"/>
        </w:rPr>
      </w:pPr>
      <w:bookmarkStart w:id="45" w:name="_Toc60561240"/>
      <w:r w:rsidRPr="001A2766">
        <w:rPr>
          <w:rFonts w:asciiTheme="minorHAnsi" w:hAnsiTheme="minorHAnsi"/>
          <w:b/>
          <w:bCs/>
          <w:color w:val="000000" w:themeColor="text1"/>
        </w:rPr>
        <w:t>Biotechnological application</w:t>
      </w:r>
      <w:bookmarkEnd w:id="45"/>
      <w:r w:rsidR="0003638A" w:rsidRPr="001A2766">
        <w:rPr>
          <w:rFonts w:asciiTheme="minorHAnsi" w:hAnsiTheme="minorHAnsi"/>
          <w:b/>
          <w:bCs/>
          <w:color w:val="000000" w:themeColor="text1"/>
        </w:rPr>
        <w:t xml:space="preserve">s of BM3 </w:t>
      </w:r>
      <w:r w:rsidRPr="001A2766">
        <w:rPr>
          <w:rFonts w:asciiTheme="minorHAnsi" w:hAnsiTheme="minorHAnsi"/>
          <w:b/>
          <w:bCs/>
          <w:color w:val="000000" w:themeColor="text1"/>
        </w:rPr>
        <w:t xml:space="preserve"> </w:t>
      </w:r>
    </w:p>
    <w:p w14:paraId="3D6BCB05" w14:textId="05591DC1" w:rsidR="002E5FA5" w:rsidRPr="001A2766" w:rsidRDefault="0000106A" w:rsidP="001A2766">
      <w:pPr>
        <w:spacing w:line="360" w:lineRule="auto"/>
        <w:jc w:val="both"/>
        <w:rPr>
          <w:rFonts w:asciiTheme="minorHAnsi" w:hAnsiTheme="minorHAnsi"/>
          <w:color w:val="000000" w:themeColor="text1"/>
        </w:rPr>
      </w:pPr>
      <w:r w:rsidRPr="001A2766">
        <w:rPr>
          <w:rFonts w:asciiTheme="minorHAnsi" w:hAnsiTheme="minorHAnsi"/>
          <w:color w:val="000000" w:themeColor="text1"/>
        </w:rPr>
        <w:t>Mutant libraries from varying labs around the world, such as Arnold</w:t>
      </w:r>
      <w:r w:rsidR="0014243D" w:rsidRPr="001A2766">
        <w:rPr>
          <w:rFonts w:asciiTheme="minorHAnsi" w:hAnsiTheme="minorHAnsi"/>
          <w:color w:val="000000" w:themeColor="text1"/>
          <w:highlight w:val="green"/>
        </w:rPr>
        <w:t>, hydrocarbon</w:t>
      </w:r>
      <w:r w:rsidR="00585CAD" w:rsidRPr="001A2766">
        <w:rPr>
          <w:rFonts w:asciiTheme="minorHAnsi" w:hAnsiTheme="minorHAnsi"/>
          <w:color w:val="000000" w:themeColor="text1"/>
          <w:highlight w:val="green"/>
        </w:rPr>
        <w:t>s/ carbene transfer…</w:t>
      </w:r>
      <w:r w:rsidR="00585CAD" w:rsidRPr="001A2766">
        <w:rPr>
          <w:rFonts w:asciiTheme="minorHAnsi" w:hAnsiTheme="minorHAnsi"/>
          <w:color w:val="000000" w:themeColor="text1"/>
        </w:rPr>
        <w:t xml:space="preserve"> </w:t>
      </w:r>
      <w:r w:rsidRPr="001A2766">
        <w:rPr>
          <w:rFonts w:asciiTheme="minorHAnsi" w:hAnsiTheme="minorHAnsi"/>
          <w:color w:val="000000" w:themeColor="text1"/>
        </w:rPr>
        <w:t xml:space="preserve">and Wong (Oxford) </w:t>
      </w:r>
      <w:r w:rsidR="0014243D" w:rsidRPr="001A2766">
        <w:rPr>
          <w:rFonts w:asciiTheme="minorHAnsi" w:hAnsiTheme="minorHAnsi"/>
          <w:color w:val="000000" w:themeColor="text1"/>
        </w:rPr>
        <w:t xml:space="preserve">flavour and scent compounds… </w:t>
      </w:r>
      <w:r w:rsidRPr="001A2766">
        <w:rPr>
          <w:rFonts w:asciiTheme="minorHAnsi" w:hAnsiTheme="minorHAnsi"/>
          <w:color w:val="000000" w:themeColor="text1"/>
        </w:rPr>
        <w:t>complied</w:t>
      </w:r>
      <w:r w:rsidR="00585CAD" w:rsidRPr="001A2766">
        <w:rPr>
          <w:rFonts w:asciiTheme="minorHAnsi" w:hAnsiTheme="minorHAnsi"/>
          <w:color w:val="000000" w:themeColor="text1"/>
        </w:rPr>
        <w:t xml:space="preserve"> mainly</w:t>
      </w:r>
      <w:r w:rsidRPr="001A2766">
        <w:rPr>
          <w:rFonts w:asciiTheme="minorHAnsi" w:hAnsiTheme="minorHAnsi"/>
          <w:color w:val="000000" w:themeColor="text1"/>
        </w:rPr>
        <w:t xml:space="preserve"> single, double, triple and quadruple mutants in several series of directed evolution studies. From these mutants, the following drugs were metabolised and found to produce active human metabolites: testosterone</w:t>
      </w:r>
      <w:r w:rsidR="0014243D" w:rsidRPr="001A2766">
        <w:rPr>
          <w:rFonts w:asciiTheme="minorHAnsi" w:hAnsiTheme="minorHAnsi"/>
          <w:color w:val="000000" w:themeColor="text1"/>
        </w:rPr>
        <w:t xml:space="preserve">…. </w:t>
      </w:r>
    </w:p>
    <w:p w14:paraId="1EA4DEB8" w14:textId="3600F370" w:rsidR="00585CAD" w:rsidRPr="001A2766" w:rsidRDefault="00585CAD" w:rsidP="001A2766">
      <w:pPr>
        <w:spacing w:line="360" w:lineRule="auto"/>
        <w:jc w:val="both"/>
        <w:rPr>
          <w:rFonts w:asciiTheme="minorHAnsi" w:hAnsiTheme="minorHAnsi"/>
          <w:color w:val="000000" w:themeColor="text1"/>
        </w:rPr>
      </w:pPr>
    </w:p>
    <w:p w14:paraId="5D87EB2C" w14:textId="46D72C09" w:rsidR="00585CAD" w:rsidRPr="001A2766" w:rsidRDefault="00585CAD" w:rsidP="001A2766">
      <w:pPr>
        <w:spacing w:line="360" w:lineRule="auto"/>
        <w:jc w:val="both"/>
        <w:rPr>
          <w:rFonts w:asciiTheme="minorHAnsi" w:hAnsiTheme="minorHAnsi" w:cstheme="majorHAnsi"/>
          <w:color w:val="000000" w:themeColor="text1"/>
        </w:rPr>
      </w:pPr>
      <w:r w:rsidRPr="001A2766">
        <w:rPr>
          <w:rFonts w:asciiTheme="minorHAnsi" w:hAnsiTheme="minorHAnsi" w:cstheme="majorHAnsi"/>
          <w:color w:val="000000" w:themeColor="text1"/>
        </w:rPr>
        <w:t xml:space="preserve">Further mutation studies have seen the number of mutations introduced to BM3 increase, For example. Arnold’s 139-3 mutant has 12 </w:t>
      </w:r>
      <w:r w:rsidRPr="001A2766">
        <w:rPr>
          <w:rFonts w:asciiTheme="minorHAnsi" w:hAnsiTheme="minorHAnsi" w:cstheme="majorHAnsi"/>
          <w:color w:val="000000" w:themeColor="text1"/>
          <w:highlight w:val="green"/>
        </w:rPr>
        <w:t>mutations…</w:t>
      </w:r>
      <w:r w:rsidRPr="001A2766">
        <w:rPr>
          <w:rFonts w:asciiTheme="minorHAnsi" w:hAnsiTheme="minorHAnsi" w:cstheme="majorHAnsi"/>
          <w:color w:val="000000" w:themeColor="text1"/>
        </w:rPr>
        <w:t xml:space="preserve"> </w:t>
      </w:r>
    </w:p>
    <w:p w14:paraId="6B586338" w14:textId="60FF5B03" w:rsidR="0000106A" w:rsidRPr="001A2766" w:rsidRDefault="0000106A" w:rsidP="001A2766">
      <w:pPr>
        <w:spacing w:line="360" w:lineRule="auto"/>
        <w:jc w:val="both"/>
        <w:rPr>
          <w:rFonts w:asciiTheme="minorHAnsi" w:hAnsiTheme="minorHAnsi"/>
          <w:color w:val="000000" w:themeColor="text1"/>
        </w:rPr>
      </w:pPr>
      <w:r w:rsidRPr="001A2766">
        <w:rPr>
          <w:rFonts w:asciiTheme="minorHAnsi" w:hAnsiTheme="minorHAnsi"/>
          <w:color w:val="000000" w:themeColor="text1"/>
        </w:rPr>
        <w:t xml:space="preserve">These methods were aided by computational methods, Wu et al….. </w:t>
      </w:r>
      <w:r w:rsidR="0014243D" w:rsidRPr="001A2766">
        <w:rPr>
          <w:rFonts w:asciiTheme="minorHAnsi" w:hAnsiTheme="minorHAnsi"/>
          <w:color w:val="000000" w:themeColor="text1"/>
        </w:rPr>
        <w:fldChar w:fldCharType="begin" w:fldLock="1"/>
      </w:r>
      <w:r w:rsidR="004C022E" w:rsidRPr="001A2766">
        <w:rPr>
          <w:rFonts w:asciiTheme="minorHAnsi" w:hAnsiTheme="minorHAnsi"/>
          <w:color w:val="000000" w:themeColor="text1"/>
        </w:rPr>
        <w:instrText>ADDIN CSL_CITATION {"citationItems":[{"id":"ITEM-1","itemData":{"DOI":"10.1038/nchem.1113","ISSN":"17554330","PMID":"21860465","abstract":"A current challenge in synthetic organic chemistry is the development of methods that allow the regio- and stereoselective oxidative C - H activation of natural or synthetic compounds with formation of the corresponding alcohols. Cytochrome P450 enzymes enable C - H activation at non-activated positions, but the simultaneous control of both regio- and stereoselectivity is problematic. Here, we demonstrate that directed evolution using iterative saturation mutagenesis provides a means to solve synthetic problems of this kind. Using P450 BM3(F87A) as the starting enzyme and testosterone as the substrate, which results in a 1:1 mixture of the 2β- and 15β-alcohols, mutants were obtained that are 96 - 97% selective for either of the two regioisomers, each with complete diastereoselectivity. The mutants can be used for selective oxidative hydroxylation of other steroids without performing additional mutagenesis experiments. Molecular dynamics simulations and docking experiments shed light on the origin of regio- and stereoselectivity. © 2011 Macmillan Publishers Limited. All rights reserved.","author":[{"dropping-particle":"","family":"Kille","given":"Sabrina","non-dropping-particle":"","parse-names":false,"suffix":""},{"dropping-particle":"","family":"Zilly","given":"Felipe E.","non-dropping-particle":"","parse-names":false,"suffix":""},{"dropping-particle":"","family":"Acevedo","given":"Juan P.","non-dropping-particle":"","parse-names":false,"suffix":""},{"dropping-particle":"","family":"Reetz","given":"Manfred T.","non-dropping-particle":"","parse-names":false,"suffix":""}],"container-title":"Nature Chemistry","id":"ITEM-1","issue":"9","issued":{"date-parts":[["2011","9"]]},"page":"738-743","publisher":"Nat Chem","title":"Regio- and stereoselectivity of P450-catalysed hydroxylation of steroids controlled by laboratory evolution","type":"article-journal","volume":"3"},"uris":["http://www.mendeley.com/documents/?uuid=ec909ccb-1e87-30cd-b0b3-fd9db514f525"]}],"mendeley":{"formattedCitation":"(Kille &lt;i&gt;et al.&lt;/i&gt;, 2011)","plainTextFormattedCitation":"(Kille et al., 2011)","previouslyFormattedCitation":"(Kille &lt;i&gt;et al.&lt;/i&gt;, 2011)"},"properties":{"noteIndex":0},"schema":"https://github.com/citation-style-language/schema/raw/master/csl-citation.json"}</w:instrText>
      </w:r>
      <w:r w:rsidR="0014243D" w:rsidRPr="001A2766">
        <w:rPr>
          <w:rFonts w:asciiTheme="minorHAnsi" w:hAnsiTheme="minorHAnsi"/>
          <w:color w:val="000000" w:themeColor="text1"/>
        </w:rPr>
        <w:fldChar w:fldCharType="separate"/>
      </w:r>
      <w:r w:rsidR="0014243D" w:rsidRPr="001A2766">
        <w:rPr>
          <w:rFonts w:asciiTheme="minorHAnsi" w:hAnsiTheme="minorHAnsi"/>
          <w:noProof/>
          <w:color w:val="000000" w:themeColor="text1"/>
        </w:rPr>
        <w:t xml:space="preserve">(Kille </w:t>
      </w:r>
      <w:r w:rsidR="0014243D" w:rsidRPr="001A2766">
        <w:rPr>
          <w:rFonts w:asciiTheme="minorHAnsi" w:hAnsiTheme="minorHAnsi"/>
          <w:i/>
          <w:noProof/>
          <w:color w:val="000000" w:themeColor="text1"/>
        </w:rPr>
        <w:t>et al.</w:t>
      </w:r>
      <w:r w:rsidR="0014243D" w:rsidRPr="001A2766">
        <w:rPr>
          <w:rFonts w:asciiTheme="minorHAnsi" w:hAnsiTheme="minorHAnsi"/>
          <w:noProof/>
          <w:color w:val="000000" w:themeColor="text1"/>
        </w:rPr>
        <w:t>, 2011)</w:t>
      </w:r>
      <w:r w:rsidR="0014243D" w:rsidRPr="001A2766">
        <w:rPr>
          <w:rFonts w:asciiTheme="minorHAnsi" w:hAnsiTheme="minorHAnsi"/>
          <w:color w:val="000000" w:themeColor="text1"/>
        </w:rPr>
        <w:fldChar w:fldCharType="end"/>
      </w:r>
    </w:p>
    <w:p w14:paraId="55B14E4D" w14:textId="77777777" w:rsidR="004F3775" w:rsidRPr="001A2766" w:rsidRDefault="004F3775" w:rsidP="001A2766">
      <w:pPr>
        <w:spacing w:line="360" w:lineRule="auto"/>
        <w:jc w:val="both"/>
        <w:rPr>
          <w:rFonts w:asciiTheme="minorHAnsi" w:hAnsiTheme="minorHAnsi"/>
          <w:color w:val="000000" w:themeColor="text1"/>
          <w:highlight w:val="green"/>
        </w:rPr>
      </w:pPr>
      <w:r w:rsidRPr="001A2766">
        <w:rPr>
          <w:rFonts w:asciiTheme="minorHAnsi" w:hAnsiTheme="minorHAnsi"/>
          <w:color w:val="000000" w:themeColor="text1"/>
          <w:highlight w:val="green"/>
        </w:rPr>
        <w:t xml:space="preserve">Several studies and literature has been published which demonstrates the use of P450 BM3 for the metabolism of xenobiotics. Owing to the promiscuity and flexible binding conformations belonging to the ‘gatekeeper’ A82F/F87V double mutant, many structurally diverse drugs are able to bind and induce Type I spectral shifts upon binding. </w:t>
      </w:r>
      <w:proofErr w:type="spellStart"/>
      <w:r w:rsidRPr="001A2766">
        <w:rPr>
          <w:rFonts w:asciiTheme="minorHAnsi" w:hAnsiTheme="minorHAnsi"/>
          <w:color w:val="000000" w:themeColor="text1"/>
          <w:highlight w:val="green"/>
        </w:rPr>
        <w:t>Kd</w:t>
      </w:r>
      <w:proofErr w:type="spellEnd"/>
      <w:r w:rsidRPr="001A2766">
        <w:rPr>
          <w:rFonts w:asciiTheme="minorHAnsi" w:hAnsiTheme="minorHAnsi"/>
          <w:color w:val="000000" w:themeColor="text1"/>
          <w:highlight w:val="green"/>
        </w:rPr>
        <w:t xml:space="preserve">… high catalytic rates… (Jeffreys..) </w:t>
      </w:r>
    </w:p>
    <w:p w14:paraId="0E15CD26" w14:textId="77777777" w:rsidR="004F3775" w:rsidRPr="001A2766" w:rsidRDefault="004F3775" w:rsidP="001A2766">
      <w:pPr>
        <w:spacing w:line="360" w:lineRule="auto"/>
        <w:jc w:val="both"/>
        <w:rPr>
          <w:rFonts w:asciiTheme="minorHAnsi" w:hAnsiTheme="minorHAnsi"/>
          <w:color w:val="000000" w:themeColor="text1"/>
          <w:highlight w:val="darkCyan"/>
        </w:rPr>
      </w:pPr>
    </w:p>
    <w:p w14:paraId="4F1D310D" w14:textId="77777777" w:rsidR="004F3775" w:rsidRPr="001A2766" w:rsidRDefault="004F3775" w:rsidP="001A2766">
      <w:pPr>
        <w:spacing w:line="360" w:lineRule="auto"/>
        <w:jc w:val="both"/>
        <w:rPr>
          <w:rFonts w:asciiTheme="minorHAnsi" w:hAnsiTheme="minorHAnsi"/>
          <w:color w:val="000000" w:themeColor="text1"/>
        </w:rPr>
      </w:pPr>
    </w:p>
    <w:p w14:paraId="2DEF9E95" w14:textId="1982711C" w:rsidR="004F3775" w:rsidRPr="001A2766" w:rsidRDefault="004F3775" w:rsidP="001A2766">
      <w:pPr>
        <w:spacing w:line="360" w:lineRule="auto"/>
        <w:jc w:val="both"/>
        <w:rPr>
          <w:rFonts w:asciiTheme="minorHAnsi" w:hAnsiTheme="minorHAnsi"/>
          <w:color w:val="000000" w:themeColor="text1"/>
        </w:rPr>
      </w:pPr>
      <w:r w:rsidRPr="001A2766">
        <w:rPr>
          <w:rFonts w:asciiTheme="minorHAnsi" w:hAnsiTheme="minorHAnsi"/>
          <w:color w:val="000000" w:themeColor="text1"/>
        </w:rPr>
        <w:lastRenderedPageBreak/>
        <w:t xml:space="preserve">Further studies by Jeffreys et al. confirmed the binding ability of BM3 DM to bind and rapidly turnover members of the glitazone drug class. The </w:t>
      </w:r>
      <w:r w:rsidRPr="001A2766">
        <w:rPr>
          <w:rFonts w:asciiTheme="minorHAnsi" w:hAnsiTheme="minorHAnsi"/>
          <w:color w:val="000000" w:themeColor="text1"/>
          <w:highlight w:val="green"/>
        </w:rPr>
        <w:t>finding</w:t>
      </w:r>
      <w:r w:rsidR="0014243D" w:rsidRPr="001A2766">
        <w:rPr>
          <w:rFonts w:asciiTheme="minorHAnsi" w:hAnsiTheme="minorHAnsi"/>
          <w:color w:val="000000" w:themeColor="text1"/>
          <w:highlight w:val="green"/>
        </w:rPr>
        <w:t>s</w:t>
      </w:r>
      <w:r w:rsidRPr="001A2766">
        <w:rPr>
          <w:rFonts w:asciiTheme="minorHAnsi" w:hAnsiTheme="minorHAnsi"/>
          <w:color w:val="000000" w:themeColor="text1"/>
          <w:highlight w:val="green"/>
        </w:rPr>
        <w:t xml:space="preserve"> suggested…</w:t>
      </w:r>
      <w:r w:rsidRPr="001A2766">
        <w:rPr>
          <w:rFonts w:asciiTheme="minorHAnsi" w:hAnsiTheme="minorHAnsi"/>
          <w:color w:val="000000" w:themeColor="text1"/>
        </w:rPr>
        <w:t xml:space="preserve"> </w:t>
      </w:r>
    </w:p>
    <w:p w14:paraId="5CA39251" w14:textId="77777777" w:rsidR="004F3775" w:rsidRPr="001A2766" w:rsidRDefault="004F3775" w:rsidP="001A2766">
      <w:pPr>
        <w:spacing w:line="360" w:lineRule="auto"/>
        <w:jc w:val="both"/>
        <w:rPr>
          <w:rFonts w:asciiTheme="minorHAnsi" w:hAnsiTheme="minorHAnsi"/>
          <w:color w:val="000000" w:themeColor="text1"/>
        </w:rPr>
      </w:pPr>
    </w:p>
    <w:p w14:paraId="1A7CB900" w14:textId="77777777" w:rsidR="004F3775" w:rsidRPr="001A2766" w:rsidRDefault="004F3775" w:rsidP="001A2766">
      <w:pPr>
        <w:spacing w:line="360" w:lineRule="auto"/>
        <w:jc w:val="both"/>
        <w:rPr>
          <w:rFonts w:asciiTheme="minorHAnsi" w:hAnsiTheme="minorHAnsi"/>
          <w:color w:val="000000" w:themeColor="text1"/>
        </w:rPr>
      </w:pPr>
    </w:p>
    <w:p w14:paraId="4A24E9AD" w14:textId="77777777" w:rsidR="0014243D" w:rsidRPr="001A2766" w:rsidRDefault="0014243D" w:rsidP="001A2766">
      <w:pPr>
        <w:spacing w:line="360" w:lineRule="auto"/>
        <w:jc w:val="both"/>
        <w:rPr>
          <w:rFonts w:asciiTheme="minorHAnsi" w:hAnsiTheme="minorHAnsi"/>
          <w:color w:val="000000" w:themeColor="text1"/>
        </w:rPr>
      </w:pPr>
      <w:r w:rsidRPr="001A2766">
        <w:rPr>
          <w:rFonts w:asciiTheme="minorHAnsi" w:hAnsiTheme="minorHAnsi"/>
          <w:color w:val="000000" w:themeColor="text1"/>
          <w:highlight w:val="green"/>
        </w:rPr>
        <w:t xml:space="preserve">Evidence from </w:t>
      </w:r>
      <w:proofErr w:type="spellStart"/>
      <w:r w:rsidRPr="001A2766">
        <w:rPr>
          <w:rFonts w:asciiTheme="minorHAnsi" w:hAnsiTheme="minorHAnsi"/>
          <w:color w:val="000000" w:themeColor="text1"/>
          <w:highlight w:val="green"/>
        </w:rPr>
        <w:t>Jeffrys</w:t>
      </w:r>
      <w:proofErr w:type="spellEnd"/>
      <w:r w:rsidRPr="001A2766">
        <w:rPr>
          <w:rFonts w:asciiTheme="minorHAnsi" w:hAnsiTheme="minorHAnsi"/>
          <w:color w:val="000000" w:themeColor="text1"/>
          <w:highlight w:val="green"/>
        </w:rPr>
        <w:t xml:space="preserve"> et al. 978 compound large FDA drug library suggested the majority of the structurally diverse compounds that were screened…. % induced a Type II inhibition spectral shift. Most of the inhibitors contained variations on the azole drug class. The N atom of the azole ring was found to directly coordinate with the heme iron centre upon displacement of the axial water ligand in the resting state. This strong coordination????</w:t>
      </w:r>
      <w:r w:rsidRPr="001A2766">
        <w:rPr>
          <w:rFonts w:asciiTheme="minorHAnsi" w:hAnsiTheme="minorHAnsi"/>
          <w:color w:val="000000" w:themeColor="text1"/>
        </w:rPr>
        <w:t xml:space="preserve"> </w:t>
      </w:r>
    </w:p>
    <w:p w14:paraId="3DD1FAFC" w14:textId="77777777" w:rsidR="004F3775" w:rsidRPr="001A2766" w:rsidRDefault="004F3775" w:rsidP="001A2766">
      <w:pPr>
        <w:spacing w:line="360" w:lineRule="auto"/>
        <w:jc w:val="both"/>
        <w:rPr>
          <w:rFonts w:asciiTheme="minorHAnsi" w:hAnsiTheme="minorHAnsi"/>
          <w:color w:val="000000" w:themeColor="text1"/>
        </w:rPr>
      </w:pPr>
    </w:p>
    <w:p w14:paraId="2E6A4117" w14:textId="77777777" w:rsidR="00321D1F" w:rsidRPr="001A2766" w:rsidRDefault="00321D1F" w:rsidP="001A2766">
      <w:pPr>
        <w:spacing w:line="360" w:lineRule="auto"/>
        <w:jc w:val="both"/>
        <w:rPr>
          <w:rFonts w:asciiTheme="minorHAnsi" w:hAnsiTheme="minorHAnsi"/>
          <w:color w:val="000000" w:themeColor="text1"/>
        </w:rPr>
      </w:pPr>
    </w:p>
    <w:p w14:paraId="2EABFC71" w14:textId="1ED6B854" w:rsidR="004F3775" w:rsidRPr="001A2766" w:rsidRDefault="0014243D" w:rsidP="001A2766">
      <w:pPr>
        <w:spacing w:line="360" w:lineRule="auto"/>
        <w:jc w:val="both"/>
        <w:rPr>
          <w:rFonts w:asciiTheme="minorHAnsi" w:hAnsiTheme="minorHAnsi"/>
          <w:color w:val="000000" w:themeColor="text1"/>
        </w:rPr>
      </w:pPr>
      <w:r w:rsidRPr="001A2766">
        <w:rPr>
          <w:rFonts w:asciiTheme="minorHAnsi" w:hAnsiTheme="minorHAnsi"/>
          <w:color w:val="000000" w:themeColor="text1"/>
        </w:rPr>
        <w:t>P</w:t>
      </w:r>
      <w:r w:rsidR="004F3775" w:rsidRPr="001A2766">
        <w:rPr>
          <w:rFonts w:asciiTheme="minorHAnsi" w:hAnsiTheme="minorHAnsi"/>
          <w:color w:val="000000" w:themeColor="text1"/>
        </w:rPr>
        <w:t>revious work on members of the glitazone drug class, yielded both turnover results, and metabolites. Rosiglitazone (ROSI) for example was metabolised in a similar, time- dependant fashion… (</w:t>
      </w:r>
      <w:proofErr w:type="spellStart"/>
      <w:r w:rsidR="004F3775" w:rsidRPr="001A2766">
        <w:rPr>
          <w:rFonts w:asciiTheme="minorHAnsi" w:hAnsiTheme="minorHAnsi"/>
          <w:color w:val="000000" w:themeColor="text1"/>
          <w:highlight w:val="darkCyan"/>
        </w:rPr>
        <w:t>Thislethwaith</w:t>
      </w:r>
      <w:proofErr w:type="spellEnd"/>
      <w:r w:rsidRPr="001A2766">
        <w:rPr>
          <w:rFonts w:asciiTheme="minorHAnsi" w:hAnsiTheme="minorHAnsi"/>
          <w:color w:val="000000" w:themeColor="text1"/>
          <w:highlight w:val="darkCyan"/>
        </w:rPr>
        <w:t>, 2019</w:t>
      </w:r>
      <w:r w:rsidR="004F3775" w:rsidRPr="001A2766">
        <w:rPr>
          <w:rFonts w:asciiTheme="minorHAnsi" w:hAnsiTheme="minorHAnsi"/>
          <w:color w:val="000000" w:themeColor="text1"/>
          <w:highlight w:val="darkCyan"/>
        </w:rPr>
        <w:t>)</w:t>
      </w:r>
    </w:p>
    <w:p w14:paraId="170053D8" w14:textId="01622520" w:rsidR="004F3775" w:rsidRPr="001A2766" w:rsidRDefault="004F3775" w:rsidP="001A2766">
      <w:pPr>
        <w:spacing w:line="360" w:lineRule="auto"/>
        <w:jc w:val="both"/>
        <w:rPr>
          <w:rFonts w:asciiTheme="minorHAnsi" w:hAnsiTheme="minorHAnsi"/>
          <w:color w:val="000000" w:themeColor="text1"/>
        </w:rPr>
      </w:pPr>
    </w:p>
    <w:p w14:paraId="6605BD6B" w14:textId="77777777" w:rsidR="004F3775" w:rsidRPr="001A2766" w:rsidRDefault="004F3775" w:rsidP="001A2766">
      <w:pPr>
        <w:spacing w:line="360" w:lineRule="auto"/>
        <w:jc w:val="both"/>
        <w:rPr>
          <w:rFonts w:asciiTheme="minorHAnsi" w:hAnsiTheme="minorHAnsi"/>
          <w:color w:val="000000" w:themeColor="text1"/>
        </w:rPr>
      </w:pPr>
    </w:p>
    <w:p w14:paraId="0540A139" w14:textId="77777777" w:rsidR="004F3775" w:rsidRPr="001A2766" w:rsidRDefault="004F3775" w:rsidP="001A2766">
      <w:pPr>
        <w:tabs>
          <w:tab w:val="left" w:pos="3138"/>
        </w:tabs>
        <w:spacing w:line="360" w:lineRule="auto"/>
        <w:jc w:val="both"/>
        <w:rPr>
          <w:rFonts w:asciiTheme="minorHAnsi" w:hAnsiTheme="minorHAnsi"/>
          <w:color w:val="000000" w:themeColor="text1"/>
        </w:rPr>
      </w:pPr>
      <w:r w:rsidRPr="001A2766">
        <w:rPr>
          <w:rFonts w:asciiTheme="minorHAnsi" w:hAnsiTheme="minorHAnsi"/>
          <w:color w:val="000000" w:themeColor="text1"/>
        </w:rPr>
        <w:tab/>
      </w:r>
    </w:p>
    <w:p w14:paraId="1B75A8AE" w14:textId="77777777" w:rsidR="004F3775" w:rsidRPr="001A2766" w:rsidRDefault="004F3775" w:rsidP="001A2766">
      <w:pPr>
        <w:spacing w:line="360" w:lineRule="auto"/>
        <w:jc w:val="both"/>
        <w:rPr>
          <w:rFonts w:asciiTheme="minorHAnsi" w:hAnsiTheme="minorHAnsi"/>
          <w:color w:val="000000" w:themeColor="text1"/>
        </w:rPr>
      </w:pPr>
      <w:r w:rsidRPr="001A2766">
        <w:rPr>
          <w:rFonts w:asciiTheme="minorHAnsi" w:hAnsiTheme="minorHAnsi"/>
          <w:noProof/>
          <w:color w:val="000000" w:themeColor="text1"/>
        </w:rPr>
        <mc:AlternateContent>
          <mc:Choice Requires="wpg">
            <w:drawing>
              <wp:anchor distT="0" distB="0" distL="114300" distR="114300" simplePos="0" relativeHeight="251737088" behindDoc="0" locked="0" layoutInCell="1" allowOverlap="1" wp14:anchorId="4EB9E061" wp14:editId="32108458">
                <wp:simplePos x="0" y="0"/>
                <wp:positionH relativeFrom="column">
                  <wp:posOffset>-268520</wp:posOffset>
                </wp:positionH>
                <wp:positionV relativeFrom="paragraph">
                  <wp:posOffset>-327002</wp:posOffset>
                </wp:positionV>
                <wp:extent cx="5987781" cy="2930881"/>
                <wp:effectExtent l="0" t="0" r="0" b="0"/>
                <wp:wrapNone/>
                <wp:docPr id="13" name="Group 3"/>
                <wp:cNvGraphicFramePr/>
                <a:graphic xmlns:a="http://schemas.openxmlformats.org/drawingml/2006/main">
                  <a:graphicData uri="http://schemas.microsoft.com/office/word/2010/wordprocessingGroup">
                    <wpg:wgp>
                      <wpg:cNvGrpSpPr/>
                      <wpg:grpSpPr>
                        <a:xfrm>
                          <a:off x="0" y="0"/>
                          <a:ext cx="5987781" cy="2930881"/>
                          <a:chOff x="0" y="0"/>
                          <a:chExt cx="5987780" cy="2930881"/>
                        </a:xfrm>
                      </wpg:grpSpPr>
                      <wpg:grpSp>
                        <wpg:cNvPr id="14" name="Group 14"/>
                        <wpg:cNvGrpSpPr/>
                        <wpg:grpSpPr>
                          <a:xfrm>
                            <a:off x="1472451" y="0"/>
                            <a:ext cx="4515329" cy="2930881"/>
                            <a:chOff x="1472452" y="0"/>
                            <a:chExt cx="3286800" cy="2302200"/>
                          </a:xfrm>
                        </wpg:grpSpPr>
                        <wpg:grpSp>
                          <wpg:cNvPr id="15" name="Group 15"/>
                          <wpg:cNvGrpSpPr/>
                          <wpg:grpSpPr>
                            <a:xfrm>
                              <a:off x="1472452" y="0"/>
                              <a:ext cx="3286800" cy="2302200"/>
                              <a:chOff x="1472452" y="0"/>
                              <a:chExt cx="3286800" cy="2302200"/>
                            </a:xfrm>
                          </wpg:grpSpPr>
                          <wpg:grpSp>
                            <wpg:cNvPr id="16" name="Group 16"/>
                            <wpg:cNvGrpSpPr/>
                            <wpg:grpSpPr>
                              <a:xfrm>
                                <a:off x="1472452" y="0"/>
                                <a:ext cx="2858400" cy="1835640"/>
                                <a:chOff x="1472452" y="0"/>
                                <a:chExt cx="2858400" cy="1835640"/>
                              </a:xfrm>
                            </wpg:grpSpPr>
                            <pic:pic xmlns:pic="http://schemas.openxmlformats.org/drawingml/2006/picture">
                              <pic:nvPicPr>
                                <pic:cNvPr id="17" name="Picture 17"/>
                                <pic:cNvPicPr/>
                              </pic:nvPicPr>
                              <pic:blipFill>
                                <a:blip r:embed="rId25"/>
                                <a:srcRect t="22459" b="26892"/>
                                <a:stretch/>
                              </pic:blipFill>
                              <pic:spPr>
                                <a:xfrm>
                                  <a:off x="1912012" y="0"/>
                                  <a:ext cx="2418840" cy="983880"/>
                                </a:xfrm>
                                <a:prstGeom prst="rect">
                                  <a:avLst/>
                                </a:prstGeom>
                                <a:ln>
                                  <a:noFill/>
                                </a:ln>
                              </pic:spPr>
                            </pic:pic>
                            <wpg:grpSp>
                              <wpg:cNvPr id="18" name="Group 18"/>
                              <wpg:cNvGrpSpPr/>
                              <wpg:grpSpPr>
                                <a:xfrm>
                                  <a:off x="1552732" y="214920"/>
                                  <a:ext cx="1542600" cy="1369800"/>
                                  <a:chOff x="1552732" y="214920"/>
                                  <a:chExt cx="1542600" cy="1369800"/>
                                </a:xfrm>
                              </wpg:grpSpPr>
                              <wps:wsp>
                                <wps:cNvPr id="19" name="Line 5"/>
                                <wps:cNvCnPr/>
                                <wps:spPr>
                                  <a:xfrm>
                                    <a:off x="3094972" y="214920"/>
                                    <a:ext cx="360" cy="1369440"/>
                                  </a:xfrm>
                                  <a:prstGeom prst="line">
                                    <a:avLst/>
                                  </a:prstGeom>
                                  <a:ln>
                                    <a:solidFill>
                                      <a:srgbClr val="FF0000"/>
                                    </a:solidFill>
                                    <a:custDash>
                                      <a:ds d="2200000" sp="800000"/>
                                    </a:custDash>
                                    <a:round/>
                                  </a:ln>
                                </wps:spPr>
                                <wps:style>
                                  <a:lnRef idx="1">
                                    <a:schemeClr val="accent1"/>
                                  </a:lnRef>
                                  <a:fillRef idx="0">
                                    <a:schemeClr val="accent1"/>
                                  </a:fillRef>
                                  <a:effectRef idx="0">
                                    <a:schemeClr val="accent1"/>
                                  </a:effectRef>
                                  <a:fontRef idx="minor"/>
                                </wps:style>
                                <wps:bodyPr/>
                              </wps:wsp>
                              <wps:wsp>
                                <wps:cNvPr id="20" name="Line 6"/>
                                <wps:cNvCnPr/>
                                <wps:spPr>
                                  <a:xfrm>
                                    <a:off x="1552732" y="1584360"/>
                                    <a:ext cx="1504080" cy="360"/>
                                  </a:xfrm>
                                  <a:prstGeom prst="line">
                                    <a:avLst/>
                                  </a:prstGeom>
                                  <a:ln>
                                    <a:solidFill>
                                      <a:srgbClr val="FF0000"/>
                                    </a:solidFill>
                                    <a:custDash>
                                      <a:ds d="2200000" sp="800000"/>
                                    </a:custDash>
                                    <a:round/>
                                  </a:ln>
                                </wps:spPr>
                                <wps:style>
                                  <a:lnRef idx="1">
                                    <a:schemeClr val="accent1"/>
                                  </a:lnRef>
                                  <a:fillRef idx="0">
                                    <a:schemeClr val="accent1"/>
                                  </a:fillRef>
                                  <a:effectRef idx="0">
                                    <a:schemeClr val="accent1"/>
                                  </a:effectRef>
                                  <a:fontRef idx="minor"/>
                                </wps:style>
                                <wps:bodyPr/>
                              </wps:wsp>
                            </wpg:grpSp>
                            <wpg:grpSp>
                              <wpg:cNvPr id="21" name="Group 21"/>
                              <wpg:cNvGrpSpPr/>
                              <wpg:grpSpPr>
                                <a:xfrm>
                                  <a:off x="1721932" y="215280"/>
                                  <a:ext cx="1086120" cy="1224360"/>
                                  <a:chOff x="1721932" y="215280"/>
                                  <a:chExt cx="1086120" cy="1224360"/>
                                </a:xfrm>
                              </wpg:grpSpPr>
                              <wpg:grpSp>
                                <wpg:cNvPr id="22" name="Group 22"/>
                                <wpg:cNvGrpSpPr/>
                                <wpg:grpSpPr>
                                  <a:xfrm>
                                    <a:off x="1802572" y="215280"/>
                                    <a:ext cx="1005480" cy="1174320"/>
                                    <a:chOff x="1802572" y="215280"/>
                                    <a:chExt cx="1005480" cy="1174320"/>
                                  </a:xfrm>
                                </wpg:grpSpPr>
                                <wps:wsp>
                                  <wps:cNvPr id="23" name="Line 9"/>
                                  <wps:cNvCnPr/>
                                  <wps:spPr>
                                    <a:xfrm>
                                      <a:off x="2807692" y="215280"/>
                                      <a:ext cx="360" cy="1163160"/>
                                    </a:xfrm>
                                    <a:prstGeom prst="line">
                                      <a:avLst/>
                                    </a:prstGeom>
                                    <a:ln>
                                      <a:solidFill>
                                        <a:srgbClr val="FF0000"/>
                                      </a:solidFill>
                                      <a:custDash>
                                        <a:ds d="2200000" sp="800000"/>
                                      </a:custDash>
                                      <a:round/>
                                    </a:ln>
                                  </wps:spPr>
                                  <wps:style>
                                    <a:lnRef idx="1">
                                      <a:schemeClr val="accent1"/>
                                    </a:lnRef>
                                    <a:fillRef idx="0">
                                      <a:schemeClr val="accent1"/>
                                    </a:fillRef>
                                    <a:effectRef idx="0">
                                      <a:schemeClr val="accent1"/>
                                    </a:effectRef>
                                    <a:fontRef idx="minor"/>
                                  </wps:style>
                                  <wps:bodyPr/>
                                </wps:wsp>
                                <wps:wsp>
                                  <wps:cNvPr id="24" name="Line 10"/>
                                  <wps:cNvCnPr/>
                                  <wps:spPr>
                                    <a:xfrm>
                                      <a:off x="1802572" y="1389240"/>
                                      <a:ext cx="973800" cy="360"/>
                                    </a:xfrm>
                                    <a:prstGeom prst="line">
                                      <a:avLst/>
                                    </a:prstGeom>
                                    <a:ln>
                                      <a:solidFill>
                                        <a:srgbClr val="FF0000"/>
                                      </a:solidFill>
                                      <a:custDash>
                                        <a:ds d="2200000" sp="800000"/>
                                      </a:custDash>
                                      <a:round/>
                                    </a:ln>
                                  </wps:spPr>
                                  <wps:style>
                                    <a:lnRef idx="1">
                                      <a:schemeClr val="accent1"/>
                                    </a:lnRef>
                                    <a:fillRef idx="0">
                                      <a:schemeClr val="accent1"/>
                                    </a:fillRef>
                                    <a:effectRef idx="0">
                                      <a:schemeClr val="accent1"/>
                                    </a:effectRef>
                                    <a:fontRef idx="minor"/>
                                  </wps:style>
                                  <wps:bodyPr/>
                                </wps:wsp>
                              </wpg:grpSp>
                              <wps:wsp>
                                <wps:cNvPr id="25" name="CustomShape 11"/>
                                <wps:cNvSpPr/>
                                <wps:spPr>
                                  <a:xfrm>
                                    <a:off x="1721932" y="1182960"/>
                                    <a:ext cx="609840" cy="256680"/>
                                  </a:xfrm>
                                  <a:prstGeom prst="rect">
                                    <a:avLst/>
                                  </a:prstGeom>
                                  <a:noFill/>
                                  <a:ln>
                                    <a:noFill/>
                                  </a:ln>
                                </wps:spPr>
                                <wps:style>
                                  <a:lnRef idx="0">
                                    <a:scrgbClr r="0" g="0" b="0"/>
                                  </a:lnRef>
                                  <a:fillRef idx="0">
                                    <a:scrgbClr r="0" g="0" b="0"/>
                                  </a:fillRef>
                                  <a:effectRef idx="0">
                                    <a:scrgbClr r="0" g="0" b="0"/>
                                  </a:effectRef>
                                  <a:fontRef idx="minor"/>
                                </wps:style>
                                <wps:txbx>
                                  <w:txbxContent>
                                    <w:p w14:paraId="0A477ED0" w14:textId="77777777" w:rsidR="001A2766" w:rsidRDefault="001A2766" w:rsidP="004F3775">
                                      <w:r>
                                        <w:rPr>
                                          <w:rFonts w:ascii="Arial" w:eastAsia="DejaVu Sans" w:hAnsi="Arial"/>
                                          <w:b/>
                                          <w:bCs/>
                                          <w:color w:val="FF0000"/>
                                          <w:kern w:val="24"/>
                                          <w:sz w:val="22"/>
                                          <w:szCs w:val="22"/>
                                        </w:rPr>
                                        <w:t>136.06</w:t>
                                      </w:r>
                                    </w:p>
                                  </w:txbxContent>
                                </wps:txbx>
                                <wps:bodyPr lIns="90000" tIns="45000" rIns="90000" bIns="45000"/>
                              </wps:wsp>
                            </wpg:grpSp>
                            <wpg:grpSp>
                              <wpg:cNvPr id="26" name="Group 26"/>
                              <wpg:cNvGrpSpPr/>
                              <wpg:grpSpPr>
                                <a:xfrm>
                                  <a:off x="1565332" y="214920"/>
                                  <a:ext cx="1107000" cy="978480"/>
                                  <a:chOff x="1565332" y="214920"/>
                                  <a:chExt cx="1107000" cy="978480"/>
                                </a:xfrm>
                              </wpg:grpSpPr>
                              <wps:wsp>
                                <wps:cNvPr id="27" name="Line 13"/>
                                <wps:cNvCnPr/>
                                <wps:spPr>
                                  <a:xfrm>
                                    <a:off x="2671972" y="214920"/>
                                    <a:ext cx="360" cy="978120"/>
                                  </a:xfrm>
                                  <a:prstGeom prst="line">
                                    <a:avLst/>
                                  </a:prstGeom>
                                  <a:ln>
                                    <a:solidFill>
                                      <a:srgbClr val="FF0000"/>
                                    </a:solidFill>
                                    <a:custDash>
                                      <a:ds d="2200000" sp="800000"/>
                                    </a:custDash>
                                    <a:round/>
                                  </a:ln>
                                </wps:spPr>
                                <wps:style>
                                  <a:lnRef idx="1">
                                    <a:schemeClr val="accent1"/>
                                  </a:lnRef>
                                  <a:fillRef idx="0">
                                    <a:schemeClr val="accent1"/>
                                  </a:fillRef>
                                  <a:effectRef idx="0">
                                    <a:schemeClr val="accent1"/>
                                  </a:effectRef>
                                  <a:fontRef idx="minor"/>
                                </wps:style>
                                <wps:bodyPr/>
                              </wps:wsp>
                              <wps:wsp>
                                <wps:cNvPr id="28" name="Line 14"/>
                                <wps:cNvCnPr/>
                                <wps:spPr>
                                  <a:xfrm>
                                    <a:off x="1565332" y="1193040"/>
                                    <a:ext cx="1106640" cy="360"/>
                                  </a:xfrm>
                                  <a:prstGeom prst="line">
                                    <a:avLst/>
                                  </a:prstGeom>
                                  <a:ln>
                                    <a:solidFill>
                                      <a:srgbClr val="FF0000"/>
                                    </a:solidFill>
                                    <a:custDash>
                                      <a:ds d="2200000" sp="800000"/>
                                    </a:custDash>
                                    <a:round/>
                                  </a:ln>
                                </wps:spPr>
                                <wps:style>
                                  <a:lnRef idx="1">
                                    <a:schemeClr val="accent1"/>
                                  </a:lnRef>
                                  <a:fillRef idx="0">
                                    <a:schemeClr val="accent1"/>
                                  </a:fillRef>
                                  <a:effectRef idx="0">
                                    <a:schemeClr val="accent1"/>
                                  </a:effectRef>
                                  <a:fontRef idx="minor"/>
                                </wps:style>
                                <wps:bodyPr/>
                              </wps:wsp>
                            </wpg:grpSp>
                            <wps:wsp>
                              <wps:cNvPr id="29" name="CustomShape 15"/>
                              <wps:cNvSpPr/>
                              <wps:spPr>
                                <a:xfrm>
                                  <a:off x="1484692" y="997920"/>
                                  <a:ext cx="609840" cy="256680"/>
                                </a:xfrm>
                                <a:prstGeom prst="rect">
                                  <a:avLst/>
                                </a:prstGeom>
                                <a:noFill/>
                                <a:ln>
                                  <a:noFill/>
                                </a:ln>
                              </wps:spPr>
                              <wps:style>
                                <a:lnRef idx="0">
                                  <a:scrgbClr r="0" g="0" b="0"/>
                                </a:lnRef>
                                <a:fillRef idx="0">
                                  <a:scrgbClr r="0" g="0" b="0"/>
                                </a:fillRef>
                                <a:effectRef idx="0">
                                  <a:scrgbClr r="0" g="0" b="0"/>
                                </a:effectRef>
                                <a:fontRef idx="minor"/>
                              </wps:style>
                              <wps:txbx>
                                <w:txbxContent>
                                  <w:p w14:paraId="73D8A5B6" w14:textId="77777777" w:rsidR="001A2766" w:rsidRDefault="001A2766" w:rsidP="004F3775">
                                    <w:r>
                                      <w:rPr>
                                        <w:rFonts w:ascii="Arial" w:eastAsia="DejaVu Sans" w:hAnsi="Arial"/>
                                        <w:b/>
                                        <w:bCs/>
                                        <w:color w:val="FF0000"/>
                                        <w:kern w:val="24"/>
                                        <w:sz w:val="22"/>
                                        <w:szCs w:val="22"/>
                                      </w:rPr>
                                      <w:t>121.04</w:t>
                                    </w:r>
                                  </w:p>
                                </w:txbxContent>
                              </wps:txbx>
                              <wps:bodyPr lIns="90000" tIns="45000" rIns="90000" bIns="45000"/>
                            </wps:wsp>
                            <wpg:grpSp>
                              <wpg:cNvPr id="30" name="Group 30"/>
                              <wpg:cNvGrpSpPr/>
                              <wpg:grpSpPr>
                                <a:xfrm>
                                  <a:off x="1802572" y="214920"/>
                                  <a:ext cx="655920" cy="783000"/>
                                  <a:chOff x="1802572" y="214920"/>
                                  <a:chExt cx="655920" cy="783000"/>
                                </a:xfrm>
                              </wpg:grpSpPr>
                              <wps:wsp>
                                <wps:cNvPr id="31" name="Line 17"/>
                                <wps:cNvCnPr/>
                                <wps:spPr>
                                  <a:xfrm>
                                    <a:off x="1802572" y="997560"/>
                                    <a:ext cx="618480" cy="360"/>
                                  </a:xfrm>
                                  <a:prstGeom prst="line">
                                    <a:avLst/>
                                  </a:prstGeom>
                                  <a:ln>
                                    <a:solidFill>
                                      <a:srgbClr val="FF0000"/>
                                    </a:solidFill>
                                    <a:custDash>
                                      <a:ds d="2200000" sp="800000"/>
                                    </a:custDash>
                                    <a:round/>
                                  </a:ln>
                                </wps:spPr>
                                <wps:style>
                                  <a:lnRef idx="1">
                                    <a:schemeClr val="accent1"/>
                                  </a:lnRef>
                                  <a:fillRef idx="0">
                                    <a:schemeClr val="accent1"/>
                                  </a:fillRef>
                                  <a:effectRef idx="0">
                                    <a:schemeClr val="accent1"/>
                                  </a:effectRef>
                                  <a:fontRef idx="minor"/>
                                </wps:style>
                                <wps:bodyPr/>
                              </wps:wsp>
                              <wps:wsp>
                                <wps:cNvPr id="32" name="Line 18"/>
                                <wps:cNvCnPr/>
                                <wps:spPr>
                                  <a:xfrm flipV="1">
                                    <a:off x="2458132" y="214920"/>
                                    <a:ext cx="360" cy="782640"/>
                                  </a:xfrm>
                                  <a:prstGeom prst="line">
                                    <a:avLst/>
                                  </a:prstGeom>
                                  <a:ln>
                                    <a:solidFill>
                                      <a:srgbClr val="FF0000"/>
                                    </a:solidFill>
                                    <a:custDash>
                                      <a:ds d="2200000" sp="800000"/>
                                    </a:custDash>
                                    <a:round/>
                                  </a:ln>
                                </wps:spPr>
                                <wps:style>
                                  <a:lnRef idx="1">
                                    <a:schemeClr val="accent1"/>
                                  </a:lnRef>
                                  <a:fillRef idx="0">
                                    <a:schemeClr val="accent1"/>
                                  </a:fillRef>
                                  <a:effectRef idx="0">
                                    <a:schemeClr val="accent1"/>
                                  </a:effectRef>
                                  <a:fontRef idx="minor"/>
                                </wps:style>
                                <wps:bodyPr/>
                              </wps:wsp>
                            </wpg:grpSp>
                            <wps:wsp>
                              <wps:cNvPr id="33" name="CustomShape 19"/>
                              <wps:cNvSpPr/>
                              <wps:spPr>
                                <a:xfrm>
                                  <a:off x="1721932" y="791640"/>
                                  <a:ext cx="609840" cy="256680"/>
                                </a:xfrm>
                                <a:prstGeom prst="rect">
                                  <a:avLst/>
                                </a:prstGeom>
                                <a:noFill/>
                                <a:ln>
                                  <a:noFill/>
                                </a:ln>
                              </wps:spPr>
                              <wps:style>
                                <a:lnRef idx="0">
                                  <a:scrgbClr r="0" g="0" b="0"/>
                                </a:lnRef>
                                <a:fillRef idx="0">
                                  <a:scrgbClr r="0" g="0" b="0"/>
                                </a:fillRef>
                                <a:effectRef idx="0">
                                  <a:scrgbClr r="0" g="0" b="0"/>
                                </a:effectRef>
                                <a:fontRef idx="minor"/>
                              </wps:style>
                              <wps:txbx>
                                <w:txbxContent>
                                  <w:p w14:paraId="595A2124" w14:textId="77777777" w:rsidR="001A2766" w:rsidRDefault="001A2766" w:rsidP="004F3775">
                                    <w:r>
                                      <w:rPr>
                                        <w:rFonts w:ascii="Arial" w:eastAsia="DejaVu Sans" w:hAnsi="Arial"/>
                                        <w:b/>
                                        <w:bCs/>
                                        <w:color w:val="FF0000"/>
                                        <w:kern w:val="24"/>
                                        <w:sz w:val="22"/>
                                        <w:szCs w:val="22"/>
                                      </w:rPr>
                                      <w:t>96.04</w:t>
                                    </w:r>
                                  </w:p>
                                </w:txbxContent>
                              </wps:txbx>
                              <wps:bodyPr lIns="90000" tIns="45000" rIns="90000" bIns="45000"/>
                            </wps:wsp>
                            <wpg:grpSp>
                              <wpg:cNvPr id="34" name="Group 34"/>
                              <wpg:cNvGrpSpPr/>
                              <wpg:grpSpPr>
                                <a:xfrm>
                                  <a:off x="1783132" y="215280"/>
                                  <a:ext cx="1766160" cy="1565640"/>
                                  <a:chOff x="1783132" y="215280"/>
                                  <a:chExt cx="1766160" cy="1565640"/>
                                </a:xfrm>
                              </wpg:grpSpPr>
                              <wps:wsp>
                                <wps:cNvPr id="35" name="Line 21"/>
                                <wps:cNvCnPr/>
                                <wps:spPr>
                                  <a:xfrm flipH="1">
                                    <a:off x="3540652" y="215280"/>
                                    <a:ext cx="8640" cy="1565280"/>
                                  </a:xfrm>
                                  <a:prstGeom prst="line">
                                    <a:avLst/>
                                  </a:prstGeom>
                                  <a:ln>
                                    <a:solidFill>
                                      <a:srgbClr val="FF0000"/>
                                    </a:solidFill>
                                    <a:custDash>
                                      <a:ds d="2200000" sp="800000"/>
                                    </a:custDash>
                                    <a:round/>
                                  </a:ln>
                                </wps:spPr>
                                <wps:style>
                                  <a:lnRef idx="1">
                                    <a:schemeClr val="accent1"/>
                                  </a:lnRef>
                                  <a:fillRef idx="0">
                                    <a:schemeClr val="accent1"/>
                                  </a:fillRef>
                                  <a:effectRef idx="0">
                                    <a:schemeClr val="accent1"/>
                                  </a:effectRef>
                                  <a:fontRef idx="minor"/>
                                </wps:style>
                                <wps:bodyPr/>
                              </wps:wsp>
                              <wps:wsp>
                                <wps:cNvPr id="36" name="Line 22"/>
                                <wps:cNvCnPr/>
                                <wps:spPr>
                                  <a:xfrm>
                                    <a:off x="1783132" y="1780560"/>
                                    <a:ext cx="1757520" cy="360"/>
                                  </a:xfrm>
                                  <a:prstGeom prst="line">
                                    <a:avLst/>
                                  </a:prstGeom>
                                  <a:ln>
                                    <a:solidFill>
                                      <a:srgbClr val="FF0000"/>
                                    </a:solidFill>
                                    <a:custDash>
                                      <a:ds d="2200000" sp="800000"/>
                                    </a:custDash>
                                    <a:round/>
                                  </a:ln>
                                </wps:spPr>
                                <wps:style>
                                  <a:lnRef idx="1">
                                    <a:schemeClr val="accent1"/>
                                  </a:lnRef>
                                  <a:fillRef idx="0">
                                    <a:schemeClr val="accent1"/>
                                  </a:fillRef>
                                  <a:effectRef idx="0">
                                    <a:schemeClr val="accent1"/>
                                  </a:effectRef>
                                  <a:fontRef idx="minor"/>
                                </wps:style>
                                <wps:bodyPr/>
                              </wps:wsp>
                            </wpg:grpSp>
                            <wps:wsp>
                              <wps:cNvPr id="37" name="CustomShape 23"/>
                              <wps:cNvSpPr/>
                              <wps:spPr>
                                <a:xfrm>
                                  <a:off x="1721932" y="1578960"/>
                                  <a:ext cx="609840" cy="256680"/>
                                </a:xfrm>
                                <a:prstGeom prst="rect">
                                  <a:avLst/>
                                </a:prstGeom>
                                <a:noFill/>
                                <a:ln>
                                  <a:noFill/>
                                </a:ln>
                              </wps:spPr>
                              <wps:style>
                                <a:lnRef idx="0">
                                  <a:scrgbClr r="0" g="0" b="0"/>
                                </a:lnRef>
                                <a:fillRef idx="0">
                                  <a:scrgbClr r="0" g="0" b="0"/>
                                </a:fillRef>
                                <a:effectRef idx="0">
                                  <a:scrgbClr r="0" g="0" b="0"/>
                                </a:effectRef>
                                <a:fontRef idx="minor"/>
                              </wps:style>
                              <wps:txbx>
                                <w:txbxContent>
                                  <w:p w14:paraId="71B63CD0" w14:textId="77777777" w:rsidR="001A2766" w:rsidRDefault="001A2766" w:rsidP="004F3775">
                                    <w:r>
                                      <w:rPr>
                                        <w:rFonts w:ascii="Arial" w:eastAsia="DejaVu Sans" w:hAnsi="Arial"/>
                                        <w:b/>
                                        <w:bCs/>
                                        <w:color w:val="FF0000"/>
                                        <w:kern w:val="24"/>
                                        <w:sz w:val="22"/>
                                        <w:szCs w:val="22"/>
                                      </w:rPr>
                                      <w:t>284.14</w:t>
                                    </w:r>
                                  </w:p>
                                </w:txbxContent>
                              </wps:txbx>
                              <wps:bodyPr lIns="90000" tIns="45000" rIns="90000" bIns="45000"/>
                            </wps:wsp>
                            <wps:wsp>
                              <wps:cNvPr id="38" name="CustomShape 24"/>
                              <wps:cNvSpPr/>
                              <wps:spPr>
                                <a:xfrm>
                                  <a:off x="1472452" y="1378800"/>
                                  <a:ext cx="609840" cy="256680"/>
                                </a:xfrm>
                                <a:prstGeom prst="rect">
                                  <a:avLst/>
                                </a:prstGeom>
                                <a:noFill/>
                                <a:ln>
                                  <a:noFill/>
                                </a:ln>
                              </wps:spPr>
                              <wps:style>
                                <a:lnRef idx="0">
                                  <a:scrgbClr r="0" g="0" b="0"/>
                                </a:lnRef>
                                <a:fillRef idx="0">
                                  <a:scrgbClr r="0" g="0" b="0"/>
                                </a:fillRef>
                                <a:effectRef idx="0">
                                  <a:scrgbClr r="0" g="0" b="0"/>
                                </a:effectRef>
                                <a:fontRef idx="minor"/>
                              </wps:style>
                              <wps:txbx>
                                <w:txbxContent>
                                  <w:p w14:paraId="7747F67D" w14:textId="77777777" w:rsidR="001A2766" w:rsidRDefault="001A2766" w:rsidP="004F3775">
                                    <w:r>
                                      <w:rPr>
                                        <w:rFonts w:ascii="Arial" w:eastAsia="DejaVu Sans" w:hAnsi="Arial"/>
                                        <w:b/>
                                        <w:bCs/>
                                        <w:color w:val="FF0000"/>
                                        <w:kern w:val="24"/>
                                        <w:sz w:val="22"/>
                                        <w:szCs w:val="22"/>
                                      </w:rPr>
                                      <w:t>149.07</w:t>
                                    </w:r>
                                  </w:p>
                                </w:txbxContent>
                              </wps:txbx>
                              <wps:bodyPr lIns="90000" tIns="45000" rIns="90000" bIns="45000"/>
                            </wps:wsp>
                            <wps:wsp>
                              <wps:cNvPr id="39" name="CustomShape 25"/>
                              <wps:cNvSpPr/>
                              <wps:spPr>
                                <a:xfrm>
                                  <a:off x="2463172" y="1577520"/>
                                  <a:ext cx="1209600" cy="256680"/>
                                </a:xfrm>
                                <a:prstGeom prst="rect">
                                  <a:avLst/>
                                </a:prstGeom>
                                <a:noFill/>
                                <a:ln>
                                  <a:noFill/>
                                </a:ln>
                              </wps:spPr>
                              <wps:style>
                                <a:lnRef idx="0">
                                  <a:scrgbClr r="0" g="0" b="0"/>
                                </a:lnRef>
                                <a:fillRef idx="0">
                                  <a:scrgbClr r="0" g="0" b="0"/>
                                </a:fillRef>
                                <a:effectRef idx="0">
                                  <a:scrgbClr r="0" g="0" b="0"/>
                                </a:effectRef>
                                <a:fontRef idx="minor"/>
                              </wps:style>
                              <wps:txbx>
                                <w:txbxContent>
                                  <w:p w14:paraId="1EC80E3A" w14:textId="77777777" w:rsidR="001A2766" w:rsidRDefault="001A2766" w:rsidP="004F3775">
                                    <w:r>
                                      <w:rPr>
                                        <w:rFonts w:ascii="Arial" w:eastAsia="DejaVu Sans" w:hAnsi="Arial"/>
                                        <w:b/>
                                        <w:bCs/>
                                        <w:color w:val="FF0000"/>
                                        <w:kern w:val="24"/>
                                        <w:sz w:val="22"/>
                                        <w:szCs w:val="22"/>
                                      </w:rPr>
                                      <w:t>Hydroxylation</w:t>
                                    </w:r>
                                  </w:p>
                                </w:txbxContent>
                              </wps:txbx>
                              <wps:bodyPr lIns="90000" tIns="45000" rIns="90000" bIns="45000"/>
                            </wps:wsp>
                          </wpg:grpSp>
                          <wpg:grpSp>
                            <wpg:cNvPr id="40" name="Group 40"/>
                            <wpg:cNvGrpSpPr/>
                            <wpg:grpSpPr>
                              <a:xfrm>
                                <a:off x="3800212" y="1239120"/>
                                <a:ext cx="959040" cy="1063080"/>
                                <a:chOff x="3800212" y="1239120"/>
                                <a:chExt cx="959040" cy="1063080"/>
                              </a:xfrm>
                            </wpg:grpSpPr>
                            <wpg:grpSp>
                              <wpg:cNvPr id="41" name="Group 41"/>
                              <wpg:cNvGrpSpPr/>
                              <wpg:grpSpPr>
                                <a:xfrm>
                                  <a:off x="3800212" y="1239120"/>
                                  <a:ext cx="959040" cy="909360"/>
                                  <a:chOff x="3800212" y="1239120"/>
                                  <a:chExt cx="959040" cy="909360"/>
                                </a:xfrm>
                              </wpg:grpSpPr>
                              <pic:pic xmlns:pic="http://schemas.openxmlformats.org/drawingml/2006/picture">
                                <pic:nvPicPr>
                                  <pic:cNvPr id="42" name="Picture 42"/>
                                  <pic:cNvPicPr/>
                                </pic:nvPicPr>
                                <pic:blipFill>
                                  <a:blip r:embed="rId26"/>
                                  <a:srcRect t="34069" r="63275" b="26745"/>
                                  <a:stretch/>
                                </pic:blipFill>
                                <pic:spPr>
                                  <a:xfrm>
                                    <a:off x="3800212" y="1239120"/>
                                    <a:ext cx="959040" cy="909360"/>
                                  </a:xfrm>
                                  <a:prstGeom prst="rect">
                                    <a:avLst/>
                                  </a:prstGeom>
                                  <a:ln>
                                    <a:noFill/>
                                  </a:ln>
                                </pic:spPr>
                              </pic:pic>
                              <wps:wsp>
                                <wps:cNvPr id="43" name="CustomShape 28"/>
                                <wps:cNvSpPr/>
                                <wps:spPr>
                                  <a:xfrm>
                                    <a:off x="3950475" y="1499938"/>
                                    <a:ext cx="190653" cy="256744"/>
                                  </a:xfrm>
                                  <a:prstGeom prst="rect">
                                    <a:avLst/>
                                  </a:prstGeom>
                                  <a:noFill/>
                                  <a:ln>
                                    <a:noFill/>
                                  </a:ln>
                                </wps:spPr>
                                <wps:style>
                                  <a:lnRef idx="0">
                                    <a:scrgbClr r="0" g="0" b="0"/>
                                  </a:lnRef>
                                  <a:fillRef idx="0">
                                    <a:scrgbClr r="0" g="0" b="0"/>
                                  </a:fillRef>
                                  <a:effectRef idx="0">
                                    <a:scrgbClr r="0" g="0" b="0"/>
                                  </a:effectRef>
                                  <a:fontRef idx="minor"/>
                                </wps:style>
                                <wps:txbx>
                                  <w:txbxContent>
                                    <w:p w14:paraId="7BD68170" w14:textId="77777777" w:rsidR="001A2766" w:rsidRDefault="001A2766" w:rsidP="004F3775">
                                      <w:r>
                                        <w:rPr>
                                          <w:rFonts w:ascii="Arial" w:eastAsia="DejaVu Sans" w:hAnsi="Arial"/>
                                          <w:color w:val="000000"/>
                                          <w:kern w:val="24"/>
                                          <w:sz w:val="22"/>
                                          <w:szCs w:val="22"/>
                                        </w:rPr>
                                        <w:t>+</w:t>
                                      </w:r>
                                    </w:p>
                                  </w:txbxContent>
                                </wps:txbx>
                                <wps:bodyPr wrap="none" lIns="90000" tIns="45000" rIns="90000" bIns="45000"/>
                              </wps:wsp>
                            </wpg:grpSp>
                            <wps:wsp>
                              <wps:cNvPr id="44" name="CustomShape 29"/>
                              <wps:cNvSpPr/>
                              <wps:spPr>
                                <a:xfrm>
                                  <a:off x="3942412" y="2045520"/>
                                  <a:ext cx="609840" cy="256680"/>
                                </a:xfrm>
                                <a:prstGeom prst="rect">
                                  <a:avLst/>
                                </a:prstGeom>
                                <a:noFill/>
                                <a:ln>
                                  <a:noFill/>
                                </a:ln>
                              </wps:spPr>
                              <wps:style>
                                <a:lnRef idx="0">
                                  <a:scrgbClr r="0" g="0" b="0"/>
                                </a:lnRef>
                                <a:fillRef idx="0">
                                  <a:scrgbClr r="0" g="0" b="0"/>
                                </a:fillRef>
                                <a:effectRef idx="0">
                                  <a:scrgbClr r="0" g="0" b="0"/>
                                </a:effectRef>
                                <a:fontRef idx="minor"/>
                              </wps:style>
                              <wps:txbx>
                                <w:txbxContent>
                                  <w:p w14:paraId="6F3092A1" w14:textId="77777777" w:rsidR="001A2766" w:rsidRDefault="001A2766" w:rsidP="004F3775">
                                    <w:r>
                                      <w:rPr>
                                        <w:rFonts w:ascii="Arial" w:eastAsia="DejaVu Sans" w:hAnsi="Arial"/>
                                        <w:b/>
                                        <w:bCs/>
                                        <w:color w:val="FF0000"/>
                                        <w:kern w:val="24"/>
                                        <w:sz w:val="22"/>
                                        <w:szCs w:val="22"/>
                                      </w:rPr>
                                      <w:t>110.06</w:t>
                                    </w:r>
                                  </w:p>
                                </w:txbxContent>
                              </wps:txbx>
                              <wps:bodyPr lIns="90000" tIns="45000" rIns="90000" bIns="45000"/>
                            </wps:wsp>
                          </wpg:grpSp>
                        </wpg:grpSp>
                        <wps:wsp>
                          <wps:cNvPr id="45" name="CustomShape 30"/>
                          <wps:cNvSpPr/>
                          <wps:spPr>
                            <a:xfrm>
                              <a:off x="3850972" y="1589040"/>
                              <a:ext cx="304200" cy="363600"/>
                            </a:xfrm>
                            <a:prstGeom prst="rect">
                              <a:avLst/>
                            </a:prstGeom>
                            <a:noFill/>
                            <a:ln>
                              <a:noFill/>
                            </a:ln>
                          </wps:spPr>
                          <wps:style>
                            <a:lnRef idx="0">
                              <a:scrgbClr r="0" g="0" b="0"/>
                            </a:lnRef>
                            <a:fillRef idx="0">
                              <a:scrgbClr r="0" g="0" b="0"/>
                            </a:fillRef>
                            <a:effectRef idx="0">
                              <a:scrgbClr r="0" g="0" b="0"/>
                            </a:effectRef>
                            <a:fontRef idx="minor"/>
                          </wps:style>
                          <wps:txbx>
                            <w:txbxContent>
                              <w:p w14:paraId="35762EE3" w14:textId="77777777" w:rsidR="001A2766" w:rsidRDefault="001A2766" w:rsidP="004F3775">
                                <w:r>
                                  <w:rPr>
                                    <w:rFonts w:ascii="Arial" w:eastAsia="DejaVu Sans" w:hAnsi="Arial"/>
                                    <w:b/>
                                    <w:bCs/>
                                    <w:color w:val="FF0000"/>
                                    <w:kern w:val="24"/>
                                    <w:sz w:val="36"/>
                                    <w:szCs w:val="36"/>
                                  </w:rPr>
                                  <w:t>*</w:t>
                                </w:r>
                              </w:p>
                            </w:txbxContent>
                          </wps:txbx>
                          <wps:bodyPr lIns="90000" tIns="45000" rIns="90000" bIns="45000"/>
                        </wps:wsp>
                      </wpg:grpSp>
                      <wps:wsp>
                        <wps:cNvPr id="46" name="Rectangle 46"/>
                        <wps:cNvSpPr/>
                        <wps:spPr>
                          <a:xfrm>
                            <a:off x="0" y="360811"/>
                            <a:ext cx="3267074" cy="617220"/>
                          </a:xfrm>
                          <a:prstGeom prst="rect">
                            <a:avLst/>
                          </a:prstGeom>
                        </wps:spPr>
                        <wps:txbx>
                          <w:txbxContent>
                            <w:p w14:paraId="11F192CF" w14:textId="77777777" w:rsidR="001A2766" w:rsidRDefault="001A2766" w:rsidP="004F3775">
                              <w:pPr>
                                <w:jc w:val="center"/>
                              </w:pPr>
                              <w:r>
                                <w:rPr>
                                  <w:rFonts w:ascii="Arial" w:eastAsia="DejaVu Sans" w:hAnsi="Arial"/>
                                  <w:b/>
                                  <w:bCs/>
                                  <w:color w:val="000000"/>
                                  <w:kern w:val="24"/>
                                  <w:sz w:val="36"/>
                                  <w:szCs w:val="36"/>
                                </w:rPr>
                                <w:t>Rosiglitazone</w:t>
                              </w:r>
                            </w:p>
                            <w:p w14:paraId="7B99C897" w14:textId="77777777" w:rsidR="001A2766" w:rsidRDefault="001A2766" w:rsidP="004F3775">
                              <w:pPr>
                                <w:jc w:val="center"/>
                              </w:pPr>
                              <w:r>
                                <w:rPr>
                                  <w:rFonts w:ascii="Arial" w:eastAsia="DejaVu Sans" w:hAnsi="Arial"/>
                                  <w:color w:val="000000"/>
                                  <w:kern w:val="24"/>
                                  <w:sz w:val="36"/>
                                  <w:szCs w:val="36"/>
                                </w:rPr>
                                <w:t>(Avandia™)</w:t>
                              </w:r>
                            </w:p>
                          </w:txbxContent>
                        </wps:txbx>
                        <wps:bodyPr wrap="square">
                          <a:spAutoFit/>
                        </wps:bodyPr>
                      </wps:wsp>
                    </wpg:wgp>
                  </a:graphicData>
                </a:graphic>
              </wp:anchor>
            </w:drawing>
          </mc:Choice>
          <mc:Fallback>
            <w:pict>
              <v:group w14:anchorId="4EB9E061" id="Group 3" o:spid="_x0000_s1029" style="position:absolute;left:0;text-align:left;margin-left:-21.15pt;margin-top:-25.75pt;width:471.5pt;height:230.8pt;z-index:251737088" coordsize="59877,29308" o:gfxdata="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">
                <v:group id="Group 14" o:spid="_x0000_s1030" style="position:absolute;left:14724;width:45153;height:29308" coordorigin="14724" coordsize="32868,2302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">
                  <v:group id="Group 15" o:spid="_x0000_s1031" style="position:absolute;left:14724;width:32868;height:23022" coordorigin="14724" coordsize="32868,2302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">
                    <v:group id="Group 16" o:spid="_x0000_s1032" style="position:absolute;left:14724;width:28584;height:18356" coordorigin="14724" coordsize="28584,1835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7" o:spid="_x0000_s1033" type="#_x0000_t75" style="position:absolute;left:19120;width:24188;height:983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">
                        <v:imagedata r:id="rId27" o:title="" croptop="14719f" cropbottom="17624f"/>
                      </v:shape>
                      <v:group id="Group 18" o:spid="_x0000_s1034" style="position:absolute;left:15527;top:2149;width:15426;height:13698" coordorigin="15527,2149" coordsize="15426,136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">
                        <v:line id="Line 5" o:spid="_x0000_s1035" style="position:absolute;visibility:visible;mso-wrap-style:square" from="30949,2149" to="30953,1584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" strokecolor="red" strokeweight=".5pt"/>
                        <v:line id="Line 6" o:spid="_x0000_s1036" style="position:absolute;visibility:visible;mso-wrap-style:square" from="15527,15843" to="30568,158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" strokecolor="red" strokeweight=".5pt"/>
                      </v:group>
                      <v:group id="Group 21" o:spid="_x0000_s1037" style="position:absolute;left:17219;top:2152;width:10861;height:12244" coordorigin="17219,2152" coordsize="10861,1224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">
                        <v:group id="_x0000_s1038" style="position:absolute;left:18025;top:2152;width:10055;height:11744" coordorigin="18025,2152" coordsize="10054,1174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">
                          <v:line id="Line 9" o:spid="_x0000_s1039" style="position:absolute;visibility:visible;mso-wrap-style:square" from="28076,2152" to="28080,1378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" strokecolor="red" strokeweight=".5pt"/>
                          <v:line id="Line 10" o:spid="_x0000_s1040" style="position:absolute;visibility:visible;mso-wrap-style:square" from="18025,13892" to="27763,1389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" strokecolor="red" strokeweight=".5pt"/>
                        </v:group>
                        <v:rect id="CustomShape 11" o:spid="_x0000_s1041" style="position:absolute;left:17219;top:11829;width:6098;height:25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" filled="f" stroked="f">
                          <v:textbox inset="2.5mm,1.25mm,2.5mm,1.25mm">
                            <w:txbxContent>
                              <w:p w14:paraId="0A477ED0" w14:textId="77777777" w:rsidR="001A2766" w:rsidRDefault="001A2766" w:rsidP="004F3775">
                                <w:r>
                                  <w:rPr>
                                    <w:rFonts w:ascii="Arial" w:eastAsia="DejaVu Sans" w:hAnsi="Arial"/>
                                    <w:b/>
                                    <w:bCs/>
                                    <w:color w:val="FF0000"/>
                                    <w:kern w:val="24"/>
                                    <w:sz w:val="22"/>
                                    <w:szCs w:val="22"/>
                                  </w:rPr>
                                  <w:t>136.06</w:t>
                                </w:r>
                              </w:p>
                            </w:txbxContent>
                          </v:textbox>
                        </v:rect>
                      </v:group>
                      <v:group id="Group 26" o:spid="_x0000_s1042" style="position:absolute;left:15653;top:2149;width:11070;height:9785" coordorigin="15653,2149" coordsize="11070,978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">
                        <v:line id="Line 13" o:spid="_x0000_s1043" style="position:absolute;visibility:visible;mso-wrap-style:square" from="26719,2149" to="26723,1193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" strokecolor="red" strokeweight=".5pt"/>
                        <v:line id="Line 14" o:spid="_x0000_s1044" style="position:absolute;visibility:visible;mso-wrap-style:square" from="15653,11930" to="26719,119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" strokecolor="red" strokeweight=".5pt"/>
                      </v:group>
                      <v:rect id="CustomShape 15" o:spid="_x0000_s1045" style="position:absolute;left:14846;top:9979;width:6099;height:25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" filled="f" stroked="f">
                        <v:textbox inset="2.5mm,1.25mm,2.5mm,1.25mm">
                          <w:txbxContent>
                            <w:p w14:paraId="73D8A5B6" w14:textId="77777777" w:rsidR="001A2766" w:rsidRDefault="001A2766" w:rsidP="004F3775">
                              <w:r>
                                <w:rPr>
                                  <w:rFonts w:ascii="Arial" w:eastAsia="DejaVu Sans" w:hAnsi="Arial"/>
                                  <w:b/>
                                  <w:bCs/>
                                  <w:color w:val="FF0000"/>
                                  <w:kern w:val="24"/>
                                  <w:sz w:val="22"/>
                                  <w:szCs w:val="22"/>
                                </w:rPr>
                                <w:t>121.04</w:t>
                              </w:r>
                            </w:p>
                          </w:txbxContent>
                        </v:textbox>
                      </v:rect>
                      <v:group id="Group 30" o:spid="_x0000_s1046" style="position:absolute;left:18025;top:2149;width:6559;height:7830" coordorigin="18025,2149" coordsize="6559,783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">
                        <v:line id="Line 17" o:spid="_x0000_s1047" style="position:absolute;visibility:visible;mso-wrap-style:square" from="18025,9975" to="24210,99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" strokecolor="red" strokeweight=".5pt"/>
                        <v:line id="Line 18" o:spid="_x0000_s1048" style="position:absolute;flip:y;visibility:visible;mso-wrap-style:square" from="24581,2149" to="24584,997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" strokecolor="red" strokeweight=".5pt"/>
                      </v:group>
                      <v:rect id="CustomShape 19" o:spid="_x0000_s1049" style="position:absolute;left:17219;top:7916;width:6098;height:25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" filled="f" stroked="f">
                        <v:textbox inset="2.5mm,1.25mm,2.5mm,1.25mm">
                          <w:txbxContent>
                            <w:p w14:paraId="595A2124" w14:textId="77777777" w:rsidR="001A2766" w:rsidRDefault="001A2766" w:rsidP="004F3775">
                              <w:r>
                                <w:rPr>
                                  <w:rFonts w:ascii="Arial" w:eastAsia="DejaVu Sans" w:hAnsi="Arial"/>
                                  <w:b/>
                                  <w:bCs/>
                                  <w:color w:val="FF0000"/>
                                  <w:kern w:val="24"/>
                                  <w:sz w:val="22"/>
                                  <w:szCs w:val="22"/>
                                </w:rPr>
                                <w:t>96.04</w:t>
                              </w:r>
                            </w:p>
                          </w:txbxContent>
                        </v:textbox>
                      </v:rect>
                      <v:group id="Group 34" o:spid="_x0000_s1050" style="position:absolute;left:17831;top:2152;width:17661;height:15657" coordorigin="17831,2152" coordsize="17661,1565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">
                        <v:line id="Line 21" o:spid="_x0000_s1051" style="position:absolute;flip:x;visibility:visible;mso-wrap-style:square" from="35406,2152" to="35492,1780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" strokecolor="red" strokeweight=".5pt"/>
                        <v:line id="Line 22" o:spid="_x0000_s1052" style="position:absolute;visibility:visible;mso-wrap-style:square" from="17831,17805" to="35406,1780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" strokecolor="red" strokeweight=".5pt"/>
                      </v:group>
                      <v:rect id="CustomShape 23" o:spid="_x0000_s1053" style="position:absolute;left:17219;top:15789;width:6098;height:25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" filled="f" stroked="f">
                        <v:textbox inset="2.5mm,1.25mm,2.5mm,1.25mm">
                          <w:txbxContent>
                            <w:p w14:paraId="71B63CD0" w14:textId="77777777" w:rsidR="001A2766" w:rsidRDefault="001A2766" w:rsidP="004F3775">
                              <w:r>
                                <w:rPr>
                                  <w:rFonts w:ascii="Arial" w:eastAsia="DejaVu Sans" w:hAnsi="Arial"/>
                                  <w:b/>
                                  <w:bCs/>
                                  <w:color w:val="FF0000"/>
                                  <w:kern w:val="24"/>
                                  <w:sz w:val="22"/>
                                  <w:szCs w:val="22"/>
                                </w:rPr>
                                <w:t>284.14</w:t>
                              </w:r>
                            </w:p>
                          </w:txbxContent>
                        </v:textbox>
                      </v:rect>
                      <v:rect id="CustomShape 24" o:spid="_x0000_s1054" style="position:absolute;left:14724;top:13788;width:6098;height:25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" filled="f" stroked="f">
                        <v:textbox inset="2.5mm,1.25mm,2.5mm,1.25mm">
                          <w:txbxContent>
                            <w:p w14:paraId="7747F67D" w14:textId="77777777" w:rsidR="001A2766" w:rsidRDefault="001A2766" w:rsidP="004F3775">
                              <w:r>
                                <w:rPr>
                                  <w:rFonts w:ascii="Arial" w:eastAsia="DejaVu Sans" w:hAnsi="Arial"/>
                                  <w:b/>
                                  <w:bCs/>
                                  <w:color w:val="FF0000"/>
                                  <w:kern w:val="24"/>
                                  <w:sz w:val="22"/>
                                  <w:szCs w:val="22"/>
                                </w:rPr>
                                <w:t>149.07</w:t>
                              </w:r>
                            </w:p>
                          </w:txbxContent>
                        </v:textbox>
                      </v:rect>
                      <v:rect id="CustomShape 25" o:spid="_x0000_s1055" style="position:absolute;left:24631;top:15775;width:12096;height:25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" filled="f" stroked="f">
                        <v:textbox inset="2.5mm,1.25mm,2.5mm,1.25mm">
                          <w:txbxContent>
                            <w:p w14:paraId="1EC80E3A" w14:textId="77777777" w:rsidR="001A2766" w:rsidRDefault="001A2766" w:rsidP="004F3775">
                              <w:r>
                                <w:rPr>
                                  <w:rFonts w:ascii="Arial" w:eastAsia="DejaVu Sans" w:hAnsi="Arial"/>
                                  <w:b/>
                                  <w:bCs/>
                                  <w:color w:val="FF0000"/>
                                  <w:kern w:val="24"/>
                                  <w:sz w:val="22"/>
                                  <w:szCs w:val="22"/>
                                </w:rPr>
                                <w:t>Hydroxylation</w:t>
                              </w:r>
                            </w:p>
                          </w:txbxContent>
                        </v:textbox>
                      </v:rect>
                    </v:group>
                    <v:group id="Group 40" o:spid="_x0000_s1056" style="position:absolute;left:38002;top:12391;width:9590;height:10631" coordorigin="38002,12391" coordsize="9590,1063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">
                      <v:group id="Group 41" o:spid="_x0000_s1057" style="position:absolute;left:38002;top:12391;width:9590;height:9093" coordorigin="38002,12391" coordsize="9590,909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">
                        <v:shape id="Picture 42" o:spid="_x0000_s1058" type="#_x0000_t75" style="position:absolute;left:38002;top:12391;width:9590;height:909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">
                          <v:imagedata r:id="rId28" o:title="" croptop="22327f" cropbottom="17528f" cropright="41468f"/>
                        </v:shape>
                        <v:rect id="CustomShape 28" o:spid="_x0000_s1059" style="position:absolute;left:39504;top:14999;width:1907;height:2567;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" filled="f" stroked="f">
                          <v:textbox inset="2.5mm,1.25mm,2.5mm,1.25mm">
                            <w:txbxContent>
                              <w:p w14:paraId="7BD68170" w14:textId="77777777" w:rsidR="001A2766" w:rsidRDefault="001A2766" w:rsidP="004F3775">
                                <w:r>
                                  <w:rPr>
                                    <w:rFonts w:ascii="Arial" w:eastAsia="DejaVu Sans" w:hAnsi="Arial"/>
                                    <w:color w:val="000000"/>
                                    <w:kern w:val="24"/>
                                    <w:sz w:val="22"/>
                                    <w:szCs w:val="22"/>
                                  </w:rPr>
                                  <w:t>+</w:t>
                                </w:r>
                              </w:p>
                            </w:txbxContent>
                          </v:textbox>
                        </v:rect>
                      </v:group>
                      <v:rect id="CustomShape 29" o:spid="_x0000_s1060" style="position:absolute;left:39424;top:20455;width:6098;height:25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" filled="f" stroked="f">
                        <v:textbox inset="2.5mm,1.25mm,2.5mm,1.25mm">
                          <w:txbxContent>
                            <w:p w14:paraId="6F3092A1" w14:textId="77777777" w:rsidR="001A2766" w:rsidRDefault="001A2766" w:rsidP="004F3775">
                              <w:r>
                                <w:rPr>
                                  <w:rFonts w:ascii="Arial" w:eastAsia="DejaVu Sans" w:hAnsi="Arial"/>
                                  <w:b/>
                                  <w:bCs/>
                                  <w:color w:val="FF0000"/>
                                  <w:kern w:val="24"/>
                                  <w:sz w:val="22"/>
                                  <w:szCs w:val="22"/>
                                </w:rPr>
                                <w:t>110.06</w:t>
                              </w:r>
                            </w:p>
                          </w:txbxContent>
                        </v:textbox>
                      </v:rect>
                    </v:group>
                  </v:group>
                  <v:rect id="CustomShape 30" o:spid="_x0000_s1061" style="position:absolute;left:38509;top:15890;width:3042;height:36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" filled="f" stroked="f">
                    <v:textbox inset="2.5mm,1.25mm,2.5mm,1.25mm">
                      <w:txbxContent>
                        <w:p w14:paraId="35762EE3" w14:textId="77777777" w:rsidR="001A2766" w:rsidRDefault="001A2766" w:rsidP="004F3775">
                          <w:r>
                            <w:rPr>
                              <w:rFonts w:ascii="Arial" w:eastAsia="DejaVu Sans" w:hAnsi="Arial"/>
                              <w:b/>
                              <w:bCs/>
                              <w:color w:val="FF0000"/>
                              <w:kern w:val="24"/>
                              <w:sz w:val="36"/>
                              <w:szCs w:val="36"/>
                            </w:rPr>
                            <w:t>*</w:t>
                          </w:r>
                        </w:p>
                      </w:txbxContent>
                    </v:textbox>
                  </v:rect>
                </v:group>
                <v:rect id="Rectangle 46" o:spid="_x0000_s1062" style="position:absolute;top:3608;width:32670;height:61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" filled="f" stroked="f">
                  <v:textbox style="mso-fit-shape-to-text:t">
                    <w:txbxContent>
                      <w:p w14:paraId="11F192CF" w14:textId="77777777" w:rsidR="001A2766" w:rsidRDefault="001A2766" w:rsidP="004F3775">
                        <w:pPr>
                          <w:jc w:val="center"/>
                        </w:pPr>
                        <w:r>
                          <w:rPr>
                            <w:rFonts w:ascii="Arial" w:eastAsia="DejaVu Sans" w:hAnsi="Arial"/>
                            <w:b/>
                            <w:bCs/>
                            <w:color w:val="000000"/>
                            <w:kern w:val="24"/>
                            <w:sz w:val="36"/>
                            <w:szCs w:val="36"/>
                          </w:rPr>
                          <w:t>Rosiglitazone</w:t>
                        </w:r>
                      </w:p>
                      <w:p w14:paraId="7B99C897" w14:textId="77777777" w:rsidR="001A2766" w:rsidRDefault="001A2766" w:rsidP="004F3775">
                        <w:pPr>
                          <w:jc w:val="center"/>
                        </w:pPr>
                        <w:r>
                          <w:rPr>
                            <w:rFonts w:ascii="Arial" w:eastAsia="DejaVu Sans" w:hAnsi="Arial"/>
                            <w:color w:val="000000"/>
                            <w:kern w:val="24"/>
                            <w:sz w:val="36"/>
                            <w:szCs w:val="36"/>
                          </w:rPr>
                          <w:t>(Avandia™)</w:t>
                        </w:r>
                      </w:p>
                    </w:txbxContent>
                  </v:textbox>
                </v:rect>
              </v:group>
            </w:pict>
          </mc:Fallback>
        </mc:AlternateContent>
      </w:r>
    </w:p>
    <w:p w14:paraId="0BD4CBB1" w14:textId="77777777" w:rsidR="004F3775" w:rsidRPr="001A2766" w:rsidRDefault="004F3775" w:rsidP="001A2766">
      <w:pPr>
        <w:spacing w:line="360" w:lineRule="auto"/>
        <w:jc w:val="both"/>
        <w:rPr>
          <w:rFonts w:asciiTheme="minorHAnsi" w:hAnsiTheme="minorHAnsi"/>
          <w:color w:val="000000" w:themeColor="text1"/>
        </w:rPr>
      </w:pPr>
    </w:p>
    <w:p w14:paraId="7D970CC7" w14:textId="77777777" w:rsidR="004F3775" w:rsidRPr="001A2766" w:rsidRDefault="004F3775" w:rsidP="001A2766">
      <w:pPr>
        <w:spacing w:line="360" w:lineRule="auto"/>
        <w:jc w:val="both"/>
        <w:rPr>
          <w:rFonts w:asciiTheme="minorHAnsi" w:hAnsiTheme="minorHAnsi"/>
          <w:color w:val="000000" w:themeColor="text1"/>
        </w:rPr>
      </w:pPr>
    </w:p>
    <w:p w14:paraId="26D23970" w14:textId="77777777" w:rsidR="004F3775" w:rsidRPr="001A2766" w:rsidRDefault="004F3775" w:rsidP="001A2766">
      <w:pPr>
        <w:spacing w:line="360" w:lineRule="auto"/>
        <w:jc w:val="both"/>
        <w:rPr>
          <w:rFonts w:asciiTheme="minorHAnsi" w:hAnsiTheme="minorHAnsi"/>
          <w:color w:val="000000" w:themeColor="text1"/>
        </w:rPr>
      </w:pPr>
    </w:p>
    <w:p w14:paraId="69F23D00" w14:textId="77777777" w:rsidR="004F3775" w:rsidRPr="001A2766" w:rsidRDefault="004F3775" w:rsidP="001A2766">
      <w:pPr>
        <w:spacing w:line="360" w:lineRule="auto"/>
        <w:jc w:val="both"/>
        <w:rPr>
          <w:rFonts w:asciiTheme="minorHAnsi" w:hAnsiTheme="minorHAnsi"/>
          <w:color w:val="000000" w:themeColor="text1"/>
        </w:rPr>
      </w:pPr>
    </w:p>
    <w:p w14:paraId="0D1B1580" w14:textId="77777777" w:rsidR="004F3775" w:rsidRPr="001A2766" w:rsidRDefault="004F3775" w:rsidP="001A2766">
      <w:pPr>
        <w:spacing w:line="360" w:lineRule="auto"/>
        <w:jc w:val="both"/>
        <w:rPr>
          <w:rFonts w:asciiTheme="minorHAnsi" w:hAnsiTheme="minorHAnsi"/>
          <w:color w:val="000000" w:themeColor="text1"/>
        </w:rPr>
      </w:pPr>
    </w:p>
    <w:p w14:paraId="63148393" w14:textId="77777777" w:rsidR="004F3775" w:rsidRPr="001A2766" w:rsidRDefault="004F3775" w:rsidP="001A2766">
      <w:pPr>
        <w:spacing w:line="360" w:lineRule="auto"/>
        <w:jc w:val="both"/>
        <w:rPr>
          <w:rFonts w:asciiTheme="minorHAnsi" w:hAnsiTheme="minorHAnsi"/>
          <w:color w:val="000000" w:themeColor="text1"/>
        </w:rPr>
      </w:pPr>
    </w:p>
    <w:p w14:paraId="25088176" w14:textId="77777777" w:rsidR="004F3775" w:rsidRPr="001A2766" w:rsidRDefault="004F3775" w:rsidP="001A2766">
      <w:pPr>
        <w:spacing w:line="360" w:lineRule="auto"/>
        <w:jc w:val="both"/>
        <w:rPr>
          <w:rFonts w:asciiTheme="minorHAnsi" w:hAnsiTheme="minorHAnsi"/>
          <w:color w:val="000000" w:themeColor="text1"/>
        </w:rPr>
      </w:pPr>
    </w:p>
    <w:p w14:paraId="525B444A" w14:textId="77777777" w:rsidR="004F3775" w:rsidRPr="001A2766" w:rsidRDefault="004F3775" w:rsidP="001A2766">
      <w:pPr>
        <w:spacing w:line="360" w:lineRule="auto"/>
        <w:jc w:val="both"/>
        <w:rPr>
          <w:rFonts w:asciiTheme="minorHAnsi" w:hAnsiTheme="minorHAnsi"/>
          <w:color w:val="000000" w:themeColor="text1"/>
        </w:rPr>
      </w:pPr>
    </w:p>
    <w:p w14:paraId="12579C1C" w14:textId="77777777" w:rsidR="004F3775" w:rsidRPr="001A2766" w:rsidRDefault="004F3775" w:rsidP="001A2766">
      <w:pPr>
        <w:spacing w:line="360" w:lineRule="auto"/>
        <w:jc w:val="both"/>
        <w:rPr>
          <w:rFonts w:asciiTheme="minorHAnsi" w:hAnsiTheme="minorHAnsi"/>
          <w:color w:val="000000" w:themeColor="text1"/>
        </w:rPr>
      </w:pPr>
    </w:p>
    <w:p w14:paraId="460C8DC0" w14:textId="77777777" w:rsidR="004F3775" w:rsidRPr="001A2766" w:rsidRDefault="004F3775" w:rsidP="001A2766">
      <w:pPr>
        <w:spacing w:line="360" w:lineRule="auto"/>
        <w:jc w:val="both"/>
        <w:rPr>
          <w:rFonts w:asciiTheme="minorHAnsi" w:hAnsiTheme="minorHAnsi"/>
          <w:color w:val="000000" w:themeColor="text1"/>
        </w:rPr>
      </w:pPr>
    </w:p>
    <w:p w14:paraId="6AA6E5B3" w14:textId="77777777" w:rsidR="004F3775" w:rsidRPr="001A2766" w:rsidRDefault="004F3775" w:rsidP="001A2766">
      <w:pPr>
        <w:spacing w:line="360" w:lineRule="auto"/>
        <w:jc w:val="both"/>
        <w:rPr>
          <w:rFonts w:asciiTheme="minorHAnsi" w:hAnsiTheme="minorHAnsi"/>
          <w:color w:val="000000" w:themeColor="text1"/>
        </w:rPr>
      </w:pPr>
    </w:p>
    <w:p w14:paraId="1FC6F3E6" w14:textId="77777777" w:rsidR="004F3775" w:rsidRPr="001A2766" w:rsidRDefault="004F3775" w:rsidP="001A2766">
      <w:pPr>
        <w:spacing w:line="360" w:lineRule="auto"/>
        <w:jc w:val="both"/>
        <w:rPr>
          <w:rFonts w:asciiTheme="minorHAnsi" w:hAnsiTheme="minorHAnsi"/>
          <w:color w:val="000000" w:themeColor="text1"/>
        </w:rPr>
      </w:pPr>
    </w:p>
    <w:p w14:paraId="2E87794D" w14:textId="77777777" w:rsidR="004F3775" w:rsidRPr="001A2766" w:rsidRDefault="004F3775" w:rsidP="001A2766">
      <w:pPr>
        <w:spacing w:line="360" w:lineRule="auto"/>
        <w:jc w:val="both"/>
        <w:rPr>
          <w:rFonts w:asciiTheme="minorHAnsi" w:hAnsiTheme="minorHAnsi"/>
          <w:color w:val="000000" w:themeColor="text1"/>
        </w:rPr>
      </w:pPr>
    </w:p>
    <w:p w14:paraId="1E454209" w14:textId="77777777" w:rsidR="004F3775" w:rsidRPr="001A2766" w:rsidRDefault="004F3775" w:rsidP="001A2766">
      <w:pPr>
        <w:spacing w:line="360" w:lineRule="auto"/>
        <w:jc w:val="both"/>
        <w:rPr>
          <w:rFonts w:asciiTheme="minorHAnsi" w:hAnsiTheme="minorHAnsi"/>
          <w:color w:val="000000" w:themeColor="text1"/>
        </w:rPr>
      </w:pPr>
    </w:p>
    <w:p w14:paraId="2C6B196D" w14:textId="77777777" w:rsidR="004F3775" w:rsidRPr="001A2766" w:rsidRDefault="004F3775" w:rsidP="001A2766">
      <w:pPr>
        <w:spacing w:line="360" w:lineRule="auto"/>
        <w:jc w:val="both"/>
        <w:rPr>
          <w:rFonts w:asciiTheme="minorHAnsi" w:hAnsiTheme="minorHAnsi"/>
          <w:color w:val="000000" w:themeColor="text1"/>
        </w:rPr>
      </w:pPr>
      <w:r w:rsidRPr="001A2766">
        <w:rPr>
          <w:rFonts w:asciiTheme="minorHAnsi" w:hAnsiTheme="minorHAnsi"/>
          <w:color w:val="000000" w:themeColor="text1"/>
        </w:rPr>
        <w:t xml:space="preserve">Hypothesised ROSI fragmentations, shown in Fig.. Provided an underlying rationale for potential fragmentation and metabolism of PIOG and TROG, due to the conserved </w:t>
      </w:r>
      <w:proofErr w:type="spellStart"/>
      <w:r w:rsidRPr="001A2766">
        <w:rPr>
          <w:rFonts w:asciiTheme="minorHAnsi" w:hAnsiTheme="minorHAnsi"/>
          <w:color w:val="000000" w:themeColor="text1"/>
        </w:rPr>
        <w:t>thiadolazinedione</w:t>
      </w:r>
      <w:proofErr w:type="spellEnd"/>
      <w:r w:rsidRPr="001A2766">
        <w:rPr>
          <w:rFonts w:asciiTheme="minorHAnsi" w:hAnsiTheme="minorHAnsi"/>
          <w:color w:val="000000" w:themeColor="text1"/>
        </w:rPr>
        <w:t xml:space="preserve"> moiety (TDZ). It could be deduced that… It was important to account for the lability of the TDZ ring when considering assay parameters and sample preparation methods. </w:t>
      </w:r>
    </w:p>
    <w:p w14:paraId="23BB3A06" w14:textId="77777777" w:rsidR="004F3775" w:rsidRPr="001A2766" w:rsidRDefault="004F3775" w:rsidP="001A2766">
      <w:pPr>
        <w:spacing w:line="360" w:lineRule="auto"/>
        <w:jc w:val="both"/>
        <w:rPr>
          <w:rFonts w:asciiTheme="minorHAnsi" w:hAnsiTheme="minorHAnsi"/>
          <w:color w:val="000000" w:themeColor="text1"/>
        </w:rPr>
      </w:pPr>
    </w:p>
    <w:p w14:paraId="0F606DD4" w14:textId="77777777" w:rsidR="004D7E56" w:rsidRPr="001A2766" w:rsidRDefault="004D7E56" w:rsidP="001A2766">
      <w:pPr>
        <w:spacing w:line="360" w:lineRule="auto"/>
        <w:jc w:val="both"/>
        <w:rPr>
          <w:rFonts w:asciiTheme="minorHAnsi" w:hAnsiTheme="minorHAnsi"/>
          <w:color w:val="000000" w:themeColor="text1"/>
        </w:rPr>
      </w:pPr>
      <w:r w:rsidRPr="001A2766">
        <w:rPr>
          <w:rFonts w:asciiTheme="minorHAnsi" w:hAnsiTheme="minorHAnsi"/>
          <w:color w:val="000000" w:themeColor="text1"/>
        </w:rPr>
        <w:t xml:space="preserve">LC-MS for metabolite identification has had many recent </w:t>
      </w:r>
      <w:r w:rsidRPr="001A2766">
        <w:rPr>
          <w:rFonts w:asciiTheme="minorHAnsi" w:hAnsiTheme="minorHAnsi"/>
          <w:color w:val="000000" w:themeColor="text1"/>
          <w:highlight w:val="green"/>
        </w:rPr>
        <w:t>advances such as…,</w:t>
      </w:r>
      <w:r w:rsidRPr="001A2766">
        <w:rPr>
          <w:rFonts w:asciiTheme="minorHAnsi" w:hAnsiTheme="minorHAnsi"/>
          <w:color w:val="000000" w:themeColor="text1"/>
        </w:rPr>
        <w:t xml:space="preserve"> making it a powerful tool, with a wide range of mass spectrometers, with varying strengths. </w:t>
      </w:r>
    </w:p>
    <w:p w14:paraId="342D859B" w14:textId="77777777" w:rsidR="004F3775" w:rsidRPr="001A2766" w:rsidRDefault="004F3775" w:rsidP="001A2766">
      <w:pPr>
        <w:spacing w:line="360" w:lineRule="auto"/>
        <w:jc w:val="both"/>
        <w:rPr>
          <w:rFonts w:asciiTheme="minorHAnsi" w:hAnsiTheme="minorHAnsi"/>
          <w:color w:val="000000" w:themeColor="text1"/>
        </w:rPr>
      </w:pPr>
    </w:p>
    <w:p w14:paraId="38E96BEE" w14:textId="77777777" w:rsidR="00321D1F" w:rsidRPr="001A2766" w:rsidRDefault="00321D1F" w:rsidP="001A2766">
      <w:pPr>
        <w:pStyle w:val="Heading2"/>
        <w:spacing w:line="360" w:lineRule="auto"/>
        <w:jc w:val="both"/>
        <w:rPr>
          <w:b/>
          <w:bCs/>
          <w:color w:val="000000" w:themeColor="text1"/>
          <w:highlight w:val="cyan"/>
        </w:rPr>
      </w:pPr>
      <w:bookmarkStart w:id="46" w:name="_Toc60561241"/>
    </w:p>
    <w:p w14:paraId="71DE2F41" w14:textId="3D4FC947" w:rsidR="001D390E" w:rsidRPr="001A2766" w:rsidRDefault="001D390E" w:rsidP="001A2766">
      <w:pPr>
        <w:pStyle w:val="Heading2"/>
        <w:spacing w:line="360" w:lineRule="auto"/>
        <w:jc w:val="both"/>
        <w:rPr>
          <w:b/>
          <w:bCs/>
          <w:color w:val="000000" w:themeColor="text1"/>
        </w:rPr>
      </w:pPr>
      <w:r w:rsidRPr="001A2766">
        <w:rPr>
          <w:b/>
          <w:bCs/>
          <w:color w:val="000000" w:themeColor="text1"/>
          <w:highlight w:val="cyan"/>
        </w:rPr>
        <w:t>Pharmacological</w:t>
      </w:r>
      <w:r w:rsidRPr="001A2766">
        <w:rPr>
          <w:b/>
          <w:bCs/>
          <w:color w:val="000000" w:themeColor="text1"/>
        </w:rPr>
        <w:t xml:space="preserve"> Applications of P450 BM3</w:t>
      </w:r>
      <w:bookmarkEnd w:id="46"/>
    </w:p>
    <w:p w14:paraId="0BAF7388" w14:textId="77777777" w:rsidR="00964B0E" w:rsidRPr="001A2766" w:rsidRDefault="00964B0E" w:rsidP="001A2766">
      <w:pPr>
        <w:spacing w:line="360" w:lineRule="auto"/>
        <w:jc w:val="both"/>
        <w:rPr>
          <w:rFonts w:asciiTheme="minorHAnsi" w:hAnsiTheme="minorHAnsi"/>
          <w:color w:val="000000" w:themeColor="text1"/>
        </w:rPr>
      </w:pPr>
    </w:p>
    <w:p w14:paraId="73C7B371" w14:textId="441F9BF9" w:rsidR="001D390E" w:rsidRPr="001A2766" w:rsidRDefault="001D390E" w:rsidP="001A2766">
      <w:pPr>
        <w:spacing w:line="360" w:lineRule="auto"/>
        <w:jc w:val="both"/>
        <w:rPr>
          <w:rFonts w:asciiTheme="minorHAnsi" w:hAnsiTheme="minorHAnsi"/>
          <w:color w:val="000000" w:themeColor="text1"/>
        </w:rPr>
      </w:pPr>
      <w:r w:rsidRPr="001A2766">
        <w:rPr>
          <w:rFonts w:asciiTheme="minorHAnsi" w:hAnsiTheme="minorHAnsi"/>
          <w:color w:val="000000" w:themeColor="text1"/>
        </w:rPr>
        <w:t xml:space="preserve">Due to the inherent solubility of bacterial P450s, coupled with the ease of purification and expression in competent expression vectors, makes for a suitable start-point for a multitude of biotechnological applications. In comparison to their eukaryotic and particularly mammalian counterparts, they generally exhibit higher activity and are more stable, allowing for manipulation of their catalytic repertoire. </w:t>
      </w:r>
    </w:p>
    <w:p w14:paraId="4F3BE65E" w14:textId="77777777" w:rsidR="001D390E" w:rsidRPr="001A2766" w:rsidRDefault="001D390E" w:rsidP="001A2766">
      <w:pPr>
        <w:spacing w:line="360" w:lineRule="auto"/>
        <w:jc w:val="both"/>
        <w:rPr>
          <w:rFonts w:asciiTheme="minorHAnsi" w:hAnsiTheme="minorHAnsi"/>
          <w:color w:val="000000" w:themeColor="text1"/>
        </w:rPr>
      </w:pPr>
      <w:r w:rsidRPr="001A2766">
        <w:rPr>
          <w:rFonts w:asciiTheme="minorHAnsi" w:hAnsiTheme="minorHAnsi"/>
          <w:color w:val="000000" w:themeColor="text1"/>
        </w:rPr>
        <w:t>Furthermore, the wide range of reactions carried out by P450 enzymes allows for the formation of species with would otherwise be difficult to obtain with classical synthetic pathways, such as valuable oxidized species, particularly useful for application in the pharmaceutical industry.</w:t>
      </w:r>
    </w:p>
    <w:p w14:paraId="480188C7" w14:textId="77777777" w:rsidR="001D390E" w:rsidRPr="001A2766" w:rsidRDefault="001D390E" w:rsidP="001A2766">
      <w:pPr>
        <w:spacing w:line="360" w:lineRule="auto"/>
        <w:jc w:val="both"/>
        <w:rPr>
          <w:rFonts w:asciiTheme="minorHAnsi" w:hAnsiTheme="minorHAnsi"/>
          <w:color w:val="000000" w:themeColor="text1"/>
        </w:rPr>
      </w:pPr>
    </w:p>
    <w:p w14:paraId="28089629" w14:textId="77777777" w:rsidR="001D390E" w:rsidRPr="001A2766" w:rsidRDefault="001D390E" w:rsidP="001A2766">
      <w:pPr>
        <w:spacing w:line="360" w:lineRule="auto"/>
        <w:jc w:val="both"/>
        <w:rPr>
          <w:rFonts w:asciiTheme="minorHAnsi" w:hAnsiTheme="minorHAnsi"/>
          <w:color w:val="000000" w:themeColor="text1"/>
        </w:rPr>
      </w:pPr>
    </w:p>
    <w:p w14:paraId="37AD4358" w14:textId="68079174" w:rsidR="006B39C9" w:rsidRPr="001A2766" w:rsidRDefault="001D390E" w:rsidP="001A2766">
      <w:pPr>
        <w:spacing w:line="360" w:lineRule="auto"/>
        <w:jc w:val="both"/>
        <w:rPr>
          <w:rFonts w:asciiTheme="minorHAnsi" w:hAnsiTheme="minorHAnsi"/>
          <w:color w:val="000000" w:themeColor="text1"/>
        </w:rPr>
      </w:pPr>
      <w:r w:rsidRPr="001A2766">
        <w:rPr>
          <w:rFonts w:asciiTheme="minorHAnsi" w:hAnsiTheme="minorHAnsi"/>
          <w:color w:val="000000" w:themeColor="text1"/>
          <w:highlight w:val="green"/>
        </w:rPr>
        <w:t>FINISH COMP SECTION</w:t>
      </w:r>
    </w:p>
    <w:p w14:paraId="0CFD50C7" w14:textId="77777777" w:rsidR="00A0159F" w:rsidRPr="001A2766" w:rsidRDefault="00A0159F" w:rsidP="001A2766">
      <w:pPr>
        <w:pStyle w:val="Heading1"/>
        <w:spacing w:line="360" w:lineRule="auto"/>
        <w:jc w:val="both"/>
        <w:rPr>
          <w:rFonts w:asciiTheme="minorHAnsi" w:hAnsiTheme="minorHAnsi"/>
          <w:b/>
          <w:bCs/>
          <w:color w:val="000000" w:themeColor="text1"/>
        </w:rPr>
      </w:pPr>
      <w:bookmarkStart w:id="47" w:name="_Toc60561242"/>
      <w:r w:rsidRPr="001A2766">
        <w:rPr>
          <w:rFonts w:asciiTheme="minorHAnsi" w:hAnsiTheme="minorHAnsi"/>
          <w:b/>
          <w:bCs/>
          <w:color w:val="000000" w:themeColor="text1"/>
        </w:rPr>
        <w:t>Computational insights into P450 BM3</w:t>
      </w:r>
      <w:bookmarkEnd w:id="47"/>
    </w:p>
    <w:p w14:paraId="0604C8D7" w14:textId="06246334" w:rsidR="00E565BF" w:rsidRPr="001A2766" w:rsidRDefault="0045321B" w:rsidP="001A2766">
      <w:pPr>
        <w:spacing w:line="360" w:lineRule="auto"/>
        <w:jc w:val="both"/>
        <w:rPr>
          <w:rFonts w:asciiTheme="minorHAnsi" w:hAnsiTheme="minorHAnsi"/>
          <w:color w:val="000000" w:themeColor="text1"/>
        </w:rPr>
      </w:pPr>
      <w:r w:rsidRPr="001A2766">
        <w:rPr>
          <w:rFonts w:asciiTheme="minorHAnsi" w:hAnsiTheme="minorHAnsi"/>
          <w:color w:val="000000" w:themeColor="text1"/>
        </w:rPr>
        <w:t xml:space="preserve">P450s are </w:t>
      </w:r>
      <w:r w:rsidR="00321D1F" w:rsidRPr="001A2766">
        <w:rPr>
          <w:rFonts w:asciiTheme="minorHAnsi" w:hAnsiTheme="minorHAnsi"/>
          <w:color w:val="000000" w:themeColor="text1"/>
        </w:rPr>
        <w:t>dynamic</w:t>
      </w:r>
      <w:r w:rsidRPr="001A2766">
        <w:rPr>
          <w:rFonts w:asciiTheme="minorHAnsi" w:hAnsiTheme="minorHAnsi"/>
          <w:color w:val="000000" w:themeColor="text1"/>
        </w:rPr>
        <w:t xml:space="preserve">, flexi.. difficulties encountered…. How overcome? Ensembles… etc </w:t>
      </w:r>
      <w:proofErr w:type="spellStart"/>
      <w:r w:rsidRPr="001A2766">
        <w:rPr>
          <w:rFonts w:asciiTheme="minorHAnsi" w:hAnsiTheme="minorHAnsi"/>
          <w:color w:val="000000" w:themeColor="text1"/>
        </w:rPr>
        <w:t>etc</w:t>
      </w:r>
      <w:proofErr w:type="spellEnd"/>
      <w:r w:rsidRPr="001A2766">
        <w:rPr>
          <w:rFonts w:asciiTheme="minorHAnsi" w:hAnsiTheme="minorHAnsi"/>
          <w:color w:val="000000" w:themeColor="text1"/>
        </w:rPr>
        <w:t xml:space="preserve">… More examples of docking </w:t>
      </w:r>
    </w:p>
    <w:p w14:paraId="009985B9" w14:textId="77777777" w:rsidR="0045321B" w:rsidRPr="001A2766" w:rsidRDefault="0045321B" w:rsidP="001A2766">
      <w:pPr>
        <w:spacing w:line="360" w:lineRule="auto"/>
        <w:jc w:val="both"/>
        <w:rPr>
          <w:rFonts w:asciiTheme="minorHAnsi" w:hAnsiTheme="minorHAnsi"/>
          <w:color w:val="000000" w:themeColor="text1"/>
        </w:rPr>
      </w:pPr>
    </w:p>
    <w:p w14:paraId="54B4573A" w14:textId="77777777" w:rsidR="00A0159F" w:rsidRPr="001A2766" w:rsidRDefault="00A0159F" w:rsidP="001A2766">
      <w:pPr>
        <w:spacing w:line="360" w:lineRule="auto"/>
        <w:jc w:val="both"/>
        <w:rPr>
          <w:rFonts w:asciiTheme="minorHAnsi" w:hAnsiTheme="minorHAnsi"/>
          <w:color w:val="000000" w:themeColor="text1"/>
        </w:rPr>
      </w:pPr>
      <w:proofErr w:type="spellStart"/>
      <w:r w:rsidRPr="001A2766">
        <w:rPr>
          <w:rFonts w:asciiTheme="minorHAnsi" w:hAnsiTheme="minorHAnsi"/>
          <w:color w:val="000000" w:themeColor="text1"/>
        </w:rPr>
        <w:t>PyRosetta</w:t>
      </w:r>
      <w:proofErr w:type="spellEnd"/>
      <w:r w:rsidRPr="001A2766">
        <w:rPr>
          <w:rFonts w:asciiTheme="minorHAnsi" w:hAnsiTheme="minorHAnsi"/>
          <w:color w:val="000000" w:themeColor="text1"/>
        </w:rPr>
        <w:t xml:space="preserve"> Modelling- Computational Protein modelling suite</w:t>
      </w:r>
    </w:p>
    <w:p w14:paraId="25832679" w14:textId="77777777" w:rsidR="00E565BF" w:rsidRPr="001A2766" w:rsidRDefault="00E565BF" w:rsidP="001A2766">
      <w:pPr>
        <w:spacing w:line="360" w:lineRule="auto"/>
        <w:jc w:val="both"/>
        <w:rPr>
          <w:rFonts w:asciiTheme="minorHAnsi" w:hAnsiTheme="minorHAnsi"/>
          <w:color w:val="000000" w:themeColor="text1"/>
        </w:rPr>
      </w:pPr>
    </w:p>
    <w:p w14:paraId="3367BC63" w14:textId="77777777" w:rsidR="00E565BF" w:rsidRPr="001A2766" w:rsidRDefault="00E565BF" w:rsidP="001A2766">
      <w:pPr>
        <w:spacing w:line="360" w:lineRule="auto"/>
        <w:jc w:val="both"/>
        <w:rPr>
          <w:rFonts w:asciiTheme="minorHAnsi" w:hAnsiTheme="minorHAnsi"/>
          <w:color w:val="000000" w:themeColor="text1"/>
        </w:rPr>
      </w:pPr>
      <w:r w:rsidRPr="001A2766">
        <w:rPr>
          <w:rFonts w:asciiTheme="minorHAnsi" w:hAnsiTheme="minorHAnsi"/>
          <w:color w:val="000000" w:themeColor="text1"/>
        </w:rPr>
        <w:t>The use of computational methods alongside both random and site- directed mutagenesis of P450 BM3 has allowed for intrusive studies of binding modes and aided the rapid progress of BM3 for the production of human drug metabolites.</w:t>
      </w:r>
      <w:r w:rsidRPr="001A2766">
        <w:rPr>
          <w:rFonts w:asciiTheme="minorHAnsi" w:hAnsiTheme="minorHAnsi"/>
          <w:color w:val="000000" w:themeColor="text1"/>
        </w:rPr>
        <w:fldChar w:fldCharType="begin" w:fldLock="1"/>
      </w:r>
      <w:r w:rsidR="004F18DB" w:rsidRPr="001A2766">
        <w:rPr>
          <w:rFonts w:asciiTheme="minorHAnsi" w:hAnsiTheme="minorHAnsi"/>
          <w:color w:val="000000" w:themeColor="text1"/>
        </w:rPr>
        <w:instrText>ADDIN CSL_CITATION {"citationItems":[{"id":"ITEM-1","itemData":{"DOI":"10.1002/prot.21697","ISSN":"08873585","abstract":"Three newly discovered drug metabolizing mutants of cytochrome P450 BM3 (van Vugt-Lussenburg et al, Identification of critical residues in novel drug metabolizing mutants of Cytochrome P450 BM3 using random mutagenesis, J Med Chem 2007;50:455-461) have been studied at an atomistic level to provide structural explanations for a number of their characteristics. In this study, computational methods are combined with experimental techniques. Molecular dynamics simulations, resonance Raman and UV-VIS spectroscopy, as well as coupling efficiency and substrate-binding experiments, have been performed. The computational findings, supported by the experimental results, enable structural rationalizations of the mutants. The substrates used in this study are known to be metabolized by human cytochrome P450 2D6. Interestingly, the major metabolites formed by the P450 BM3 mutants differ from those formed by human cytochrome P450 2D6. The computational findings, supported by resonance Raman data, suggest a conformational change of one of the heme propionate groups. The modeling results furthermore suggest that this conformational change allows for an interaction between the negatively charged carboxylate of the heme substituent and the positively charged nitrogen of the substrates. This allows for an orientation of the substrates favorable for formation of the major metabolite by P450 BM3. © 2007 Wiley-Liss, Inc.","author":[{"dropping-particle":"","family":"Stjernschantz","given":"Eva","non-dropping-particle":"","parse-names":false,"suffix":""},{"dropping-particle":"","family":"Vugt-Lussenburg","given":"Barbara M. A.","non-dropping-particle":"van","parse-names":false,"suffix":""},{"dropping-particle":"","family":"Bonifacio","given":"Alois","non-dropping-particle":"","parse-names":false,"suffix":""},{"dropping-particle":"","family":"Beer","given":"Stephanie B. A.","non-dropping-particle":"de","parse-names":false,"suffix":""},{"dropping-particle":"","family":"Zwan","given":"Gert","non-dropping-particle":"van der","parse-names":false,"suffix":""},{"dropping-particle":"","family":"Gooijer","given":"Cees","non-dropping-particle":"","parse-names":false,"suffix":""},{"dropping-particle":"","family":"Commandeur","given":"Jan N. M.","non-dropping-particle":"","parse-names":false,"suffix":""},{"dropping-particle":"","family":"Vermeulen","given":"Nico P. E.","non-dropping-particle":"","parse-names":false,"suffix":""},{"dropping-particle":"","family":"Oostenbrink","given":"Chris","non-dropping-particle":"","parse-names":false,"suffix":""}],"container-title":"Proteins: Structure, Function, and Bioinformatics","id":"ITEM-1","issue":"1","issued":{"date-parts":[["2008","4","1"]]},"page":"336-352","publisher":"John Wiley &amp; Sons, Ltd","title":"Structural rationalization of novel drug metabolizing mutants of cytochrome P450 BM3","type":"article-journal","volume":"71"},"uris":["http://www.mendeley.com/documents/?uuid=faf2a074-f11f-3afe-9647-a6b9c5782247"]}],"mendeley":{"formattedCitation":"(Stjernschantz &lt;i&gt;et al.&lt;/i&gt;, 2008)","plainTextFormattedCitation":"(Stjernschantz et al., 2008)","previouslyFormattedCitation":"(Stjernschantz &lt;i&gt;et al.&lt;/i&gt;, 2008)"},"properties":{"noteIndex":0},"schema":"https://github.com/citation-style-language/schema/raw/master/csl-citation.json"}</w:instrText>
      </w:r>
      <w:r w:rsidRPr="001A2766">
        <w:rPr>
          <w:rFonts w:asciiTheme="minorHAnsi" w:hAnsiTheme="minorHAnsi"/>
          <w:color w:val="000000" w:themeColor="text1"/>
        </w:rPr>
        <w:fldChar w:fldCharType="separate"/>
      </w:r>
      <w:r w:rsidR="004F18DB" w:rsidRPr="001A2766">
        <w:rPr>
          <w:rFonts w:asciiTheme="minorHAnsi" w:hAnsiTheme="minorHAnsi"/>
          <w:noProof/>
          <w:color w:val="000000" w:themeColor="text1"/>
        </w:rPr>
        <w:t>(</w:t>
      </w:r>
      <w:proofErr w:type="spellStart"/>
      <w:r w:rsidR="004F18DB" w:rsidRPr="001A2766">
        <w:rPr>
          <w:rFonts w:asciiTheme="minorHAnsi" w:hAnsiTheme="minorHAnsi"/>
          <w:noProof/>
          <w:color w:val="000000" w:themeColor="text1"/>
        </w:rPr>
        <w:t>Stjernschantz</w:t>
      </w:r>
      <w:proofErr w:type="spellEnd"/>
      <w:r w:rsidR="004F18DB" w:rsidRPr="001A2766">
        <w:rPr>
          <w:rFonts w:asciiTheme="minorHAnsi" w:hAnsiTheme="minorHAnsi"/>
          <w:noProof/>
          <w:color w:val="000000" w:themeColor="text1"/>
        </w:rPr>
        <w:t xml:space="preserve"> </w:t>
      </w:r>
      <w:r w:rsidR="004F18DB" w:rsidRPr="001A2766">
        <w:rPr>
          <w:rFonts w:asciiTheme="minorHAnsi" w:hAnsiTheme="minorHAnsi"/>
          <w:i/>
          <w:noProof/>
          <w:color w:val="000000" w:themeColor="text1"/>
        </w:rPr>
        <w:t>et al.</w:t>
      </w:r>
      <w:r w:rsidR="004F18DB" w:rsidRPr="001A2766">
        <w:rPr>
          <w:rFonts w:asciiTheme="minorHAnsi" w:hAnsiTheme="minorHAnsi"/>
          <w:noProof/>
          <w:color w:val="000000" w:themeColor="text1"/>
        </w:rPr>
        <w:t>, 2008)</w:t>
      </w:r>
      <w:r w:rsidRPr="001A2766">
        <w:rPr>
          <w:rFonts w:asciiTheme="minorHAnsi" w:hAnsiTheme="minorHAnsi"/>
          <w:color w:val="000000" w:themeColor="text1"/>
        </w:rPr>
        <w:fldChar w:fldCharType="end"/>
      </w:r>
      <w:r w:rsidRPr="001A2766">
        <w:rPr>
          <w:rFonts w:asciiTheme="minorHAnsi" w:hAnsiTheme="minorHAnsi"/>
          <w:color w:val="000000" w:themeColor="text1"/>
        </w:rPr>
        <w:t xml:space="preserve"> The enzyme design pipeline begins with docking of substrates into the active site of P450 BM3 in order to visualise how the substrate would orientate itself within the active site, and to gauge proximity to the heme moiety. </w:t>
      </w:r>
    </w:p>
    <w:p w14:paraId="48580BEA" w14:textId="77777777" w:rsidR="007D1ECB" w:rsidRPr="001A2766" w:rsidRDefault="007D1ECB" w:rsidP="001A2766">
      <w:pPr>
        <w:spacing w:line="360" w:lineRule="auto"/>
        <w:jc w:val="both"/>
        <w:rPr>
          <w:rFonts w:asciiTheme="minorHAnsi" w:hAnsiTheme="minorHAnsi"/>
          <w:color w:val="000000" w:themeColor="text1"/>
        </w:rPr>
      </w:pPr>
    </w:p>
    <w:p w14:paraId="183556AA" w14:textId="05C77E24" w:rsidR="007D1ECB" w:rsidRPr="001A2766" w:rsidRDefault="00445C07" w:rsidP="001A2766">
      <w:pPr>
        <w:spacing w:line="360" w:lineRule="auto"/>
        <w:jc w:val="both"/>
        <w:rPr>
          <w:rFonts w:asciiTheme="minorHAnsi" w:hAnsiTheme="minorHAnsi"/>
          <w:color w:val="000000" w:themeColor="text1"/>
        </w:rPr>
      </w:pPr>
      <w:r w:rsidRPr="001A2766">
        <w:rPr>
          <w:rFonts w:asciiTheme="minorHAnsi" w:hAnsiTheme="minorHAnsi"/>
          <w:color w:val="000000" w:themeColor="text1"/>
        </w:rPr>
        <w:t>Designed enzymes tend to</w:t>
      </w:r>
      <w:r w:rsidR="004F3775" w:rsidRPr="001A2766">
        <w:rPr>
          <w:rFonts w:asciiTheme="minorHAnsi" w:hAnsiTheme="minorHAnsi"/>
          <w:color w:val="000000" w:themeColor="text1"/>
        </w:rPr>
        <w:t xml:space="preserve"> be less catalytically efficient t</w:t>
      </w:r>
      <w:r w:rsidRPr="001A2766">
        <w:rPr>
          <w:rFonts w:asciiTheme="minorHAnsi" w:hAnsiTheme="minorHAnsi"/>
          <w:color w:val="000000" w:themeColor="text1"/>
        </w:rPr>
        <w:t>han the wild- type variants, especially if they are designed towards binding non- natural substrates</w:t>
      </w:r>
      <w:r w:rsidR="00FD6465" w:rsidRPr="001A2766">
        <w:rPr>
          <w:rFonts w:asciiTheme="minorHAnsi" w:hAnsiTheme="minorHAnsi"/>
          <w:color w:val="000000" w:themeColor="text1"/>
        </w:rPr>
        <w:t>, even following an iterative design process, the</w:t>
      </w:r>
      <w:r w:rsidR="004F3775" w:rsidRPr="001A2766">
        <w:rPr>
          <w:rFonts w:asciiTheme="minorHAnsi" w:hAnsiTheme="minorHAnsi"/>
          <w:color w:val="000000" w:themeColor="text1"/>
        </w:rPr>
        <w:t xml:space="preserve"> catalytic ability </w:t>
      </w:r>
      <w:r w:rsidR="00FD6465" w:rsidRPr="001A2766">
        <w:rPr>
          <w:rFonts w:asciiTheme="minorHAnsi" w:hAnsiTheme="minorHAnsi"/>
          <w:color w:val="000000" w:themeColor="text1"/>
        </w:rPr>
        <w:t>can significantly drop in magnitude. Designed enzymes are likely to be destabilized due to the introduction of one or many mutations, which was a limiting feature in the computational design of enzymes in the past</w:t>
      </w:r>
      <w:r w:rsidRPr="001A2766">
        <w:rPr>
          <w:rFonts w:asciiTheme="minorHAnsi" w:hAnsiTheme="minorHAnsi"/>
          <w:color w:val="000000" w:themeColor="text1"/>
        </w:rPr>
        <w:t xml:space="preserve">. </w:t>
      </w:r>
      <w:r w:rsidR="007D1ECB" w:rsidRPr="001A2766">
        <w:rPr>
          <w:rFonts w:asciiTheme="minorHAnsi" w:hAnsiTheme="minorHAnsi"/>
          <w:color w:val="000000" w:themeColor="text1"/>
        </w:rPr>
        <w:t xml:space="preserve">As the need for more and more selective reactions </w:t>
      </w:r>
      <w:r w:rsidRPr="001A2766">
        <w:rPr>
          <w:rFonts w:asciiTheme="minorHAnsi" w:hAnsiTheme="minorHAnsi"/>
          <w:color w:val="000000" w:themeColor="text1"/>
        </w:rPr>
        <w:t>has grown</w:t>
      </w:r>
      <w:r w:rsidR="007D1ECB" w:rsidRPr="001A2766">
        <w:rPr>
          <w:rFonts w:asciiTheme="minorHAnsi" w:hAnsiTheme="minorHAnsi"/>
          <w:color w:val="000000" w:themeColor="text1"/>
        </w:rPr>
        <w:t xml:space="preserve">, so </w:t>
      </w:r>
      <w:r w:rsidRPr="001A2766">
        <w:rPr>
          <w:rFonts w:asciiTheme="minorHAnsi" w:hAnsiTheme="minorHAnsi"/>
          <w:color w:val="000000" w:themeColor="text1"/>
        </w:rPr>
        <w:t xml:space="preserve">has </w:t>
      </w:r>
      <w:r w:rsidR="007D1ECB" w:rsidRPr="001A2766">
        <w:rPr>
          <w:rFonts w:asciiTheme="minorHAnsi" w:hAnsiTheme="minorHAnsi"/>
          <w:color w:val="000000" w:themeColor="text1"/>
        </w:rPr>
        <w:t xml:space="preserve">the need for industrial biocatalysts and the reliance on </w:t>
      </w:r>
      <w:r w:rsidR="007D1ECB" w:rsidRPr="001A2766">
        <w:rPr>
          <w:rFonts w:asciiTheme="minorHAnsi" w:hAnsiTheme="minorHAnsi"/>
          <w:i/>
          <w:iCs/>
          <w:color w:val="000000" w:themeColor="text1"/>
        </w:rPr>
        <w:t>de novo</w:t>
      </w:r>
      <w:r w:rsidR="007D1ECB" w:rsidRPr="001A2766">
        <w:rPr>
          <w:rFonts w:asciiTheme="minorHAnsi" w:hAnsiTheme="minorHAnsi"/>
          <w:color w:val="000000" w:themeColor="text1"/>
        </w:rPr>
        <w:t xml:space="preserve"> enzyme design </w:t>
      </w:r>
      <w:r w:rsidRPr="001A2766">
        <w:rPr>
          <w:rFonts w:asciiTheme="minorHAnsi" w:hAnsiTheme="minorHAnsi"/>
          <w:color w:val="000000" w:themeColor="text1"/>
        </w:rPr>
        <w:t>has grown</w:t>
      </w:r>
      <w:r w:rsidR="007D1ECB" w:rsidRPr="001A2766">
        <w:rPr>
          <w:rFonts w:asciiTheme="minorHAnsi" w:hAnsiTheme="minorHAnsi"/>
          <w:color w:val="000000" w:themeColor="text1"/>
        </w:rPr>
        <w:t xml:space="preserve"> exponentially. The basis of computational enzyme design relies on intrusive studies into the structure- function relationships of these enzymes, and how they will tune the catalytic activity, structure, selectivity and efficiency. </w:t>
      </w:r>
      <w:r w:rsidR="0069520C" w:rsidRPr="001A2766">
        <w:rPr>
          <w:rFonts w:asciiTheme="minorHAnsi" w:hAnsiTheme="minorHAnsi"/>
          <w:color w:val="000000" w:themeColor="text1"/>
        </w:rPr>
        <w:fldChar w:fldCharType="begin" w:fldLock="1"/>
      </w:r>
      <w:r w:rsidR="004F18DB" w:rsidRPr="001A2766">
        <w:rPr>
          <w:rFonts w:asciiTheme="minorHAnsi" w:hAnsiTheme="minorHAnsi"/>
          <w:color w:val="000000" w:themeColor="text1"/>
        </w:rPr>
        <w:instrText>ADDIN CSL_CITATION {"citationItems":[{"id":"ITEM-1","itemData":{"DOI":"10.5936/csbj.201209009","ISSN":"20010370","abstract":"This mini review addresses recent developments in computational enzyme design. Successful protocols as well as known issues and limitations are discussed from an energetic perspective. It will be argued that improved results can be obtained by including a dynamic treatment in the design protocol. Finally, a molecular dynamics-based approach for evaluating and refining computational designs is presented.","author":[{"dropping-particle":"","family":"Linder","given":"Mats","non-dropping-particle":"","parse-names":false,"suffix":""}],"container-title":"Computational and Structural Biotechnology Journal","id":"ITEM-1","issue":"3","issued":{"date-parts":[["2012","9","1"]]},"page":"e201209009","publisher":"Research Network of Computational and Structural Biotechnology","title":"Computational enzyme design: Advances, hurdles and possible ways forward","type":"article-journal","volume":"2"},"uris":["http://www.mendeley.com/documents/?uuid=07738d8b-ee45-3946-9b59-f55fd6dbb6e2"]}],"mendeley":{"formattedCitation":"(Linder, 2012)","plainTextFormattedCitation":"(Linder, 2012)","previouslyFormattedCitation":"(Linder, 2012)"},"properties":{"noteIndex":0},"schema":"https://github.com/citation-style-language/schema/raw/master/csl-citation.json"}</w:instrText>
      </w:r>
      <w:r w:rsidR="0069520C" w:rsidRPr="001A2766">
        <w:rPr>
          <w:rFonts w:asciiTheme="minorHAnsi" w:hAnsiTheme="minorHAnsi"/>
          <w:color w:val="000000" w:themeColor="text1"/>
        </w:rPr>
        <w:fldChar w:fldCharType="separate"/>
      </w:r>
      <w:r w:rsidR="004F18DB" w:rsidRPr="001A2766">
        <w:rPr>
          <w:rFonts w:asciiTheme="minorHAnsi" w:hAnsiTheme="minorHAnsi"/>
          <w:noProof/>
          <w:color w:val="000000" w:themeColor="text1"/>
        </w:rPr>
        <w:t>(Linder, 2012)</w:t>
      </w:r>
      <w:r w:rsidR="0069520C" w:rsidRPr="001A2766">
        <w:rPr>
          <w:rFonts w:asciiTheme="minorHAnsi" w:hAnsiTheme="minorHAnsi"/>
          <w:color w:val="000000" w:themeColor="text1"/>
        </w:rPr>
        <w:fldChar w:fldCharType="end"/>
      </w:r>
    </w:p>
    <w:p w14:paraId="514A8036" w14:textId="77777777" w:rsidR="007D1ECB" w:rsidRPr="001A2766" w:rsidRDefault="007D1ECB" w:rsidP="001A2766">
      <w:pPr>
        <w:spacing w:line="360" w:lineRule="auto"/>
        <w:jc w:val="both"/>
        <w:rPr>
          <w:rFonts w:asciiTheme="minorHAnsi" w:hAnsiTheme="minorHAnsi"/>
          <w:color w:val="000000" w:themeColor="text1"/>
        </w:rPr>
      </w:pPr>
    </w:p>
    <w:p w14:paraId="32258A42" w14:textId="77777777" w:rsidR="007D1ECB" w:rsidRPr="001A2766" w:rsidRDefault="007D1ECB" w:rsidP="001A2766">
      <w:pPr>
        <w:spacing w:line="360" w:lineRule="auto"/>
        <w:jc w:val="both"/>
        <w:rPr>
          <w:rFonts w:asciiTheme="minorHAnsi" w:hAnsiTheme="minorHAnsi"/>
          <w:color w:val="000000" w:themeColor="text1"/>
        </w:rPr>
      </w:pPr>
      <w:r w:rsidRPr="001A2766">
        <w:rPr>
          <w:rFonts w:asciiTheme="minorHAnsi" w:hAnsiTheme="minorHAnsi"/>
          <w:color w:val="000000" w:themeColor="text1"/>
        </w:rPr>
        <w:t xml:space="preserve">Early computational methods were pioneered by software such as </w:t>
      </w:r>
      <w:proofErr w:type="spellStart"/>
      <w:r w:rsidRPr="001A2766">
        <w:rPr>
          <w:rFonts w:asciiTheme="minorHAnsi" w:hAnsiTheme="minorHAnsi"/>
          <w:color w:val="000000" w:themeColor="text1"/>
        </w:rPr>
        <w:t>Rosetta@Home</w:t>
      </w:r>
      <w:proofErr w:type="spellEnd"/>
      <w:r w:rsidRPr="001A2766">
        <w:rPr>
          <w:rFonts w:asciiTheme="minorHAnsi" w:hAnsiTheme="minorHAnsi"/>
          <w:color w:val="000000" w:themeColor="text1"/>
        </w:rPr>
        <w:t xml:space="preserve">, based on </w:t>
      </w:r>
      <w:r w:rsidR="009B0241" w:rsidRPr="001A2766">
        <w:rPr>
          <w:rFonts w:asciiTheme="minorHAnsi" w:hAnsiTheme="minorHAnsi"/>
          <w:i/>
          <w:iCs/>
          <w:color w:val="000000" w:themeColor="text1"/>
        </w:rPr>
        <w:t xml:space="preserve">in silico </w:t>
      </w:r>
      <w:r w:rsidR="009B0241" w:rsidRPr="001A2766">
        <w:rPr>
          <w:rFonts w:asciiTheme="minorHAnsi" w:hAnsiTheme="minorHAnsi"/>
          <w:color w:val="000000" w:themeColor="text1"/>
        </w:rPr>
        <w:t xml:space="preserve"> methods and </w:t>
      </w:r>
      <w:r w:rsidR="0003387B" w:rsidRPr="001A2766">
        <w:rPr>
          <w:rFonts w:asciiTheme="minorHAnsi" w:hAnsiTheme="minorHAnsi"/>
          <w:color w:val="000000" w:themeColor="text1"/>
        </w:rPr>
        <w:t xml:space="preserve">structure </w:t>
      </w:r>
      <w:r w:rsidR="009B0241" w:rsidRPr="001A2766">
        <w:rPr>
          <w:rFonts w:asciiTheme="minorHAnsi" w:hAnsiTheme="minorHAnsi"/>
          <w:color w:val="000000" w:themeColor="text1"/>
        </w:rPr>
        <w:t xml:space="preserve">prediction models, such as side- chain rotamer optimizations. </w:t>
      </w:r>
      <w:r w:rsidR="002D4E39" w:rsidRPr="001A2766">
        <w:rPr>
          <w:rFonts w:asciiTheme="minorHAnsi" w:hAnsiTheme="minorHAnsi"/>
          <w:color w:val="000000" w:themeColor="text1"/>
        </w:rPr>
        <w:t>The initial Rosetta packages were the first to rely on the “</w:t>
      </w:r>
      <w:proofErr w:type="spellStart"/>
      <w:r w:rsidR="002D4E39" w:rsidRPr="001A2766">
        <w:rPr>
          <w:rFonts w:asciiTheme="minorHAnsi" w:hAnsiTheme="minorHAnsi"/>
          <w:color w:val="000000" w:themeColor="text1"/>
        </w:rPr>
        <w:t>theozyme</w:t>
      </w:r>
      <w:proofErr w:type="spellEnd"/>
      <w:r w:rsidR="002D4E39" w:rsidRPr="001A2766">
        <w:rPr>
          <w:rFonts w:asciiTheme="minorHAnsi" w:hAnsiTheme="minorHAnsi"/>
          <w:color w:val="000000" w:themeColor="text1"/>
        </w:rPr>
        <w:t xml:space="preserve">” or theoretical enzyme, when evaluating the structure and redesign of enzyme active sites. </w:t>
      </w:r>
      <w:proofErr w:type="spellStart"/>
      <w:r w:rsidR="002D4E39" w:rsidRPr="001A2766">
        <w:rPr>
          <w:rFonts w:asciiTheme="minorHAnsi" w:hAnsiTheme="minorHAnsi"/>
          <w:color w:val="000000" w:themeColor="text1"/>
        </w:rPr>
        <w:t>Theozymes</w:t>
      </w:r>
      <w:proofErr w:type="spellEnd"/>
      <w:r w:rsidR="002D4E39" w:rsidRPr="001A2766">
        <w:rPr>
          <w:rFonts w:asciiTheme="minorHAnsi" w:hAnsiTheme="minorHAnsi"/>
          <w:color w:val="000000" w:themeColor="text1"/>
        </w:rPr>
        <w:t xml:space="preserve"> </w:t>
      </w:r>
      <w:proofErr w:type="spellStart"/>
      <w:r w:rsidR="002D4E39" w:rsidRPr="001A2766">
        <w:rPr>
          <w:rFonts w:asciiTheme="minorHAnsi" w:hAnsiTheme="minorHAnsi"/>
          <w:color w:val="000000" w:themeColor="text1"/>
        </w:rPr>
        <w:t>endeveour</w:t>
      </w:r>
      <w:proofErr w:type="spellEnd"/>
      <w:r w:rsidR="002D4E39" w:rsidRPr="001A2766">
        <w:rPr>
          <w:rFonts w:asciiTheme="minorHAnsi" w:hAnsiTheme="minorHAnsi"/>
          <w:color w:val="000000" w:themeColor="text1"/>
        </w:rPr>
        <w:t xml:space="preserve"> to produce a transition- state, stabilized by functional groups, which relies on a computed value for optimized geometry… </w:t>
      </w:r>
    </w:p>
    <w:p w14:paraId="6535DC5E" w14:textId="77777777" w:rsidR="002D4E39" w:rsidRPr="001A2766" w:rsidRDefault="002D4E39" w:rsidP="001A2766">
      <w:pPr>
        <w:spacing w:line="360" w:lineRule="auto"/>
        <w:jc w:val="both"/>
        <w:rPr>
          <w:rFonts w:asciiTheme="minorHAnsi" w:hAnsiTheme="minorHAnsi"/>
          <w:color w:val="000000" w:themeColor="text1"/>
        </w:rPr>
      </w:pPr>
      <w:r w:rsidRPr="001A2766">
        <w:rPr>
          <w:rFonts w:asciiTheme="minorHAnsi" w:hAnsiTheme="minorHAnsi"/>
          <w:color w:val="000000" w:themeColor="text1"/>
        </w:rPr>
        <w:fldChar w:fldCharType="begin" w:fldLock="1"/>
      </w:r>
      <w:r w:rsidR="004F18DB" w:rsidRPr="001A2766">
        <w:rPr>
          <w:rFonts w:asciiTheme="minorHAnsi" w:hAnsiTheme="minorHAnsi"/>
          <w:color w:val="000000" w:themeColor="text1"/>
        </w:rPr>
        <w:instrText>ADDIN CSL_CITATION {"citationItems":[{"id":"ITEM-1","itemData":{"DOI":"10.1016/S1367-5931(98)80112-9","ISSN":"13675931","PMID":"9914196","abstract":"A theozyme is a theoretical enzyme constructed by computing the optimal geometry for transition-state stabilization by functional groups. It is created in order to permit quantitative assessment of catalytic function. Theozymes have been used to elucidate the role of transition-state stabilization in the mechanisms underlying enzyme- and antibody-catalyzed hydroxyepoxide cyclizations, eliminations and decarboxylations, peptide and ester hydrolyses, and pericyclic and radical reactions. The enzymes studied include orotodine monophosphate decarboxylase, HIV protease and ribonucleotide reductase. © Current Biology Ltd.","author":[{"dropping-particle":"","family":"Tantillo","given":"Dean J.","non-dropping-particle":"","parse-names":false,"suffix":""},{"dropping-particle":"","family":"Chen","given":"Jiangang","non-dropping-particle":"","parse-names":false,"suffix":""},{"dropping-particle":"","family":"Houk","given":"Kendall N.","non-dropping-particle":"","parse-names":false,"suffix":""}],"container-title":"Current Opinion in Chemical Biology","id":"ITEM-1","issue":"6","issued":{"date-parts":[["1998","1","1"]]},"page":"743-750","publisher":"Elsevier Ltd","title":"Theozymes and compuzymes: Theoretical models for biological catalysis","type":"article-journal","volume":"2"},"uris":["http://www.mendeley.com/documents/?uuid=75f7feb1-9138-3425-936c-08097826746e"]}],"mendeley":{"formattedCitation":"(Tantillo, Chen and Houk, 1998)","plainTextFormattedCitation":"(Tantillo, Chen and Houk, 1998)","previouslyFormattedCitation":"(Tantillo, Chen and Houk, 1998)"},"properties":{"noteIndex":0},"schema":"https://github.com/citation-style-language/schema/raw/master/csl-citation.json"}</w:instrText>
      </w:r>
      <w:r w:rsidRPr="001A2766">
        <w:rPr>
          <w:rFonts w:asciiTheme="minorHAnsi" w:hAnsiTheme="minorHAnsi"/>
          <w:color w:val="000000" w:themeColor="text1"/>
        </w:rPr>
        <w:fldChar w:fldCharType="separate"/>
      </w:r>
      <w:r w:rsidR="004F18DB" w:rsidRPr="001A2766">
        <w:rPr>
          <w:rFonts w:asciiTheme="minorHAnsi" w:hAnsiTheme="minorHAnsi"/>
          <w:noProof/>
          <w:color w:val="000000" w:themeColor="text1"/>
        </w:rPr>
        <w:t>(Tantillo, Chen and Houk, 1998)</w:t>
      </w:r>
      <w:r w:rsidRPr="001A2766">
        <w:rPr>
          <w:rFonts w:asciiTheme="minorHAnsi" w:hAnsiTheme="minorHAnsi"/>
          <w:color w:val="000000" w:themeColor="text1"/>
        </w:rPr>
        <w:fldChar w:fldCharType="end"/>
      </w:r>
    </w:p>
    <w:p w14:paraId="5E53EC8C" w14:textId="77777777" w:rsidR="009A375C" w:rsidRPr="001A2766" w:rsidRDefault="009A375C" w:rsidP="001A2766">
      <w:pPr>
        <w:spacing w:line="360" w:lineRule="auto"/>
        <w:jc w:val="both"/>
        <w:rPr>
          <w:rFonts w:asciiTheme="minorHAnsi" w:hAnsiTheme="minorHAnsi"/>
          <w:color w:val="000000" w:themeColor="text1"/>
        </w:rPr>
      </w:pPr>
    </w:p>
    <w:p w14:paraId="54A68E00" w14:textId="77777777" w:rsidR="009A375C" w:rsidRPr="001A2766" w:rsidRDefault="009A375C" w:rsidP="001A2766">
      <w:pPr>
        <w:spacing w:line="360" w:lineRule="auto"/>
        <w:jc w:val="both"/>
        <w:rPr>
          <w:rFonts w:asciiTheme="minorHAnsi" w:hAnsiTheme="minorHAnsi"/>
          <w:color w:val="000000" w:themeColor="text1"/>
        </w:rPr>
      </w:pPr>
      <w:proofErr w:type="spellStart"/>
      <w:r w:rsidRPr="001A2766">
        <w:rPr>
          <w:rFonts w:asciiTheme="minorHAnsi" w:hAnsiTheme="minorHAnsi"/>
          <w:color w:val="000000" w:themeColor="text1"/>
        </w:rPr>
        <w:t>Pyrosetta</w:t>
      </w:r>
      <w:proofErr w:type="spellEnd"/>
      <w:r w:rsidRPr="001A2766">
        <w:rPr>
          <w:rFonts w:asciiTheme="minorHAnsi" w:hAnsiTheme="minorHAnsi"/>
          <w:color w:val="000000" w:themeColor="text1"/>
        </w:rPr>
        <w:t xml:space="preserve"> is the python interface of the software package, Rosetta, which utilises scoring functions and Monte Carlo method optimizations in order to design proteins. </w:t>
      </w:r>
    </w:p>
    <w:p w14:paraId="14A2795C" w14:textId="77777777" w:rsidR="009A375C" w:rsidRPr="001A2766" w:rsidRDefault="009A375C" w:rsidP="001A2766">
      <w:pPr>
        <w:spacing w:line="360" w:lineRule="auto"/>
        <w:jc w:val="both"/>
        <w:rPr>
          <w:rFonts w:asciiTheme="minorHAnsi" w:hAnsiTheme="minorHAnsi"/>
          <w:color w:val="000000" w:themeColor="text1"/>
        </w:rPr>
      </w:pPr>
    </w:p>
    <w:p w14:paraId="38166C5B" w14:textId="77777777" w:rsidR="009A375C" w:rsidRPr="001A2766" w:rsidRDefault="009A375C" w:rsidP="001A2766">
      <w:pPr>
        <w:spacing w:line="360" w:lineRule="auto"/>
        <w:jc w:val="both"/>
        <w:rPr>
          <w:rFonts w:asciiTheme="minorHAnsi" w:hAnsiTheme="minorHAnsi"/>
          <w:color w:val="000000" w:themeColor="text1"/>
        </w:rPr>
      </w:pPr>
      <w:proofErr w:type="spellStart"/>
      <w:r w:rsidRPr="001A2766">
        <w:rPr>
          <w:rFonts w:asciiTheme="minorHAnsi" w:hAnsiTheme="minorHAnsi"/>
          <w:color w:val="000000" w:themeColor="text1"/>
          <w:highlight w:val="green"/>
        </w:rPr>
        <w:lastRenderedPageBreak/>
        <w:t>Pyrosetta</w:t>
      </w:r>
      <w:proofErr w:type="spellEnd"/>
      <w:r w:rsidRPr="001A2766">
        <w:rPr>
          <w:rFonts w:asciiTheme="minorHAnsi" w:hAnsiTheme="minorHAnsi"/>
          <w:color w:val="000000" w:themeColor="text1"/>
          <w:highlight w:val="green"/>
        </w:rPr>
        <w:t xml:space="preserve"> does have its limitations as it is not able to model bond breaking or formation… This can be overcome by using a radical- based catalytical model</w:t>
      </w:r>
      <w:r w:rsidRPr="001A2766">
        <w:rPr>
          <w:rFonts w:asciiTheme="minorHAnsi" w:hAnsiTheme="minorHAnsi"/>
          <w:color w:val="000000" w:themeColor="text1"/>
        </w:rPr>
        <w:t xml:space="preserve">. </w:t>
      </w:r>
    </w:p>
    <w:p w14:paraId="4F479FCC" w14:textId="77777777" w:rsidR="0069520C" w:rsidRPr="001A2766" w:rsidRDefault="0069520C" w:rsidP="001A2766">
      <w:pPr>
        <w:spacing w:line="360" w:lineRule="auto"/>
        <w:jc w:val="both"/>
        <w:rPr>
          <w:rFonts w:asciiTheme="minorHAnsi" w:hAnsiTheme="minorHAnsi"/>
          <w:color w:val="000000" w:themeColor="text1"/>
        </w:rPr>
      </w:pPr>
    </w:p>
    <w:p w14:paraId="09CA2C8E" w14:textId="18F7C14B" w:rsidR="002D4E39" w:rsidRPr="001A2766" w:rsidRDefault="0003387B" w:rsidP="001A2766">
      <w:pPr>
        <w:spacing w:line="360" w:lineRule="auto"/>
        <w:jc w:val="both"/>
        <w:rPr>
          <w:rFonts w:asciiTheme="minorHAnsi" w:hAnsiTheme="minorHAnsi"/>
          <w:color w:val="000000" w:themeColor="text1"/>
        </w:rPr>
      </w:pPr>
      <w:r w:rsidRPr="001A2766">
        <w:rPr>
          <w:rFonts w:asciiTheme="minorHAnsi" w:hAnsiTheme="minorHAnsi"/>
          <w:color w:val="000000" w:themeColor="text1"/>
        </w:rPr>
        <w:t>Two pivotal publications in the realm of computational enzyme design</w:t>
      </w:r>
      <w:r w:rsidR="00041EEC" w:rsidRPr="001A2766">
        <w:rPr>
          <w:rFonts w:asciiTheme="minorHAnsi" w:hAnsiTheme="minorHAnsi"/>
          <w:color w:val="000000" w:themeColor="text1"/>
        </w:rPr>
        <w:t xml:space="preserve"> culminated i</w:t>
      </w:r>
      <w:r w:rsidR="00300FC3" w:rsidRPr="001A2766">
        <w:rPr>
          <w:rFonts w:asciiTheme="minorHAnsi" w:hAnsiTheme="minorHAnsi"/>
          <w:color w:val="000000" w:themeColor="text1"/>
        </w:rPr>
        <w:t xml:space="preserve">n </w:t>
      </w:r>
      <w:r w:rsidR="00041EEC" w:rsidRPr="001A2766">
        <w:rPr>
          <w:rFonts w:asciiTheme="minorHAnsi" w:hAnsiTheme="minorHAnsi"/>
          <w:color w:val="000000" w:themeColor="text1"/>
        </w:rPr>
        <w:t>successful</w:t>
      </w:r>
      <w:r w:rsidR="00300FC3" w:rsidRPr="001A2766">
        <w:rPr>
          <w:rFonts w:asciiTheme="minorHAnsi" w:hAnsiTheme="minorHAnsi"/>
          <w:color w:val="000000" w:themeColor="text1"/>
        </w:rPr>
        <w:t xml:space="preserve">ly </w:t>
      </w:r>
      <w:r w:rsidR="00041EEC" w:rsidRPr="001A2766">
        <w:rPr>
          <w:rFonts w:asciiTheme="minorHAnsi" w:hAnsiTheme="minorHAnsi"/>
          <w:color w:val="000000" w:themeColor="text1"/>
        </w:rPr>
        <w:t xml:space="preserve">designed </w:t>
      </w:r>
      <w:r w:rsidR="00041EEC" w:rsidRPr="001A2766">
        <w:rPr>
          <w:rFonts w:asciiTheme="minorHAnsi" w:hAnsiTheme="minorHAnsi"/>
          <w:color w:val="000000" w:themeColor="text1"/>
          <w:highlight w:val="green"/>
        </w:rPr>
        <w:t>variant</w:t>
      </w:r>
      <w:r w:rsidR="00300FC3" w:rsidRPr="001A2766">
        <w:rPr>
          <w:rFonts w:asciiTheme="minorHAnsi" w:hAnsiTheme="minorHAnsi"/>
          <w:color w:val="000000" w:themeColor="text1"/>
          <w:highlight w:val="green"/>
        </w:rPr>
        <w:t>s</w:t>
      </w:r>
      <w:r w:rsidR="00192252" w:rsidRPr="001A2766">
        <w:rPr>
          <w:rFonts w:asciiTheme="minorHAnsi" w:hAnsiTheme="minorHAnsi"/>
          <w:color w:val="000000" w:themeColor="text1"/>
          <w:highlight w:val="green"/>
        </w:rPr>
        <w:t xml:space="preserve"> of…</w:t>
      </w:r>
      <w:r w:rsidR="00041EEC" w:rsidRPr="001A2766">
        <w:rPr>
          <w:rFonts w:asciiTheme="minorHAnsi" w:hAnsiTheme="minorHAnsi"/>
          <w:color w:val="000000" w:themeColor="text1"/>
        </w:rPr>
        <w:t xml:space="preserve"> for</w:t>
      </w:r>
      <w:r w:rsidR="00300FC3" w:rsidRPr="001A2766">
        <w:rPr>
          <w:rFonts w:asciiTheme="minorHAnsi" w:hAnsiTheme="minorHAnsi"/>
          <w:color w:val="000000" w:themeColor="text1"/>
        </w:rPr>
        <w:t xml:space="preserve"> both</w:t>
      </w:r>
      <w:r w:rsidR="00041EEC" w:rsidRPr="001A2766">
        <w:rPr>
          <w:rFonts w:asciiTheme="minorHAnsi" w:hAnsiTheme="minorHAnsi"/>
          <w:color w:val="000000" w:themeColor="text1"/>
        </w:rPr>
        <w:t xml:space="preserve"> retro- aldol and Diels- Alder. The basis for which the enzymes were designed took into account the transition states (TS) throughout the multi- step reactions. Beginning with multiple feasible reaction mechan</w:t>
      </w:r>
      <w:r w:rsidR="00DE772B" w:rsidRPr="001A2766">
        <w:rPr>
          <w:rFonts w:asciiTheme="minorHAnsi" w:hAnsiTheme="minorHAnsi"/>
          <w:color w:val="000000" w:themeColor="text1"/>
        </w:rPr>
        <w:t xml:space="preserve">isms, the next step was to identify the protein scaffolds which were able to create the transition states for the desired protein ensembles which correspond to the desired reaction mechanisms, that may also account of any intermediary transition states. To simulate the dynamic active site, parameters such as the orientation and conformation of catalytic residues and internal degrees of freedom of any intermediate transition states were varied in parallel and optimized. </w:t>
      </w:r>
    </w:p>
    <w:p w14:paraId="2C1BF617" w14:textId="77777777" w:rsidR="00DE772B" w:rsidRPr="001A2766" w:rsidRDefault="00DE772B" w:rsidP="001A2766">
      <w:pPr>
        <w:spacing w:line="360" w:lineRule="auto"/>
        <w:jc w:val="both"/>
        <w:rPr>
          <w:rFonts w:asciiTheme="minorHAnsi" w:hAnsiTheme="minorHAnsi"/>
          <w:color w:val="000000" w:themeColor="text1"/>
        </w:rPr>
      </w:pPr>
    </w:p>
    <w:p w14:paraId="47BC942A" w14:textId="77777777" w:rsidR="00DE772B" w:rsidRPr="001A2766" w:rsidRDefault="00300FC3" w:rsidP="001A2766">
      <w:pPr>
        <w:spacing w:line="360" w:lineRule="auto"/>
        <w:jc w:val="both"/>
        <w:rPr>
          <w:rFonts w:asciiTheme="minorHAnsi" w:hAnsiTheme="minorHAnsi"/>
          <w:color w:val="000000" w:themeColor="text1"/>
        </w:rPr>
      </w:pPr>
      <w:proofErr w:type="spellStart"/>
      <w:r w:rsidRPr="001A2766">
        <w:rPr>
          <w:rFonts w:asciiTheme="minorHAnsi" w:hAnsiTheme="minorHAnsi"/>
          <w:color w:val="000000" w:themeColor="text1"/>
        </w:rPr>
        <w:t>Biomelcular</w:t>
      </w:r>
      <w:proofErr w:type="spellEnd"/>
      <w:r w:rsidRPr="001A2766">
        <w:rPr>
          <w:rFonts w:asciiTheme="minorHAnsi" w:hAnsiTheme="minorHAnsi"/>
          <w:color w:val="000000" w:themeColor="text1"/>
        </w:rPr>
        <w:t xml:space="preserve"> </w:t>
      </w:r>
      <w:r w:rsidR="00DE772B" w:rsidRPr="001A2766">
        <w:rPr>
          <w:rFonts w:asciiTheme="minorHAnsi" w:hAnsiTheme="minorHAnsi"/>
          <w:color w:val="000000" w:themeColor="text1"/>
        </w:rPr>
        <w:t>Diels- Alder HOMO LUMO…</w:t>
      </w:r>
      <w:r w:rsidRPr="001A2766">
        <w:rPr>
          <w:rFonts w:asciiTheme="minorHAnsi" w:hAnsiTheme="minorHAnsi"/>
          <w:color w:val="000000" w:themeColor="text1"/>
        </w:rPr>
        <w:t>the Previous retro- aldol involved bond breaking, more to take into account with bond formation as both sub</w:t>
      </w:r>
      <w:r w:rsidR="0034689C" w:rsidRPr="001A2766">
        <w:rPr>
          <w:rFonts w:asciiTheme="minorHAnsi" w:hAnsiTheme="minorHAnsi"/>
          <w:color w:val="000000" w:themeColor="text1"/>
        </w:rPr>
        <w:t>str</w:t>
      </w:r>
      <w:r w:rsidRPr="001A2766">
        <w:rPr>
          <w:rFonts w:asciiTheme="minorHAnsi" w:hAnsiTheme="minorHAnsi"/>
          <w:color w:val="000000" w:themeColor="text1"/>
        </w:rPr>
        <w:t xml:space="preserve">ates must be in the correct conformation and orientated such that the desired stereochemical outcome is achieved. </w:t>
      </w:r>
    </w:p>
    <w:p w14:paraId="288CF7DC" w14:textId="77777777" w:rsidR="002D4E39" w:rsidRPr="001A2766" w:rsidRDefault="002D4E39" w:rsidP="001A2766">
      <w:pPr>
        <w:spacing w:line="360" w:lineRule="auto"/>
        <w:jc w:val="both"/>
        <w:rPr>
          <w:rFonts w:asciiTheme="minorHAnsi" w:hAnsiTheme="minorHAnsi"/>
          <w:color w:val="000000" w:themeColor="text1"/>
        </w:rPr>
      </w:pPr>
    </w:p>
    <w:p w14:paraId="430D7C47" w14:textId="77777777" w:rsidR="0034689C" w:rsidRPr="001A2766" w:rsidRDefault="00DE21A5" w:rsidP="001A2766">
      <w:pPr>
        <w:spacing w:line="360" w:lineRule="auto"/>
        <w:jc w:val="both"/>
        <w:rPr>
          <w:rFonts w:asciiTheme="minorHAnsi" w:hAnsiTheme="minorHAnsi"/>
          <w:color w:val="000000" w:themeColor="text1"/>
        </w:rPr>
      </w:pPr>
      <w:r w:rsidRPr="001A2766">
        <w:rPr>
          <w:rFonts w:asciiTheme="minorHAnsi" w:hAnsiTheme="minorHAnsi"/>
          <w:color w:val="000000" w:themeColor="text1"/>
        </w:rPr>
        <w:t xml:space="preserve">Bot netting- ROSETTA@HOME </w:t>
      </w:r>
      <w:r w:rsidR="00C8784F" w:rsidRPr="001A2766">
        <w:rPr>
          <w:rFonts w:asciiTheme="minorHAnsi" w:hAnsiTheme="minorHAnsi"/>
          <w:color w:val="000000" w:themeColor="text1"/>
        </w:rPr>
        <w:t>cluster compute</w:t>
      </w:r>
      <w:r w:rsidR="00176988" w:rsidRPr="001A2766">
        <w:rPr>
          <w:rFonts w:asciiTheme="minorHAnsi" w:hAnsiTheme="minorHAnsi"/>
          <w:color w:val="000000" w:themeColor="text1"/>
        </w:rPr>
        <w:t xml:space="preserve">r- distributed computing project, to model and predict protein structure. </w:t>
      </w:r>
    </w:p>
    <w:p w14:paraId="6973D085" w14:textId="77777777" w:rsidR="00036952" w:rsidRPr="001A2766" w:rsidRDefault="00036952" w:rsidP="001A2766">
      <w:pPr>
        <w:spacing w:line="360" w:lineRule="auto"/>
        <w:jc w:val="both"/>
        <w:rPr>
          <w:rFonts w:asciiTheme="minorHAnsi" w:hAnsiTheme="minorHAnsi"/>
          <w:color w:val="000000" w:themeColor="text1"/>
        </w:rPr>
      </w:pPr>
    </w:p>
    <w:p w14:paraId="0E8D66E1" w14:textId="54019461" w:rsidR="00FA262B" w:rsidRPr="001A2766" w:rsidRDefault="00FA262B" w:rsidP="001A2766">
      <w:pPr>
        <w:spacing w:line="360" w:lineRule="auto"/>
        <w:jc w:val="both"/>
        <w:rPr>
          <w:rFonts w:asciiTheme="minorHAnsi" w:hAnsiTheme="minorHAnsi"/>
          <w:color w:val="000000" w:themeColor="text1"/>
        </w:rPr>
      </w:pPr>
      <w:proofErr w:type="spellStart"/>
      <w:r w:rsidRPr="001A2766">
        <w:rPr>
          <w:rFonts w:asciiTheme="minorHAnsi" w:hAnsiTheme="minorHAnsi"/>
          <w:color w:val="000000" w:themeColor="text1"/>
        </w:rPr>
        <w:t>PyMOL</w:t>
      </w:r>
      <w:proofErr w:type="spellEnd"/>
      <w:r w:rsidRPr="001A2766">
        <w:rPr>
          <w:rFonts w:asciiTheme="minorHAnsi" w:hAnsiTheme="minorHAnsi"/>
          <w:color w:val="000000" w:themeColor="text1"/>
        </w:rPr>
        <w:t xml:space="preserve"> was written by Warren L. DeLano in the accessible python programming language, as an open- source </w:t>
      </w:r>
      <w:r w:rsidR="00393152" w:rsidRPr="001A2766">
        <w:rPr>
          <w:rFonts w:asciiTheme="minorHAnsi" w:hAnsiTheme="minorHAnsi"/>
          <w:color w:val="000000" w:themeColor="text1"/>
        </w:rPr>
        <w:t xml:space="preserve">software for protein </w:t>
      </w:r>
      <w:r w:rsidR="00036952" w:rsidRPr="001A2766">
        <w:rPr>
          <w:rFonts w:asciiTheme="minorHAnsi" w:hAnsiTheme="minorHAnsi"/>
          <w:color w:val="000000" w:themeColor="text1"/>
        </w:rPr>
        <w:t>visualization</w:t>
      </w:r>
      <w:r w:rsidR="00393152" w:rsidRPr="001A2766">
        <w:rPr>
          <w:rFonts w:asciiTheme="minorHAnsi" w:hAnsiTheme="minorHAnsi"/>
          <w:color w:val="000000" w:themeColor="text1"/>
        </w:rPr>
        <w:t>, alongside other systems. It is now widely available under academic license….</w:t>
      </w:r>
    </w:p>
    <w:p w14:paraId="61B07996" w14:textId="77777777" w:rsidR="00393152" w:rsidRPr="001A2766" w:rsidRDefault="00393152" w:rsidP="001A2766">
      <w:pPr>
        <w:spacing w:line="360" w:lineRule="auto"/>
        <w:jc w:val="both"/>
        <w:rPr>
          <w:rFonts w:asciiTheme="minorHAnsi" w:hAnsiTheme="minorHAnsi"/>
          <w:color w:val="000000" w:themeColor="text1"/>
        </w:rPr>
      </w:pPr>
    </w:p>
    <w:p w14:paraId="4A356401" w14:textId="77777777" w:rsidR="00393152" w:rsidRPr="001A2766" w:rsidRDefault="00393152" w:rsidP="001A2766">
      <w:pPr>
        <w:spacing w:line="360" w:lineRule="auto"/>
        <w:jc w:val="both"/>
        <w:rPr>
          <w:rFonts w:asciiTheme="minorHAnsi" w:hAnsiTheme="minorHAnsi"/>
          <w:color w:val="000000" w:themeColor="text1"/>
        </w:rPr>
      </w:pPr>
      <w:r w:rsidRPr="001A2766">
        <w:rPr>
          <w:rFonts w:asciiTheme="minorHAnsi" w:hAnsiTheme="minorHAnsi"/>
          <w:color w:val="000000" w:themeColor="text1"/>
        </w:rPr>
        <w:t xml:space="preserve">Visualizing proteins in </w:t>
      </w:r>
      <w:proofErr w:type="spellStart"/>
      <w:r w:rsidRPr="001A2766">
        <w:rPr>
          <w:rFonts w:asciiTheme="minorHAnsi" w:hAnsiTheme="minorHAnsi"/>
          <w:color w:val="000000" w:themeColor="text1"/>
        </w:rPr>
        <w:t>PyMOL</w:t>
      </w:r>
      <w:proofErr w:type="spellEnd"/>
      <w:r w:rsidRPr="001A2766">
        <w:rPr>
          <w:rFonts w:asciiTheme="minorHAnsi" w:hAnsiTheme="minorHAnsi"/>
          <w:color w:val="000000" w:themeColor="text1"/>
        </w:rPr>
        <w:t xml:space="preserve"> allows for docking runs and simulations to be evaluated by </w:t>
      </w:r>
      <w:proofErr w:type="spellStart"/>
      <w:r w:rsidRPr="001A2766">
        <w:rPr>
          <w:rFonts w:asciiTheme="minorHAnsi" w:hAnsiTheme="minorHAnsi"/>
          <w:color w:val="000000" w:themeColor="text1"/>
        </w:rPr>
        <w:t>by</w:t>
      </w:r>
      <w:proofErr w:type="spellEnd"/>
      <w:r w:rsidRPr="001A2766">
        <w:rPr>
          <w:rFonts w:asciiTheme="minorHAnsi" w:hAnsiTheme="minorHAnsi"/>
          <w:color w:val="000000" w:themeColor="text1"/>
        </w:rPr>
        <w:t xml:space="preserve"> the user. Changes may be applied to the structure, for example, changing residues… (Schrodinger, LLC, 2015.)</w:t>
      </w:r>
    </w:p>
    <w:p w14:paraId="7D4A6582" w14:textId="77777777" w:rsidR="00393152" w:rsidRPr="001A2766" w:rsidRDefault="00393152" w:rsidP="001A2766">
      <w:pPr>
        <w:spacing w:line="360" w:lineRule="auto"/>
        <w:jc w:val="both"/>
        <w:rPr>
          <w:rFonts w:asciiTheme="minorHAnsi" w:hAnsiTheme="minorHAnsi"/>
          <w:color w:val="000000" w:themeColor="text1"/>
        </w:rPr>
      </w:pPr>
    </w:p>
    <w:p w14:paraId="2A2522B1" w14:textId="77777777" w:rsidR="00E75ADC" w:rsidRPr="001A2766" w:rsidRDefault="00E75ADC" w:rsidP="001A2766">
      <w:pPr>
        <w:spacing w:line="360" w:lineRule="auto"/>
        <w:jc w:val="both"/>
        <w:rPr>
          <w:rFonts w:asciiTheme="minorHAnsi" w:hAnsiTheme="minorHAnsi"/>
          <w:color w:val="000000" w:themeColor="text1"/>
        </w:rPr>
      </w:pPr>
      <w:r w:rsidRPr="001A2766">
        <w:rPr>
          <w:rFonts w:asciiTheme="minorHAnsi" w:hAnsiTheme="minorHAnsi"/>
          <w:color w:val="000000" w:themeColor="text1"/>
        </w:rPr>
        <w:t>Rosetta has even proven to be a powerful tool in the ongoing fight against the novel S</w:t>
      </w:r>
      <w:r w:rsidR="00F04899" w:rsidRPr="001A2766">
        <w:rPr>
          <w:rFonts w:asciiTheme="minorHAnsi" w:hAnsiTheme="minorHAnsi"/>
          <w:color w:val="000000" w:themeColor="text1"/>
        </w:rPr>
        <w:t>ARS</w:t>
      </w:r>
      <w:r w:rsidRPr="001A2766">
        <w:rPr>
          <w:rFonts w:asciiTheme="minorHAnsi" w:hAnsiTheme="minorHAnsi"/>
          <w:color w:val="000000" w:themeColor="text1"/>
        </w:rPr>
        <w:t xml:space="preserve">- </w:t>
      </w:r>
      <w:proofErr w:type="spellStart"/>
      <w:r w:rsidRPr="001A2766">
        <w:rPr>
          <w:rFonts w:asciiTheme="minorHAnsi" w:hAnsiTheme="minorHAnsi"/>
          <w:color w:val="000000" w:themeColor="text1"/>
        </w:rPr>
        <w:t>Co</w:t>
      </w:r>
      <w:r w:rsidR="00F04899" w:rsidRPr="001A2766">
        <w:rPr>
          <w:rFonts w:asciiTheme="minorHAnsi" w:hAnsiTheme="minorHAnsi"/>
          <w:color w:val="000000" w:themeColor="text1"/>
        </w:rPr>
        <w:t>V</w:t>
      </w:r>
      <w:proofErr w:type="spellEnd"/>
      <w:r w:rsidRPr="001A2766">
        <w:rPr>
          <w:rFonts w:asciiTheme="minorHAnsi" w:hAnsiTheme="minorHAnsi"/>
          <w:color w:val="000000" w:themeColor="text1"/>
        </w:rPr>
        <w:t xml:space="preserve">- 2 virus, which high- throughput screens, as well as </w:t>
      </w:r>
      <w:r w:rsidR="00CE25CD" w:rsidRPr="001A2766">
        <w:rPr>
          <w:rFonts w:asciiTheme="minorHAnsi" w:hAnsiTheme="minorHAnsi"/>
          <w:color w:val="000000" w:themeColor="text1"/>
        </w:rPr>
        <w:t xml:space="preserve">aiding protein modelling of the first viral protein structures, prior to any data being generated in the lab, allowing for powerful </w:t>
      </w:r>
      <w:r w:rsidR="00CE25CD" w:rsidRPr="001A2766">
        <w:rPr>
          <w:rFonts w:asciiTheme="minorHAnsi" w:hAnsiTheme="minorHAnsi"/>
          <w:color w:val="000000" w:themeColor="text1"/>
        </w:rPr>
        <w:lastRenderedPageBreak/>
        <w:t xml:space="preserve">insights into the structure and function into this novel virus. The addition of Rosetta modelling has allowed for accelerated studies into the formation of vaccines…. </w:t>
      </w:r>
      <w:r w:rsidR="00CE25CD" w:rsidRPr="001A2766">
        <w:rPr>
          <w:rFonts w:asciiTheme="minorHAnsi" w:hAnsiTheme="minorHAnsi"/>
          <w:color w:val="000000" w:themeColor="text1"/>
        </w:rPr>
        <w:fldChar w:fldCharType="begin" w:fldLock="1"/>
      </w:r>
      <w:r w:rsidR="004F18DB" w:rsidRPr="001A2766">
        <w:rPr>
          <w:rFonts w:asciiTheme="minorHAnsi" w:hAnsiTheme="minorHAnsi"/>
          <w:color w:val="000000" w:themeColor="text1"/>
        </w:rPr>
        <w:instrText>ADDIN CSL_CITATION {"citationItems":[{"id":"ITEM-1","itemData":{"DOI":"10.1016/j.ijbiomac.2020.05.184","ISSN":"18790003","PMID":"32470577","abstract":"The present-day world is severely suffering from the recently emerged SARS-CoV-2. The lack of prescribed drugs for the deadly virus has stressed the likely need to identify novel inhibitors to alleviate and stop the pandemic. In the present high throughput virtual screening study, we used in silico techniques like receptor-ligand docking, Molecular dynamic (MD), and ADME properties to screen natural compounds. It has been documented that many natural compounds display antiviral activities, including anti–SARS-CoV effect. The present study deals with compounds of Natural Product Activity and Species Source (NPASS) database with known biological activity that probably impedes the activity of six essential enzymes of the virus. Promising drug-like compounds were identified, demonstrating better docking score and binding energy for each druggable targets. After an extensive screening analysis, three novel multi-target natural compounds were predicted to subdue the activity of three/more major drug targets simultaneously. Concerning the utility of natural compounds in the formulation of many therapies, we propose these compounds as excellent lead candidates for the development of therapeutic drugs against SARS-CoV-2.","author":[{"dropping-particle":"","family":"Naik","given":"Biswajit","non-dropping-particle":"","parse-names":false,"suffix":""},{"dropping-particle":"","family":"Gupta","given":"Nidhi","non-dropping-particle":"","parse-names":false,"suffix":""},{"dropping-particle":"","family":"Ojha","given":"Rupal","non-dropping-particle":"","parse-names":false,"suffix":""},{"dropping-particle":"","family":"Singh","given":"Satyendra","non-dropping-particle":"","parse-names":false,"suffix":""},{"dropping-particle":"","family":"Prajapati","given":"Vijay Kumar","non-dropping-particle":"","parse-names":false,"suffix":""},{"dropping-particle":"","family":"Prusty","given":"Dhaneswar","non-dropping-particle":"","parse-names":false,"suffix":""}],"container-title":"International Journal of Biological Macromolecules","id":"ITEM-1","issued":{"date-parts":[["2020","10","1"]]},"page":"1-17","publisher":"Elsevier B.V.","title":"High throughput virtual screening reveals SARS-CoV-2 multi-target binding natural compounds to lead instant therapy for COVID-19 treatment","type":"article-journal","volume":"160"},"uris":["http://www.mendeley.com/documents/?uuid=f95bb028-5c6c-33ec-bc8d-422998423211"]}],"mendeley":{"formattedCitation":"(Naik &lt;i&gt;et al.&lt;/i&gt;, 2020)","plainTextFormattedCitation":"(Naik et al., 2020)","previouslyFormattedCitation":"(Naik &lt;i&gt;et al.&lt;/i&gt;, 2020)"},"properties":{"noteIndex":0},"schema":"https://github.com/citation-style-language/schema/raw/master/csl-citation.json"}</w:instrText>
      </w:r>
      <w:r w:rsidR="00CE25CD" w:rsidRPr="001A2766">
        <w:rPr>
          <w:rFonts w:asciiTheme="minorHAnsi" w:hAnsiTheme="minorHAnsi"/>
          <w:color w:val="000000" w:themeColor="text1"/>
        </w:rPr>
        <w:fldChar w:fldCharType="separate"/>
      </w:r>
      <w:r w:rsidR="004F18DB" w:rsidRPr="001A2766">
        <w:rPr>
          <w:rFonts w:asciiTheme="minorHAnsi" w:hAnsiTheme="minorHAnsi"/>
          <w:noProof/>
          <w:color w:val="000000" w:themeColor="text1"/>
        </w:rPr>
        <w:t xml:space="preserve">(Naik </w:t>
      </w:r>
      <w:r w:rsidR="004F18DB" w:rsidRPr="001A2766">
        <w:rPr>
          <w:rFonts w:asciiTheme="minorHAnsi" w:hAnsiTheme="minorHAnsi"/>
          <w:i/>
          <w:noProof/>
          <w:color w:val="000000" w:themeColor="text1"/>
        </w:rPr>
        <w:t>et al.</w:t>
      </w:r>
      <w:r w:rsidR="004F18DB" w:rsidRPr="001A2766">
        <w:rPr>
          <w:rFonts w:asciiTheme="minorHAnsi" w:hAnsiTheme="minorHAnsi"/>
          <w:noProof/>
          <w:color w:val="000000" w:themeColor="text1"/>
        </w:rPr>
        <w:t>, 2020)</w:t>
      </w:r>
      <w:r w:rsidR="00CE25CD" w:rsidRPr="001A2766">
        <w:rPr>
          <w:rFonts w:asciiTheme="minorHAnsi" w:hAnsiTheme="minorHAnsi"/>
          <w:color w:val="000000" w:themeColor="text1"/>
        </w:rPr>
        <w:fldChar w:fldCharType="end"/>
      </w:r>
      <w:r w:rsidR="00CE25CD" w:rsidRPr="001A2766">
        <w:rPr>
          <w:rFonts w:asciiTheme="minorHAnsi" w:hAnsiTheme="minorHAnsi"/>
          <w:color w:val="000000" w:themeColor="text1"/>
        </w:rPr>
        <w:t xml:space="preserve"> and aided the search for druggable targets… MD and docking studies… </w:t>
      </w:r>
    </w:p>
    <w:p w14:paraId="6DB09A85" w14:textId="77777777" w:rsidR="00E565BF" w:rsidRPr="001A2766" w:rsidRDefault="00E565BF" w:rsidP="001A2766">
      <w:pPr>
        <w:spacing w:line="360" w:lineRule="auto"/>
        <w:jc w:val="both"/>
        <w:rPr>
          <w:rFonts w:asciiTheme="minorHAnsi" w:hAnsiTheme="minorHAnsi"/>
          <w:color w:val="000000" w:themeColor="text1"/>
        </w:rPr>
      </w:pPr>
    </w:p>
    <w:p w14:paraId="2B24BF54" w14:textId="77777777" w:rsidR="00AC343C" w:rsidRPr="001A2766" w:rsidRDefault="00D10DD8" w:rsidP="001A2766">
      <w:pPr>
        <w:spacing w:line="360" w:lineRule="auto"/>
        <w:jc w:val="both"/>
        <w:rPr>
          <w:rFonts w:asciiTheme="minorHAnsi" w:hAnsiTheme="minorHAnsi"/>
          <w:color w:val="000000" w:themeColor="text1"/>
        </w:rPr>
      </w:pPr>
      <w:r w:rsidRPr="001A2766">
        <w:rPr>
          <w:rFonts w:asciiTheme="minorHAnsi" w:hAnsiTheme="minorHAnsi"/>
          <w:color w:val="000000" w:themeColor="text1"/>
        </w:rPr>
        <w:t xml:space="preserve">In recent years, Rosetta has evolved to a higher quality of structure prediction, with simple packages and tools to make computational enzyme design user- friendly and time efficient. </w:t>
      </w:r>
    </w:p>
    <w:p w14:paraId="3BCCB948" w14:textId="77777777" w:rsidR="00D10DD8" w:rsidRPr="001A2766" w:rsidRDefault="00D10DD8" w:rsidP="001A2766">
      <w:pPr>
        <w:spacing w:line="360" w:lineRule="auto"/>
        <w:jc w:val="both"/>
        <w:rPr>
          <w:rFonts w:asciiTheme="minorHAnsi" w:hAnsiTheme="minorHAnsi"/>
          <w:color w:val="000000" w:themeColor="text1"/>
        </w:rPr>
      </w:pPr>
      <w:r w:rsidRPr="001A2766">
        <w:rPr>
          <w:rFonts w:asciiTheme="minorHAnsi" w:hAnsiTheme="minorHAnsi"/>
          <w:color w:val="000000" w:themeColor="text1"/>
        </w:rPr>
        <w:t xml:space="preserve">(Kaufmann et al., 2010). </w:t>
      </w:r>
      <w:r w:rsidR="00F22188" w:rsidRPr="001A2766">
        <w:rPr>
          <w:rFonts w:asciiTheme="minorHAnsi" w:hAnsiTheme="minorHAnsi"/>
          <w:color w:val="000000" w:themeColor="text1"/>
        </w:rPr>
        <w:fldChar w:fldCharType="begin" w:fldLock="1"/>
      </w:r>
      <w:r w:rsidR="004F18DB" w:rsidRPr="001A2766">
        <w:rPr>
          <w:rFonts w:asciiTheme="minorHAnsi" w:hAnsiTheme="minorHAnsi"/>
          <w:color w:val="000000" w:themeColor="text1"/>
        </w:rPr>
        <w:instrText>ADDIN CSL_CITATION {"citationItems":[{"id":"ITEM-1","itemData":{"DOI":"10.1021/bi902153g","ISSN":"00062960","PMID":"20235548","abstract":"The objective of this review is to enable researchers to use the software package Rosetta for biochemical and biomedicinal studies. We provide a brief review of the six most frequent research problems tackled with Rosetta. For each of these six tasks, we provide a tutorial that illustrates a basic Rosetta protocol. The Rosetta method was originally developed for de novo protein structure prediction and is regularly one of the best performers in the community-wide biennial Critical Assessment of Structure Prediction. Predictions for protein domains with fewer than 125 amino acids regularly have a backbone root-mean-square deviation of better than 5.0 . More impressively, there are several cases in which Rosetta has been used to predict structures with atomic level accuracy better than 2.5 . In addition to de novo structure prediction, Rosetta also has methods for molecular docking, homology modeling, determining protein structures from sparse experimental NMR or EPR data, and protein design. Rosetta has been used to accurately design a novel protein structure, predict the structure of protein-protein complexes, design altered specificity protein-protein and protein-DNA interactions, and stabilize proteins and protein complexes. Most recently, Rosetta has been used to solve the X-ray crystallographic phase problem. © 2010 American Chemical Society.","author":[{"dropping-particle":"","family":"Kaufmann","given":"Kristian W.","non-dropping-particle":"","parse-names":false,"suffix":""},{"dropping-particle":"","family":"Lemmon","given":"Gordon H.","non-dropping-particle":"","parse-names":false,"suffix":""},{"dropping-particle":"","family":"Deluca","given":"Samuel L.","non-dropping-particle":"","parse-names":false,"suffix":""},{"dropping-particle":"","family":"Sheehan","given":"Jonathan H.","non-dropping-particle":"","parse-names":false,"suffix":""},{"dropping-particle":"","family":"Meiler","given":"Jens","non-dropping-particle":"","parse-names":false,"suffix":""}],"container-title":"Biochemistry","id":"ITEM-1","issue":"14","issued":{"date-parts":[["2010","4","13"]]},"page":"2987-2998","publisher":"American Chemical Society","title":"Practically useful: What the R osetta protein modeling suite can do for you","type":"article","volume":"49"},"uris":["http://www.mendeley.com/documents/?uuid=61910bd5-1d45-37c1-a305-5539069590e6"]}],"mendeley":{"formattedCitation":"(Kaufmann &lt;i&gt;et al.&lt;/i&gt;, 2010)","plainTextFormattedCitation":"(Kaufmann et al., 2010)","previouslyFormattedCitation":"(Kaufmann &lt;i&gt;et al.&lt;/i&gt;, 2010)"},"properties":{"noteIndex":0},"schema":"https://github.com/citation-style-language/schema/raw/master/csl-citation.json"}</w:instrText>
      </w:r>
      <w:r w:rsidR="00F22188" w:rsidRPr="001A2766">
        <w:rPr>
          <w:rFonts w:asciiTheme="minorHAnsi" w:hAnsiTheme="minorHAnsi"/>
          <w:color w:val="000000" w:themeColor="text1"/>
        </w:rPr>
        <w:fldChar w:fldCharType="separate"/>
      </w:r>
      <w:r w:rsidR="004F18DB" w:rsidRPr="001A2766">
        <w:rPr>
          <w:rFonts w:asciiTheme="minorHAnsi" w:hAnsiTheme="minorHAnsi"/>
          <w:noProof/>
          <w:color w:val="000000" w:themeColor="text1"/>
        </w:rPr>
        <w:t xml:space="preserve">(Kaufmann </w:t>
      </w:r>
      <w:r w:rsidR="004F18DB" w:rsidRPr="001A2766">
        <w:rPr>
          <w:rFonts w:asciiTheme="minorHAnsi" w:hAnsiTheme="minorHAnsi"/>
          <w:i/>
          <w:noProof/>
          <w:color w:val="000000" w:themeColor="text1"/>
        </w:rPr>
        <w:t>et al.</w:t>
      </w:r>
      <w:r w:rsidR="004F18DB" w:rsidRPr="001A2766">
        <w:rPr>
          <w:rFonts w:asciiTheme="minorHAnsi" w:hAnsiTheme="minorHAnsi"/>
          <w:noProof/>
          <w:color w:val="000000" w:themeColor="text1"/>
        </w:rPr>
        <w:t>, 2010)</w:t>
      </w:r>
      <w:r w:rsidR="00F22188" w:rsidRPr="001A2766">
        <w:rPr>
          <w:rFonts w:asciiTheme="minorHAnsi" w:hAnsiTheme="minorHAnsi"/>
          <w:color w:val="000000" w:themeColor="text1"/>
        </w:rPr>
        <w:fldChar w:fldCharType="end"/>
      </w:r>
    </w:p>
    <w:p w14:paraId="37ECC8BD" w14:textId="77777777" w:rsidR="00F22188" w:rsidRPr="001A2766" w:rsidRDefault="00F22188" w:rsidP="001A2766">
      <w:pPr>
        <w:spacing w:line="360" w:lineRule="auto"/>
        <w:jc w:val="both"/>
        <w:rPr>
          <w:rFonts w:asciiTheme="minorHAnsi" w:hAnsiTheme="minorHAnsi"/>
          <w:color w:val="000000" w:themeColor="text1"/>
        </w:rPr>
      </w:pPr>
    </w:p>
    <w:p w14:paraId="11DDBC60" w14:textId="77777777" w:rsidR="00F22188" w:rsidRPr="001A2766" w:rsidRDefault="00F22188" w:rsidP="001A2766">
      <w:pPr>
        <w:spacing w:line="360" w:lineRule="auto"/>
        <w:jc w:val="both"/>
        <w:rPr>
          <w:rFonts w:asciiTheme="minorHAnsi" w:hAnsiTheme="minorHAnsi"/>
          <w:color w:val="000000" w:themeColor="text1"/>
        </w:rPr>
      </w:pPr>
    </w:p>
    <w:p w14:paraId="02906DD2" w14:textId="77777777" w:rsidR="00F22188" w:rsidRPr="001A2766" w:rsidRDefault="00F22188" w:rsidP="001A2766">
      <w:pPr>
        <w:spacing w:line="360" w:lineRule="auto"/>
        <w:jc w:val="both"/>
        <w:rPr>
          <w:rFonts w:asciiTheme="minorHAnsi" w:hAnsiTheme="minorHAnsi"/>
          <w:color w:val="000000" w:themeColor="text1"/>
        </w:rPr>
      </w:pPr>
    </w:p>
    <w:p w14:paraId="7C9635C4" w14:textId="5992AFAF" w:rsidR="00D10DD8" w:rsidRPr="001A2766" w:rsidRDefault="00AC5AD9" w:rsidP="001A2766">
      <w:pPr>
        <w:pStyle w:val="Heading2"/>
        <w:spacing w:line="360" w:lineRule="auto"/>
        <w:jc w:val="both"/>
        <w:rPr>
          <w:rFonts w:asciiTheme="minorHAnsi" w:hAnsiTheme="minorHAnsi"/>
          <w:b/>
          <w:bCs/>
          <w:color w:val="000000" w:themeColor="text1"/>
        </w:rPr>
      </w:pPr>
      <w:bookmarkStart w:id="48" w:name="_Toc60561243"/>
      <w:r w:rsidRPr="001A2766">
        <w:rPr>
          <w:rFonts w:asciiTheme="minorHAnsi" w:hAnsiTheme="minorHAnsi"/>
          <w:b/>
          <w:bCs/>
          <w:color w:val="000000" w:themeColor="text1"/>
        </w:rPr>
        <w:t>Objectives of Thesis</w:t>
      </w:r>
      <w:bookmarkEnd w:id="48"/>
      <w:r w:rsidRPr="001A2766">
        <w:rPr>
          <w:rFonts w:asciiTheme="minorHAnsi" w:hAnsiTheme="minorHAnsi"/>
          <w:b/>
          <w:bCs/>
          <w:color w:val="000000" w:themeColor="text1"/>
        </w:rPr>
        <w:t xml:space="preserve"> </w:t>
      </w:r>
    </w:p>
    <w:p w14:paraId="5C8E6008" w14:textId="6B6AB5B2" w:rsidR="001D390E" w:rsidRPr="001A2766" w:rsidRDefault="001D390E" w:rsidP="001A2766">
      <w:pPr>
        <w:pStyle w:val="Heading2"/>
        <w:spacing w:line="360" w:lineRule="auto"/>
        <w:jc w:val="both"/>
        <w:rPr>
          <w:rFonts w:asciiTheme="minorHAnsi" w:hAnsiTheme="minorHAnsi"/>
          <w:color w:val="000000" w:themeColor="text1"/>
        </w:rPr>
      </w:pPr>
    </w:p>
    <w:p w14:paraId="50502424" w14:textId="7C78D2D0" w:rsidR="00964B0E" w:rsidRPr="001A2766" w:rsidRDefault="00CB03D2" w:rsidP="001A2766">
      <w:pPr>
        <w:spacing w:line="360" w:lineRule="auto"/>
        <w:jc w:val="both"/>
        <w:rPr>
          <w:rFonts w:asciiTheme="minorHAnsi" w:hAnsiTheme="minorHAnsi"/>
          <w:color w:val="000000" w:themeColor="text1"/>
        </w:rPr>
      </w:pPr>
      <w:r w:rsidRPr="001A2766">
        <w:rPr>
          <w:rFonts w:asciiTheme="minorHAnsi" w:hAnsiTheme="minorHAnsi"/>
          <w:color w:val="000000" w:themeColor="text1"/>
        </w:rPr>
        <w:t>The aims of this project were t</w:t>
      </w:r>
      <w:r w:rsidR="00964B0E" w:rsidRPr="001A2766">
        <w:rPr>
          <w:rFonts w:asciiTheme="minorHAnsi" w:hAnsiTheme="minorHAnsi"/>
          <w:color w:val="000000" w:themeColor="text1"/>
        </w:rPr>
        <w:t xml:space="preserve">o </w:t>
      </w:r>
      <w:r w:rsidR="001A2766">
        <w:rPr>
          <w:rFonts w:asciiTheme="minorHAnsi" w:hAnsiTheme="minorHAnsi"/>
          <w:color w:val="000000" w:themeColor="text1"/>
        </w:rPr>
        <w:t xml:space="preserve">utilise </w:t>
      </w:r>
      <w:r w:rsidR="00964B0E" w:rsidRPr="001A2766">
        <w:rPr>
          <w:rFonts w:asciiTheme="minorHAnsi" w:hAnsiTheme="minorHAnsi"/>
          <w:color w:val="000000" w:themeColor="text1"/>
        </w:rPr>
        <w:t xml:space="preserve">a double mutant of P450 BM3 to form current and novel major human drug metabolites. Formation and extraction of drug metabolites were to be solely focused on members of the anti- diabetic glitazone drug class. </w:t>
      </w:r>
    </w:p>
    <w:p w14:paraId="35DFC044" w14:textId="77777777" w:rsidR="00036952" w:rsidRPr="001A2766" w:rsidRDefault="00036952" w:rsidP="001A2766">
      <w:pPr>
        <w:spacing w:line="360" w:lineRule="auto"/>
        <w:jc w:val="both"/>
        <w:rPr>
          <w:rFonts w:asciiTheme="minorHAnsi" w:hAnsiTheme="minorHAnsi"/>
          <w:color w:val="000000" w:themeColor="text1"/>
        </w:rPr>
      </w:pPr>
    </w:p>
    <w:p w14:paraId="29998CDA" w14:textId="2EE58302" w:rsidR="00D10DD8" w:rsidRPr="001A2766" w:rsidRDefault="00964B0E" w:rsidP="001A2766">
      <w:pPr>
        <w:spacing w:line="360" w:lineRule="auto"/>
        <w:jc w:val="both"/>
        <w:rPr>
          <w:rFonts w:asciiTheme="minorHAnsi" w:hAnsiTheme="minorHAnsi"/>
          <w:color w:val="000000" w:themeColor="text1"/>
        </w:rPr>
      </w:pPr>
      <w:r w:rsidRPr="001A2766">
        <w:rPr>
          <w:rFonts w:asciiTheme="minorHAnsi" w:hAnsiTheme="minorHAnsi"/>
          <w:color w:val="000000" w:themeColor="text1"/>
        </w:rPr>
        <w:t xml:space="preserve">Following optimisations time- dependant/ bulk incubations with BM3 DM, the metabolites structures were to be determined with LC-MS/MS, coupled with a number of different 1D and 2D NMR experiments. </w:t>
      </w:r>
    </w:p>
    <w:p w14:paraId="685A6B37" w14:textId="6FD00C9F" w:rsidR="00964B0E" w:rsidRPr="001A2766" w:rsidRDefault="00964B0E" w:rsidP="001A2766">
      <w:pPr>
        <w:spacing w:line="360" w:lineRule="auto"/>
        <w:jc w:val="both"/>
        <w:rPr>
          <w:rFonts w:asciiTheme="minorHAnsi" w:hAnsiTheme="minorHAnsi"/>
          <w:color w:val="000000" w:themeColor="text1"/>
        </w:rPr>
      </w:pPr>
    </w:p>
    <w:p w14:paraId="1B812254" w14:textId="344D1AA7" w:rsidR="00964B0E" w:rsidRPr="001A2766" w:rsidRDefault="00964B0E" w:rsidP="001A2766">
      <w:pPr>
        <w:spacing w:line="360" w:lineRule="auto"/>
        <w:jc w:val="both"/>
        <w:rPr>
          <w:rFonts w:asciiTheme="minorHAnsi" w:hAnsiTheme="minorHAnsi"/>
          <w:color w:val="000000" w:themeColor="text1"/>
        </w:rPr>
      </w:pPr>
      <w:r w:rsidRPr="001A2766">
        <w:rPr>
          <w:rFonts w:asciiTheme="minorHAnsi" w:hAnsiTheme="minorHAnsi"/>
          <w:color w:val="000000" w:themeColor="text1"/>
          <w:highlight w:val="green"/>
        </w:rPr>
        <w:t xml:space="preserve">Due to </w:t>
      </w:r>
      <w:proofErr w:type="spellStart"/>
      <w:r w:rsidRPr="001A2766">
        <w:rPr>
          <w:rFonts w:asciiTheme="minorHAnsi" w:hAnsiTheme="minorHAnsi"/>
          <w:color w:val="000000" w:themeColor="text1"/>
          <w:highlight w:val="green"/>
        </w:rPr>
        <w:t>Covid</w:t>
      </w:r>
      <w:proofErr w:type="spellEnd"/>
      <w:r w:rsidRPr="001A2766">
        <w:rPr>
          <w:rFonts w:asciiTheme="minorHAnsi" w:hAnsiTheme="minorHAnsi"/>
          <w:color w:val="000000" w:themeColor="text1"/>
          <w:highlight w:val="green"/>
        </w:rPr>
        <w:t xml:space="preserve">… aims changed? Here or </w:t>
      </w:r>
      <w:proofErr w:type="spellStart"/>
      <w:r w:rsidRPr="001A2766">
        <w:rPr>
          <w:rFonts w:asciiTheme="minorHAnsi" w:hAnsiTheme="minorHAnsi"/>
          <w:color w:val="000000" w:themeColor="text1"/>
          <w:highlight w:val="green"/>
        </w:rPr>
        <w:t>Covid</w:t>
      </w:r>
      <w:proofErr w:type="spellEnd"/>
      <w:r w:rsidRPr="001A2766">
        <w:rPr>
          <w:rFonts w:asciiTheme="minorHAnsi" w:hAnsiTheme="minorHAnsi"/>
          <w:color w:val="000000" w:themeColor="text1"/>
          <w:highlight w:val="green"/>
        </w:rPr>
        <w:t xml:space="preserve"> statement?</w:t>
      </w:r>
      <w:r w:rsidRPr="001A2766">
        <w:rPr>
          <w:rFonts w:asciiTheme="minorHAnsi" w:hAnsiTheme="minorHAnsi"/>
          <w:color w:val="000000" w:themeColor="text1"/>
        </w:rPr>
        <w:t xml:space="preserve"> </w:t>
      </w:r>
    </w:p>
    <w:p w14:paraId="0D045B21" w14:textId="7B28A806" w:rsidR="00964B0E" w:rsidRPr="001A2766" w:rsidRDefault="00964B0E" w:rsidP="001A2766">
      <w:pPr>
        <w:spacing w:line="360" w:lineRule="auto"/>
        <w:jc w:val="both"/>
        <w:rPr>
          <w:rFonts w:asciiTheme="minorHAnsi" w:hAnsiTheme="minorHAnsi"/>
          <w:color w:val="000000" w:themeColor="text1"/>
        </w:rPr>
      </w:pPr>
    </w:p>
    <w:p w14:paraId="61C2E05E" w14:textId="0E159BF0" w:rsidR="00964B0E" w:rsidRPr="001A2766" w:rsidRDefault="00964B0E" w:rsidP="001A2766">
      <w:pPr>
        <w:spacing w:line="360" w:lineRule="auto"/>
        <w:jc w:val="both"/>
        <w:rPr>
          <w:rFonts w:asciiTheme="minorHAnsi" w:hAnsiTheme="minorHAnsi"/>
          <w:color w:val="000000" w:themeColor="text1"/>
        </w:rPr>
      </w:pPr>
      <w:r w:rsidRPr="001A2766">
        <w:rPr>
          <w:rFonts w:asciiTheme="minorHAnsi" w:hAnsiTheme="minorHAnsi"/>
          <w:color w:val="000000" w:themeColor="text1"/>
        </w:rPr>
        <w:t xml:space="preserve">When ongoing research ceased due to </w:t>
      </w:r>
      <w:proofErr w:type="spellStart"/>
      <w:r w:rsidRPr="001A2766">
        <w:rPr>
          <w:rFonts w:asciiTheme="minorHAnsi" w:hAnsiTheme="minorHAnsi"/>
          <w:color w:val="000000" w:themeColor="text1"/>
        </w:rPr>
        <w:t>Covid</w:t>
      </w:r>
      <w:proofErr w:type="spellEnd"/>
      <w:r w:rsidRPr="001A2766">
        <w:rPr>
          <w:rFonts w:asciiTheme="minorHAnsi" w:hAnsiTheme="minorHAnsi"/>
          <w:color w:val="000000" w:themeColor="text1"/>
        </w:rPr>
        <w:t xml:space="preserve">- 19 interruptions, the aims of the project expanded to learn methods of computational enzyme design, with the aim of designing and utilizing novel and existing packages in Python in order to design BM3 toward the selective oxidation of Pioglitazone, to form a major human metabolite. </w:t>
      </w:r>
    </w:p>
    <w:p w14:paraId="6E0C1070" w14:textId="5FDF991D" w:rsidR="00DE7A5D" w:rsidRPr="001A2766" w:rsidRDefault="00DE7A5D" w:rsidP="001A2766">
      <w:pPr>
        <w:spacing w:line="360" w:lineRule="auto"/>
        <w:jc w:val="both"/>
        <w:rPr>
          <w:rFonts w:asciiTheme="minorHAnsi" w:hAnsiTheme="minorHAnsi"/>
          <w:color w:val="000000" w:themeColor="text1"/>
        </w:rPr>
      </w:pPr>
    </w:p>
    <w:p w14:paraId="2001D444" w14:textId="50E74B2F" w:rsidR="00DE7A5D" w:rsidRPr="001A2766" w:rsidRDefault="00DE7A5D" w:rsidP="001A2766">
      <w:pPr>
        <w:spacing w:line="360" w:lineRule="auto"/>
        <w:jc w:val="both"/>
        <w:rPr>
          <w:rFonts w:asciiTheme="minorHAnsi" w:hAnsiTheme="minorHAnsi"/>
          <w:color w:val="000000" w:themeColor="text1"/>
        </w:rPr>
      </w:pPr>
      <w:r w:rsidRPr="001A2766">
        <w:rPr>
          <w:rFonts w:asciiTheme="minorHAnsi" w:hAnsiTheme="minorHAnsi"/>
          <w:color w:val="000000" w:themeColor="text1"/>
        </w:rPr>
        <w:t xml:space="preserve">Further aims were… method validation… and production of mutants of highest fitness generated within pipeline to be expressed </w:t>
      </w:r>
      <w:r w:rsidRPr="001A2766">
        <w:rPr>
          <w:rFonts w:asciiTheme="minorHAnsi" w:hAnsiTheme="minorHAnsi"/>
          <w:i/>
          <w:iCs/>
          <w:color w:val="000000" w:themeColor="text1"/>
        </w:rPr>
        <w:t>in vitro</w:t>
      </w:r>
      <w:r w:rsidRPr="001A2766">
        <w:rPr>
          <w:rFonts w:asciiTheme="minorHAnsi" w:hAnsiTheme="minorHAnsi"/>
          <w:color w:val="000000" w:themeColor="text1"/>
        </w:rPr>
        <w:t xml:space="preserve"> for an end- to end enzyme design pipeline, from docking, semi- rational design, mutagenesis and comparison of mutants with the ‘gatekeeper’ BM3 variant</w:t>
      </w:r>
    </w:p>
    <w:p w14:paraId="02BD604A" w14:textId="77777777" w:rsidR="00AC343C" w:rsidRPr="001A2766" w:rsidRDefault="00AC343C" w:rsidP="001A2766">
      <w:pPr>
        <w:spacing w:line="360" w:lineRule="auto"/>
        <w:jc w:val="both"/>
        <w:rPr>
          <w:rFonts w:asciiTheme="minorHAnsi" w:hAnsiTheme="minorHAnsi"/>
          <w:color w:val="000000" w:themeColor="text1"/>
        </w:rPr>
      </w:pPr>
    </w:p>
    <w:p w14:paraId="3623A93C" w14:textId="77777777" w:rsidR="00AC343C" w:rsidRPr="001A2766" w:rsidRDefault="00AC343C" w:rsidP="001A2766">
      <w:pPr>
        <w:widowControl w:val="0"/>
        <w:spacing w:line="360" w:lineRule="auto"/>
        <w:ind w:left="640" w:hanging="640"/>
        <w:jc w:val="both"/>
        <w:rPr>
          <w:rFonts w:asciiTheme="minorHAnsi" w:hAnsiTheme="minorHAnsi"/>
          <w:color w:val="000000" w:themeColor="text1"/>
        </w:rPr>
      </w:pPr>
    </w:p>
    <w:p w14:paraId="35A455E4" w14:textId="77777777" w:rsidR="00AC343C" w:rsidRPr="001A2766" w:rsidRDefault="00AC343C" w:rsidP="001A2766">
      <w:pPr>
        <w:spacing w:line="360" w:lineRule="auto"/>
        <w:jc w:val="both"/>
        <w:rPr>
          <w:rFonts w:asciiTheme="minorHAnsi" w:hAnsiTheme="minorHAnsi"/>
          <w:color w:val="000000" w:themeColor="text1"/>
        </w:rPr>
      </w:pPr>
    </w:p>
    <w:p w14:paraId="7C7FDD46" w14:textId="77777777" w:rsidR="00AC343C" w:rsidRPr="001A2766" w:rsidRDefault="00AC343C" w:rsidP="001A2766">
      <w:pPr>
        <w:spacing w:line="360" w:lineRule="auto"/>
        <w:jc w:val="both"/>
        <w:rPr>
          <w:rFonts w:asciiTheme="minorHAnsi" w:hAnsiTheme="minorHAnsi"/>
          <w:color w:val="000000" w:themeColor="text1"/>
        </w:rPr>
      </w:pPr>
    </w:p>
    <w:p w14:paraId="5058B147" w14:textId="77777777" w:rsidR="00AC343C" w:rsidRPr="001A2766" w:rsidRDefault="00AC343C" w:rsidP="001A2766">
      <w:pPr>
        <w:spacing w:line="360" w:lineRule="auto"/>
        <w:jc w:val="both"/>
        <w:rPr>
          <w:rFonts w:asciiTheme="minorHAnsi" w:hAnsiTheme="minorHAnsi"/>
          <w:color w:val="000000" w:themeColor="text1"/>
        </w:rPr>
      </w:pPr>
    </w:p>
    <w:p w14:paraId="7595CB87" w14:textId="77777777" w:rsidR="00AC343C" w:rsidRPr="001A2766" w:rsidRDefault="00AC343C" w:rsidP="001A2766">
      <w:pPr>
        <w:spacing w:line="360" w:lineRule="auto"/>
        <w:jc w:val="both"/>
        <w:rPr>
          <w:rFonts w:asciiTheme="minorHAnsi" w:hAnsiTheme="minorHAnsi"/>
          <w:color w:val="000000" w:themeColor="text1"/>
        </w:rPr>
      </w:pPr>
    </w:p>
    <w:p w14:paraId="076DF9E5" w14:textId="77777777" w:rsidR="00321D1F" w:rsidRPr="001A2766" w:rsidRDefault="00321D1F" w:rsidP="001A2766">
      <w:pPr>
        <w:pStyle w:val="Heading1"/>
        <w:spacing w:line="360" w:lineRule="auto"/>
        <w:jc w:val="both"/>
        <w:rPr>
          <w:b/>
          <w:bCs/>
          <w:color w:val="000000" w:themeColor="text1"/>
        </w:rPr>
      </w:pPr>
      <w:bookmarkStart w:id="49" w:name="_Toc60561244"/>
    </w:p>
    <w:p w14:paraId="43F79BAC" w14:textId="77777777" w:rsidR="00321D1F" w:rsidRPr="001A2766" w:rsidRDefault="00321D1F" w:rsidP="001A2766">
      <w:pPr>
        <w:pStyle w:val="Heading1"/>
        <w:spacing w:line="360" w:lineRule="auto"/>
        <w:jc w:val="both"/>
        <w:rPr>
          <w:b/>
          <w:bCs/>
          <w:color w:val="000000" w:themeColor="text1"/>
        </w:rPr>
      </w:pPr>
    </w:p>
    <w:p w14:paraId="69F2A644" w14:textId="5A8F2FB0" w:rsidR="00321D1F" w:rsidRPr="001A2766" w:rsidRDefault="00321D1F" w:rsidP="001A2766">
      <w:pPr>
        <w:pStyle w:val="Heading1"/>
        <w:spacing w:line="360" w:lineRule="auto"/>
        <w:jc w:val="both"/>
        <w:rPr>
          <w:b/>
          <w:bCs/>
          <w:color w:val="000000" w:themeColor="text1"/>
        </w:rPr>
      </w:pPr>
    </w:p>
    <w:p w14:paraId="42254E6D" w14:textId="2C3E7D1F" w:rsidR="00321D1F" w:rsidRPr="001A2766" w:rsidRDefault="00321D1F" w:rsidP="001A2766">
      <w:pPr>
        <w:spacing w:line="360" w:lineRule="auto"/>
        <w:jc w:val="both"/>
        <w:rPr>
          <w:color w:val="000000" w:themeColor="text1"/>
        </w:rPr>
      </w:pPr>
    </w:p>
    <w:p w14:paraId="7452D9B6" w14:textId="77777777" w:rsidR="00321D1F" w:rsidRPr="001A2766" w:rsidRDefault="00321D1F" w:rsidP="001A2766">
      <w:pPr>
        <w:spacing w:line="360" w:lineRule="auto"/>
        <w:jc w:val="both"/>
        <w:rPr>
          <w:color w:val="000000" w:themeColor="text1"/>
        </w:rPr>
      </w:pPr>
    </w:p>
    <w:p w14:paraId="11B47D1F" w14:textId="77777777" w:rsidR="00321D1F" w:rsidRPr="001A2766" w:rsidRDefault="00321D1F" w:rsidP="001A2766">
      <w:pPr>
        <w:pStyle w:val="Heading1"/>
        <w:spacing w:line="360" w:lineRule="auto"/>
        <w:jc w:val="both"/>
        <w:rPr>
          <w:b/>
          <w:bCs/>
          <w:color w:val="000000" w:themeColor="text1"/>
        </w:rPr>
      </w:pPr>
    </w:p>
    <w:p w14:paraId="6D43244E" w14:textId="77777777" w:rsidR="00321D1F" w:rsidRPr="001A2766" w:rsidRDefault="00321D1F" w:rsidP="001A2766">
      <w:pPr>
        <w:pStyle w:val="Heading1"/>
        <w:spacing w:line="360" w:lineRule="auto"/>
        <w:jc w:val="both"/>
        <w:rPr>
          <w:b/>
          <w:bCs/>
          <w:color w:val="000000" w:themeColor="text1"/>
        </w:rPr>
      </w:pPr>
    </w:p>
    <w:p w14:paraId="516877C7" w14:textId="77777777" w:rsidR="00321D1F" w:rsidRPr="001A2766" w:rsidRDefault="00321D1F" w:rsidP="001A2766">
      <w:pPr>
        <w:pStyle w:val="Heading1"/>
        <w:spacing w:line="360" w:lineRule="auto"/>
        <w:jc w:val="both"/>
        <w:rPr>
          <w:b/>
          <w:bCs/>
          <w:color w:val="000000" w:themeColor="text1"/>
        </w:rPr>
      </w:pPr>
    </w:p>
    <w:p w14:paraId="2398EDEA" w14:textId="77777777" w:rsidR="00321D1F" w:rsidRPr="001A2766" w:rsidRDefault="00321D1F" w:rsidP="001A2766">
      <w:pPr>
        <w:pStyle w:val="Heading1"/>
        <w:spacing w:line="360" w:lineRule="auto"/>
        <w:jc w:val="both"/>
        <w:rPr>
          <w:b/>
          <w:bCs/>
          <w:color w:val="000000" w:themeColor="text1"/>
        </w:rPr>
      </w:pPr>
    </w:p>
    <w:p w14:paraId="1907C7F8" w14:textId="77777777" w:rsidR="00321D1F" w:rsidRPr="001A2766" w:rsidRDefault="00321D1F" w:rsidP="001A2766">
      <w:pPr>
        <w:pStyle w:val="Heading1"/>
        <w:spacing w:line="360" w:lineRule="auto"/>
        <w:jc w:val="both"/>
        <w:rPr>
          <w:b/>
          <w:bCs/>
          <w:color w:val="000000" w:themeColor="text1"/>
        </w:rPr>
      </w:pPr>
    </w:p>
    <w:p w14:paraId="21BE3373" w14:textId="6043830F" w:rsidR="00725AF2" w:rsidRPr="001A2766" w:rsidRDefault="003D415D" w:rsidP="001A2766">
      <w:pPr>
        <w:pStyle w:val="Heading1"/>
        <w:spacing w:line="360" w:lineRule="auto"/>
        <w:jc w:val="both"/>
        <w:rPr>
          <w:b/>
          <w:bCs/>
          <w:color w:val="000000" w:themeColor="text1"/>
        </w:rPr>
      </w:pPr>
      <w:r w:rsidRPr="001A2766">
        <w:rPr>
          <w:b/>
          <w:bCs/>
          <w:color w:val="000000" w:themeColor="text1"/>
        </w:rPr>
        <w:t>2 Materials and Methods</w:t>
      </w:r>
      <w:bookmarkEnd w:id="49"/>
      <w:r w:rsidRPr="001A2766">
        <w:rPr>
          <w:b/>
          <w:bCs/>
          <w:color w:val="000000" w:themeColor="text1"/>
        </w:rPr>
        <w:t xml:space="preserve"> </w:t>
      </w:r>
    </w:p>
    <w:p w14:paraId="18C87EDF" w14:textId="77777777" w:rsidR="00725AF2" w:rsidRPr="001A2766" w:rsidRDefault="00725AF2" w:rsidP="001A2766">
      <w:pPr>
        <w:spacing w:line="360" w:lineRule="auto"/>
        <w:jc w:val="both"/>
        <w:rPr>
          <w:b/>
          <w:bCs/>
          <w:color w:val="000000" w:themeColor="text1"/>
        </w:rPr>
      </w:pPr>
    </w:p>
    <w:p w14:paraId="5EB7FE69" w14:textId="77777777" w:rsidR="00040678" w:rsidRPr="001A2766" w:rsidRDefault="00040678" w:rsidP="001A2766">
      <w:pPr>
        <w:spacing w:line="360" w:lineRule="auto"/>
        <w:jc w:val="both"/>
        <w:rPr>
          <w:b/>
          <w:bCs/>
          <w:color w:val="000000" w:themeColor="text1"/>
        </w:rPr>
      </w:pPr>
    </w:p>
    <w:p w14:paraId="53A7F456" w14:textId="4BD857DC" w:rsidR="00040678" w:rsidRPr="001A2766" w:rsidRDefault="00BC533C" w:rsidP="001A2766">
      <w:pPr>
        <w:pStyle w:val="Heading2"/>
        <w:spacing w:line="360" w:lineRule="auto"/>
        <w:jc w:val="both"/>
        <w:rPr>
          <w:b/>
          <w:bCs/>
          <w:color w:val="000000" w:themeColor="text1"/>
        </w:rPr>
      </w:pPr>
      <w:bookmarkStart w:id="50" w:name="_Toc60561245"/>
      <w:r w:rsidRPr="001A2766">
        <w:rPr>
          <w:b/>
          <w:bCs/>
          <w:color w:val="000000" w:themeColor="text1"/>
        </w:rPr>
        <w:t xml:space="preserve">2.1 Buffers </w:t>
      </w:r>
      <w:r w:rsidR="00040678" w:rsidRPr="001A2766">
        <w:rPr>
          <w:b/>
          <w:bCs/>
          <w:color w:val="000000" w:themeColor="text1"/>
        </w:rPr>
        <w:t>and bacterial cell strains</w:t>
      </w:r>
      <w:bookmarkEnd w:id="50"/>
    </w:p>
    <w:p w14:paraId="1B1945C4" w14:textId="77777777" w:rsidR="00BC533C" w:rsidRPr="001A2766" w:rsidRDefault="00040678" w:rsidP="001A2766">
      <w:pPr>
        <w:spacing w:after="240" w:line="360" w:lineRule="auto"/>
        <w:jc w:val="both"/>
        <w:rPr>
          <w:color w:val="000000" w:themeColor="text1"/>
        </w:rPr>
      </w:pPr>
      <w:r w:rsidRPr="001A2766">
        <w:rPr>
          <w:color w:val="000000" w:themeColor="text1"/>
        </w:rPr>
        <w:br/>
      </w:r>
    </w:p>
    <w:tbl>
      <w:tblPr>
        <w:tblStyle w:val="TableGrid"/>
        <w:tblW w:w="0" w:type="auto"/>
        <w:tblLook w:val="04A0" w:firstRow="1" w:lastRow="0" w:firstColumn="1" w:lastColumn="0" w:noHBand="0" w:noVBand="1"/>
      </w:tblPr>
      <w:tblGrid>
        <w:gridCol w:w="3003"/>
        <w:gridCol w:w="3003"/>
        <w:gridCol w:w="3004"/>
      </w:tblGrid>
      <w:tr w:rsidR="00BC533C" w:rsidRPr="001A2766" w14:paraId="33547DE1" w14:textId="77777777" w:rsidTr="00BC533C">
        <w:tc>
          <w:tcPr>
            <w:tcW w:w="3003" w:type="dxa"/>
          </w:tcPr>
          <w:p w14:paraId="57E1DFA8" w14:textId="774DB623" w:rsidR="00BC533C" w:rsidRPr="001A2766" w:rsidRDefault="00BC533C" w:rsidP="001A2766">
            <w:pPr>
              <w:spacing w:after="240" w:line="360" w:lineRule="auto"/>
              <w:jc w:val="both"/>
              <w:rPr>
                <w:rFonts w:asciiTheme="minorHAnsi" w:hAnsiTheme="minorHAnsi"/>
                <w:b/>
                <w:bCs/>
                <w:color w:val="000000" w:themeColor="text1"/>
              </w:rPr>
            </w:pPr>
            <w:r w:rsidRPr="001A2766">
              <w:rPr>
                <w:rFonts w:asciiTheme="minorHAnsi" w:hAnsiTheme="minorHAnsi"/>
                <w:b/>
                <w:bCs/>
                <w:color w:val="000000" w:themeColor="text1"/>
              </w:rPr>
              <w:lastRenderedPageBreak/>
              <w:t>Buffer</w:t>
            </w:r>
          </w:p>
        </w:tc>
        <w:tc>
          <w:tcPr>
            <w:tcW w:w="3003" w:type="dxa"/>
          </w:tcPr>
          <w:p w14:paraId="0F4E1902" w14:textId="7BD5165F" w:rsidR="00BC533C" w:rsidRPr="001A2766" w:rsidRDefault="00BC533C" w:rsidP="001A2766">
            <w:pPr>
              <w:spacing w:after="240" w:line="360" w:lineRule="auto"/>
              <w:jc w:val="both"/>
              <w:rPr>
                <w:rFonts w:asciiTheme="minorHAnsi" w:hAnsiTheme="minorHAnsi"/>
                <w:b/>
                <w:bCs/>
                <w:color w:val="000000" w:themeColor="text1"/>
              </w:rPr>
            </w:pPr>
            <w:r w:rsidRPr="001A2766">
              <w:rPr>
                <w:rFonts w:asciiTheme="minorHAnsi" w:hAnsiTheme="minorHAnsi"/>
                <w:b/>
                <w:bCs/>
                <w:color w:val="000000" w:themeColor="text1"/>
              </w:rPr>
              <w:t>Composition</w:t>
            </w:r>
          </w:p>
        </w:tc>
        <w:tc>
          <w:tcPr>
            <w:tcW w:w="3004" w:type="dxa"/>
          </w:tcPr>
          <w:p w14:paraId="4222278F" w14:textId="717EF2E2" w:rsidR="00BC533C" w:rsidRPr="001A2766" w:rsidRDefault="00BC533C" w:rsidP="001A2766">
            <w:pPr>
              <w:spacing w:after="240" w:line="360" w:lineRule="auto"/>
              <w:jc w:val="both"/>
              <w:rPr>
                <w:rFonts w:asciiTheme="minorHAnsi" w:hAnsiTheme="minorHAnsi"/>
                <w:b/>
                <w:bCs/>
                <w:color w:val="000000" w:themeColor="text1"/>
              </w:rPr>
            </w:pPr>
            <w:r w:rsidRPr="001A2766">
              <w:rPr>
                <w:rFonts w:asciiTheme="minorHAnsi" w:hAnsiTheme="minorHAnsi"/>
                <w:b/>
                <w:bCs/>
                <w:color w:val="000000" w:themeColor="text1"/>
              </w:rPr>
              <w:t>pH</w:t>
            </w:r>
          </w:p>
        </w:tc>
      </w:tr>
      <w:tr w:rsidR="00BC533C" w:rsidRPr="001A2766" w14:paraId="05B1CE3A" w14:textId="77777777" w:rsidTr="00BC533C">
        <w:tc>
          <w:tcPr>
            <w:tcW w:w="3003" w:type="dxa"/>
          </w:tcPr>
          <w:p w14:paraId="4B6DEDEA" w14:textId="33E9C9BC" w:rsidR="00BC533C" w:rsidRPr="001A2766" w:rsidRDefault="00BC533C" w:rsidP="001A2766">
            <w:pPr>
              <w:spacing w:after="240" w:line="360" w:lineRule="auto"/>
              <w:jc w:val="both"/>
              <w:rPr>
                <w:rFonts w:asciiTheme="minorHAnsi" w:hAnsiTheme="minorHAnsi"/>
                <w:color w:val="000000" w:themeColor="text1"/>
              </w:rPr>
            </w:pPr>
            <w:r w:rsidRPr="001A2766">
              <w:rPr>
                <w:rFonts w:asciiTheme="minorHAnsi" w:hAnsiTheme="minorHAnsi"/>
                <w:color w:val="000000" w:themeColor="text1"/>
              </w:rPr>
              <w:t xml:space="preserve">Buffer </w:t>
            </w:r>
            <w:r w:rsidRPr="001A2766">
              <w:rPr>
                <w:rFonts w:asciiTheme="minorHAnsi" w:hAnsiTheme="minorHAnsi"/>
                <w:b/>
                <w:bCs/>
                <w:color w:val="000000" w:themeColor="text1"/>
              </w:rPr>
              <w:t>A</w:t>
            </w:r>
          </w:p>
        </w:tc>
        <w:tc>
          <w:tcPr>
            <w:tcW w:w="3003" w:type="dxa"/>
          </w:tcPr>
          <w:p w14:paraId="534D074B" w14:textId="311D865F" w:rsidR="00BC533C" w:rsidRPr="001A2766" w:rsidRDefault="00BC533C" w:rsidP="001A2766">
            <w:pPr>
              <w:spacing w:after="240" w:line="360" w:lineRule="auto"/>
              <w:jc w:val="both"/>
              <w:rPr>
                <w:rFonts w:asciiTheme="minorHAnsi" w:hAnsiTheme="minorHAnsi"/>
                <w:color w:val="000000" w:themeColor="text1"/>
              </w:rPr>
            </w:pPr>
            <w:r w:rsidRPr="001A2766">
              <w:rPr>
                <w:rFonts w:asciiTheme="minorHAnsi" w:hAnsiTheme="minorHAnsi"/>
                <w:color w:val="000000" w:themeColor="text1"/>
              </w:rPr>
              <w:t xml:space="preserve">100 mM </w:t>
            </w:r>
            <w:proofErr w:type="spellStart"/>
            <w:r w:rsidRPr="001A2766">
              <w:rPr>
                <w:rFonts w:asciiTheme="minorHAnsi" w:hAnsiTheme="minorHAnsi"/>
                <w:color w:val="000000" w:themeColor="text1"/>
              </w:rPr>
              <w:t>Kpi</w:t>
            </w:r>
            <w:proofErr w:type="spellEnd"/>
          </w:p>
        </w:tc>
        <w:tc>
          <w:tcPr>
            <w:tcW w:w="3004" w:type="dxa"/>
          </w:tcPr>
          <w:p w14:paraId="4D1DA78E" w14:textId="12CFDA6A" w:rsidR="00BC533C" w:rsidRPr="001A2766" w:rsidRDefault="00BC533C" w:rsidP="001A2766">
            <w:pPr>
              <w:spacing w:after="240" w:line="360" w:lineRule="auto"/>
              <w:jc w:val="both"/>
              <w:rPr>
                <w:rFonts w:asciiTheme="minorHAnsi" w:hAnsiTheme="minorHAnsi"/>
                <w:color w:val="000000" w:themeColor="text1"/>
              </w:rPr>
            </w:pPr>
            <w:r w:rsidRPr="001A2766">
              <w:rPr>
                <w:rFonts w:asciiTheme="minorHAnsi" w:hAnsiTheme="minorHAnsi"/>
                <w:color w:val="000000" w:themeColor="text1"/>
              </w:rPr>
              <w:t>7.0</w:t>
            </w:r>
          </w:p>
        </w:tc>
      </w:tr>
      <w:tr w:rsidR="00BC533C" w:rsidRPr="001A2766" w14:paraId="6AF03F8A" w14:textId="77777777" w:rsidTr="00BC533C">
        <w:tc>
          <w:tcPr>
            <w:tcW w:w="3003" w:type="dxa"/>
          </w:tcPr>
          <w:p w14:paraId="1141402B" w14:textId="30A279B4" w:rsidR="00BC533C" w:rsidRPr="001A2766" w:rsidRDefault="00BC533C" w:rsidP="001A2766">
            <w:pPr>
              <w:spacing w:after="240" w:line="360" w:lineRule="auto"/>
              <w:jc w:val="both"/>
              <w:rPr>
                <w:rFonts w:asciiTheme="minorHAnsi" w:hAnsiTheme="minorHAnsi"/>
                <w:color w:val="000000" w:themeColor="text1"/>
              </w:rPr>
            </w:pPr>
            <w:r w:rsidRPr="001A2766">
              <w:rPr>
                <w:rFonts w:asciiTheme="minorHAnsi" w:hAnsiTheme="minorHAnsi"/>
                <w:color w:val="000000" w:themeColor="text1"/>
              </w:rPr>
              <w:t xml:space="preserve">Buffer </w:t>
            </w:r>
            <w:r w:rsidRPr="001A2766">
              <w:rPr>
                <w:rFonts w:asciiTheme="minorHAnsi" w:hAnsiTheme="minorHAnsi"/>
                <w:b/>
                <w:bCs/>
                <w:color w:val="000000" w:themeColor="text1"/>
              </w:rPr>
              <w:t>B</w:t>
            </w:r>
          </w:p>
        </w:tc>
        <w:tc>
          <w:tcPr>
            <w:tcW w:w="3003" w:type="dxa"/>
          </w:tcPr>
          <w:p w14:paraId="0F4774D6" w14:textId="334BEB2B" w:rsidR="00BC533C" w:rsidRPr="001A2766" w:rsidRDefault="00BC533C" w:rsidP="001A2766">
            <w:pPr>
              <w:spacing w:after="240" w:line="360" w:lineRule="auto"/>
              <w:jc w:val="both"/>
              <w:rPr>
                <w:rFonts w:asciiTheme="minorHAnsi" w:hAnsiTheme="minorHAnsi"/>
                <w:color w:val="000000" w:themeColor="text1"/>
              </w:rPr>
            </w:pPr>
            <w:r w:rsidRPr="001A2766">
              <w:rPr>
                <w:rFonts w:asciiTheme="minorHAnsi" w:hAnsiTheme="minorHAnsi"/>
                <w:color w:val="000000" w:themeColor="text1"/>
              </w:rPr>
              <w:t xml:space="preserve">20 mM imidazole in 50 mM </w:t>
            </w:r>
            <w:proofErr w:type="spellStart"/>
            <w:r w:rsidRPr="001A2766">
              <w:rPr>
                <w:rFonts w:asciiTheme="minorHAnsi" w:hAnsiTheme="minorHAnsi"/>
                <w:color w:val="000000" w:themeColor="text1"/>
              </w:rPr>
              <w:t>KPi</w:t>
            </w:r>
            <w:proofErr w:type="spellEnd"/>
            <w:r w:rsidRPr="001A2766">
              <w:rPr>
                <w:rFonts w:asciiTheme="minorHAnsi" w:hAnsiTheme="minorHAnsi"/>
                <w:color w:val="000000" w:themeColor="text1"/>
              </w:rPr>
              <w:t xml:space="preserve">, 350 mM </w:t>
            </w:r>
            <w:proofErr w:type="spellStart"/>
            <w:r w:rsidRPr="001A2766">
              <w:rPr>
                <w:rFonts w:asciiTheme="minorHAnsi" w:hAnsiTheme="minorHAnsi"/>
                <w:color w:val="000000" w:themeColor="text1"/>
              </w:rPr>
              <w:t>KCl</w:t>
            </w:r>
            <w:proofErr w:type="spellEnd"/>
            <w:r w:rsidR="00EC5411" w:rsidRPr="001A2766">
              <w:rPr>
                <w:rFonts w:asciiTheme="minorHAnsi" w:hAnsiTheme="minorHAnsi"/>
                <w:color w:val="000000" w:themeColor="text1"/>
                <w:highlight w:val="red"/>
              </w:rPr>
              <w:t>, 10 % glycerol</w:t>
            </w:r>
          </w:p>
        </w:tc>
        <w:tc>
          <w:tcPr>
            <w:tcW w:w="3004" w:type="dxa"/>
          </w:tcPr>
          <w:p w14:paraId="4359E698" w14:textId="6EEAD783" w:rsidR="00BC533C" w:rsidRPr="001A2766" w:rsidRDefault="00BC533C" w:rsidP="001A2766">
            <w:pPr>
              <w:spacing w:after="240" w:line="360" w:lineRule="auto"/>
              <w:jc w:val="both"/>
              <w:rPr>
                <w:rFonts w:asciiTheme="minorHAnsi" w:hAnsiTheme="minorHAnsi"/>
                <w:color w:val="000000" w:themeColor="text1"/>
              </w:rPr>
            </w:pPr>
            <w:r w:rsidRPr="001A2766">
              <w:rPr>
                <w:rFonts w:asciiTheme="minorHAnsi" w:hAnsiTheme="minorHAnsi"/>
                <w:color w:val="000000" w:themeColor="text1"/>
              </w:rPr>
              <w:t>8.0</w:t>
            </w:r>
          </w:p>
        </w:tc>
      </w:tr>
      <w:tr w:rsidR="00BC533C" w:rsidRPr="001A2766" w14:paraId="717FABE7" w14:textId="77777777" w:rsidTr="00BC533C">
        <w:tc>
          <w:tcPr>
            <w:tcW w:w="3003" w:type="dxa"/>
          </w:tcPr>
          <w:p w14:paraId="1DC287AC" w14:textId="1EF53F23" w:rsidR="00BC533C" w:rsidRPr="001A2766" w:rsidRDefault="00BC533C" w:rsidP="001A2766">
            <w:pPr>
              <w:spacing w:after="240" w:line="360" w:lineRule="auto"/>
              <w:jc w:val="both"/>
              <w:rPr>
                <w:rFonts w:asciiTheme="minorHAnsi" w:hAnsiTheme="minorHAnsi"/>
                <w:color w:val="000000" w:themeColor="text1"/>
              </w:rPr>
            </w:pPr>
            <w:r w:rsidRPr="001A2766">
              <w:rPr>
                <w:rFonts w:asciiTheme="minorHAnsi" w:hAnsiTheme="minorHAnsi"/>
                <w:color w:val="000000" w:themeColor="text1"/>
              </w:rPr>
              <w:t>Buffer</w:t>
            </w:r>
            <w:r w:rsidRPr="001A2766">
              <w:rPr>
                <w:rFonts w:asciiTheme="minorHAnsi" w:hAnsiTheme="minorHAnsi"/>
                <w:b/>
                <w:bCs/>
                <w:color w:val="000000" w:themeColor="text1"/>
              </w:rPr>
              <w:t xml:space="preserve"> C</w:t>
            </w:r>
          </w:p>
        </w:tc>
        <w:tc>
          <w:tcPr>
            <w:tcW w:w="3003" w:type="dxa"/>
          </w:tcPr>
          <w:p w14:paraId="4ADB92BF" w14:textId="3900A2A9" w:rsidR="00BC533C" w:rsidRPr="001A2766" w:rsidRDefault="00BC533C" w:rsidP="001A2766">
            <w:pPr>
              <w:spacing w:after="240" w:line="360" w:lineRule="auto"/>
              <w:jc w:val="both"/>
              <w:rPr>
                <w:rFonts w:asciiTheme="minorHAnsi" w:hAnsiTheme="minorHAnsi"/>
                <w:color w:val="000000" w:themeColor="text1"/>
              </w:rPr>
            </w:pPr>
            <w:r w:rsidRPr="001A2766">
              <w:rPr>
                <w:rFonts w:asciiTheme="minorHAnsi" w:hAnsiTheme="minorHAnsi"/>
                <w:color w:val="000000" w:themeColor="text1"/>
              </w:rPr>
              <w:t xml:space="preserve">10 mM imidazole, 50 mM </w:t>
            </w:r>
            <w:proofErr w:type="spellStart"/>
            <w:r w:rsidRPr="001A2766">
              <w:rPr>
                <w:rFonts w:asciiTheme="minorHAnsi" w:hAnsiTheme="minorHAnsi"/>
                <w:color w:val="000000" w:themeColor="text1"/>
              </w:rPr>
              <w:t>KPi</w:t>
            </w:r>
            <w:proofErr w:type="spellEnd"/>
            <w:r w:rsidRPr="001A2766">
              <w:rPr>
                <w:rFonts w:asciiTheme="minorHAnsi" w:hAnsiTheme="minorHAnsi"/>
                <w:color w:val="000000" w:themeColor="text1"/>
              </w:rPr>
              <w:t xml:space="preserve">, 350 mM </w:t>
            </w:r>
            <w:proofErr w:type="spellStart"/>
            <w:r w:rsidRPr="001A2766">
              <w:rPr>
                <w:rFonts w:asciiTheme="minorHAnsi" w:hAnsiTheme="minorHAnsi"/>
                <w:color w:val="000000" w:themeColor="text1"/>
              </w:rPr>
              <w:t>KCl</w:t>
            </w:r>
            <w:proofErr w:type="spellEnd"/>
          </w:p>
        </w:tc>
        <w:tc>
          <w:tcPr>
            <w:tcW w:w="3004" w:type="dxa"/>
          </w:tcPr>
          <w:p w14:paraId="64998B3E" w14:textId="081F55A1" w:rsidR="00BC533C" w:rsidRPr="001A2766" w:rsidRDefault="00BC533C" w:rsidP="001A2766">
            <w:pPr>
              <w:spacing w:after="240" w:line="360" w:lineRule="auto"/>
              <w:jc w:val="both"/>
              <w:rPr>
                <w:rFonts w:asciiTheme="minorHAnsi" w:hAnsiTheme="minorHAnsi"/>
                <w:color w:val="000000" w:themeColor="text1"/>
              </w:rPr>
            </w:pPr>
            <w:r w:rsidRPr="001A2766">
              <w:rPr>
                <w:rFonts w:asciiTheme="minorHAnsi" w:hAnsiTheme="minorHAnsi"/>
                <w:color w:val="000000" w:themeColor="text1"/>
              </w:rPr>
              <w:t xml:space="preserve">8.0 </w:t>
            </w:r>
          </w:p>
        </w:tc>
      </w:tr>
      <w:tr w:rsidR="00BC533C" w:rsidRPr="001A2766" w14:paraId="6A0300D6" w14:textId="77777777" w:rsidTr="00BC533C">
        <w:tc>
          <w:tcPr>
            <w:tcW w:w="3003" w:type="dxa"/>
          </w:tcPr>
          <w:p w14:paraId="49F2A9B7" w14:textId="02AC0889" w:rsidR="00BC533C" w:rsidRPr="001A2766" w:rsidRDefault="0043358E" w:rsidP="001A2766">
            <w:pPr>
              <w:spacing w:after="240" w:line="360" w:lineRule="auto"/>
              <w:jc w:val="both"/>
              <w:rPr>
                <w:rFonts w:asciiTheme="minorHAnsi" w:hAnsiTheme="minorHAnsi"/>
                <w:color w:val="000000" w:themeColor="text1"/>
              </w:rPr>
            </w:pPr>
            <w:r w:rsidRPr="001A2766">
              <w:rPr>
                <w:rFonts w:asciiTheme="minorHAnsi" w:hAnsiTheme="minorHAnsi"/>
                <w:color w:val="000000" w:themeColor="text1"/>
              </w:rPr>
              <w:t xml:space="preserve">Buffer </w:t>
            </w:r>
            <w:r w:rsidRPr="001A2766">
              <w:rPr>
                <w:rFonts w:asciiTheme="minorHAnsi" w:hAnsiTheme="minorHAnsi"/>
                <w:b/>
                <w:bCs/>
                <w:color w:val="000000" w:themeColor="text1"/>
              </w:rPr>
              <w:t>D</w:t>
            </w:r>
          </w:p>
        </w:tc>
        <w:tc>
          <w:tcPr>
            <w:tcW w:w="3003" w:type="dxa"/>
          </w:tcPr>
          <w:p w14:paraId="7D65A16D" w14:textId="1CEA5681" w:rsidR="00BC533C" w:rsidRPr="001A2766" w:rsidRDefault="0043358E" w:rsidP="001A2766">
            <w:pPr>
              <w:spacing w:after="240" w:line="360" w:lineRule="auto"/>
              <w:jc w:val="both"/>
              <w:rPr>
                <w:rFonts w:asciiTheme="minorHAnsi" w:hAnsiTheme="minorHAnsi"/>
                <w:color w:val="000000" w:themeColor="text1"/>
              </w:rPr>
            </w:pPr>
            <w:r w:rsidRPr="001A2766">
              <w:rPr>
                <w:rFonts w:asciiTheme="minorHAnsi" w:hAnsiTheme="minorHAnsi"/>
                <w:color w:val="000000" w:themeColor="text1"/>
              </w:rPr>
              <w:t xml:space="preserve">200 </w:t>
            </w:r>
            <w:r w:rsidRPr="001A2766">
              <w:rPr>
                <w:rFonts w:asciiTheme="minorHAnsi" w:hAnsiTheme="minorHAnsi"/>
                <w:color w:val="000000" w:themeColor="text1"/>
                <w:highlight w:val="red"/>
              </w:rPr>
              <w:t>mM imidazole…</w:t>
            </w:r>
          </w:p>
        </w:tc>
        <w:tc>
          <w:tcPr>
            <w:tcW w:w="3004" w:type="dxa"/>
          </w:tcPr>
          <w:p w14:paraId="3EEECB88" w14:textId="77777777" w:rsidR="00BC533C" w:rsidRPr="001A2766" w:rsidRDefault="00BC533C" w:rsidP="001A2766">
            <w:pPr>
              <w:spacing w:after="240" w:line="360" w:lineRule="auto"/>
              <w:jc w:val="both"/>
              <w:rPr>
                <w:rFonts w:asciiTheme="minorHAnsi" w:hAnsiTheme="minorHAnsi"/>
                <w:color w:val="000000" w:themeColor="text1"/>
              </w:rPr>
            </w:pPr>
          </w:p>
        </w:tc>
      </w:tr>
    </w:tbl>
    <w:p w14:paraId="3872D3F8" w14:textId="6987D593" w:rsidR="00BC533C" w:rsidRPr="001A2766" w:rsidRDefault="00BC533C" w:rsidP="001A2766">
      <w:pPr>
        <w:spacing w:after="240" w:line="360" w:lineRule="auto"/>
        <w:jc w:val="both"/>
        <w:rPr>
          <w:color w:val="000000" w:themeColor="text1"/>
        </w:rPr>
      </w:pPr>
    </w:p>
    <w:p w14:paraId="6B11E0E7" w14:textId="437346E0" w:rsidR="00BC533C" w:rsidRPr="001A2766" w:rsidRDefault="00BC533C" w:rsidP="001A2766">
      <w:pPr>
        <w:spacing w:after="240" w:line="360" w:lineRule="auto"/>
        <w:jc w:val="both"/>
        <w:rPr>
          <w:color w:val="000000" w:themeColor="text1"/>
        </w:rPr>
      </w:pPr>
    </w:p>
    <w:p w14:paraId="6BEDE58A" w14:textId="2D80BC03" w:rsidR="00BC533C" w:rsidRPr="001A2766" w:rsidRDefault="00BC533C" w:rsidP="001A2766">
      <w:pPr>
        <w:spacing w:after="240" w:line="360" w:lineRule="auto"/>
        <w:jc w:val="both"/>
        <w:rPr>
          <w:color w:val="000000" w:themeColor="text1"/>
        </w:rPr>
      </w:pPr>
      <w:r w:rsidRPr="001A2766">
        <w:rPr>
          <w:color w:val="000000" w:themeColor="text1"/>
          <w:highlight w:val="red"/>
        </w:rPr>
        <w:t>ARE BUFFER B AND C the same and just changed during protocol?</w:t>
      </w:r>
    </w:p>
    <w:p w14:paraId="3173D305" w14:textId="77777777" w:rsidR="00BC533C" w:rsidRPr="001A2766" w:rsidRDefault="00BC533C" w:rsidP="001A2766">
      <w:pPr>
        <w:spacing w:after="240" w:line="360" w:lineRule="auto"/>
        <w:jc w:val="both"/>
        <w:rPr>
          <w:color w:val="000000" w:themeColor="text1"/>
        </w:rPr>
      </w:pPr>
    </w:p>
    <w:p w14:paraId="7E71C032" w14:textId="208BE242" w:rsidR="00040678" w:rsidRPr="001A2766" w:rsidRDefault="00BC533C" w:rsidP="001A2766">
      <w:pPr>
        <w:spacing w:after="240" w:line="360" w:lineRule="auto"/>
        <w:jc w:val="both"/>
        <w:rPr>
          <w:rFonts w:asciiTheme="minorHAnsi" w:hAnsiTheme="minorHAnsi"/>
          <w:color w:val="000000" w:themeColor="text1"/>
        </w:rPr>
      </w:pPr>
      <w:r w:rsidRPr="001A2766">
        <w:rPr>
          <w:rFonts w:asciiTheme="minorHAnsi" w:hAnsiTheme="minorHAnsi"/>
          <w:color w:val="000000" w:themeColor="text1"/>
        </w:rPr>
        <w:t>For both WT and DM BM3 pE</w:t>
      </w:r>
      <w:r w:rsidR="00040678" w:rsidRPr="001A2766">
        <w:rPr>
          <w:rFonts w:asciiTheme="minorHAnsi" w:hAnsiTheme="minorHAnsi"/>
          <w:color w:val="000000" w:themeColor="text1"/>
        </w:rPr>
        <w:t>T14b</w:t>
      </w:r>
      <w:r w:rsidRPr="001A2766">
        <w:rPr>
          <w:rFonts w:asciiTheme="minorHAnsi" w:hAnsiTheme="minorHAnsi"/>
          <w:color w:val="000000" w:themeColor="text1"/>
        </w:rPr>
        <w:t xml:space="preserve">/ pET15b </w:t>
      </w:r>
      <w:r w:rsidR="00040678" w:rsidRPr="001A2766">
        <w:rPr>
          <w:rFonts w:asciiTheme="minorHAnsi" w:hAnsiTheme="minorHAnsi"/>
          <w:color w:val="000000" w:themeColor="text1"/>
        </w:rPr>
        <w:t>plasmid constructs</w:t>
      </w:r>
      <w:r w:rsidRPr="001A2766">
        <w:rPr>
          <w:rFonts w:asciiTheme="minorHAnsi" w:hAnsiTheme="minorHAnsi"/>
          <w:color w:val="000000" w:themeColor="text1"/>
        </w:rPr>
        <w:t xml:space="preserve"> were provided by Munro Lab. </w:t>
      </w:r>
    </w:p>
    <w:p w14:paraId="5EDEB57D" w14:textId="77777777" w:rsidR="00BC533C" w:rsidRPr="001A2766" w:rsidRDefault="00BC533C" w:rsidP="001A2766">
      <w:pPr>
        <w:pStyle w:val="Heading3"/>
        <w:spacing w:line="360" w:lineRule="auto"/>
        <w:jc w:val="both"/>
        <w:rPr>
          <w:rFonts w:asciiTheme="minorHAnsi" w:hAnsiTheme="minorHAnsi"/>
          <w:color w:val="000000" w:themeColor="text1"/>
        </w:rPr>
      </w:pPr>
    </w:p>
    <w:p w14:paraId="6857EC77" w14:textId="11720962" w:rsidR="00040678" w:rsidRPr="001A2766" w:rsidRDefault="00146682" w:rsidP="001A2766">
      <w:pPr>
        <w:pStyle w:val="Heading3"/>
        <w:spacing w:line="360" w:lineRule="auto"/>
        <w:jc w:val="both"/>
        <w:rPr>
          <w:rFonts w:asciiTheme="minorHAnsi" w:hAnsiTheme="minorHAnsi"/>
          <w:b/>
          <w:bCs/>
          <w:color w:val="000000" w:themeColor="text1"/>
        </w:rPr>
      </w:pPr>
      <w:bookmarkStart w:id="51" w:name="_Toc60561246"/>
      <w:r w:rsidRPr="001A2766">
        <w:rPr>
          <w:rFonts w:asciiTheme="minorHAnsi" w:hAnsiTheme="minorHAnsi"/>
          <w:b/>
          <w:bCs/>
          <w:color w:val="000000" w:themeColor="text1"/>
        </w:rPr>
        <w:t>2.</w:t>
      </w:r>
      <w:r w:rsidR="00BC533C" w:rsidRPr="001A2766">
        <w:rPr>
          <w:rFonts w:asciiTheme="minorHAnsi" w:hAnsiTheme="minorHAnsi"/>
          <w:b/>
          <w:bCs/>
          <w:color w:val="000000" w:themeColor="text1"/>
        </w:rPr>
        <w:t xml:space="preserve">2 </w:t>
      </w:r>
      <w:r w:rsidRPr="001A2766">
        <w:rPr>
          <w:rFonts w:asciiTheme="minorHAnsi" w:hAnsiTheme="minorHAnsi"/>
          <w:b/>
          <w:bCs/>
          <w:color w:val="000000" w:themeColor="text1"/>
        </w:rPr>
        <w:t>Preparation of P450 BM3 WT and DM plasmid stocks</w:t>
      </w:r>
      <w:bookmarkEnd w:id="51"/>
      <w:r w:rsidRPr="001A2766">
        <w:rPr>
          <w:rFonts w:asciiTheme="minorHAnsi" w:hAnsiTheme="minorHAnsi"/>
          <w:b/>
          <w:bCs/>
          <w:color w:val="000000" w:themeColor="text1"/>
        </w:rPr>
        <w:t xml:space="preserve"> </w:t>
      </w:r>
    </w:p>
    <w:p w14:paraId="7227CD05" w14:textId="77777777" w:rsidR="00040678" w:rsidRPr="001A2766" w:rsidRDefault="00040678" w:rsidP="001A2766">
      <w:pPr>
        <w:spacing w:line="360" w:lineRule="auto"/>
        <w:jc w:val="both"/>
        <w:rPr>
          <w:rFonts w:asciiTheme="minorHAnsi" w:hAnsiTheme="minorHAnsi"/>
          <w:color w:val="000000" w:themeColor="text1"/>
        </w:rPr>
      </w:pPr>
    </w:p>
    <w:p w14:paraId="7BF13831" w14:textId="147863AC" w:rsidR="00040678" w:rsidRPr="001A2766" w:rsidRDefault="00040678" w:rsidP="001A2766">
      <w:pPr>
        <w:pStyle w:val="NormalWeb"/>
        <w:spacing w:before="0" w:beforeAutospacing="0" w:after="0" w:afterAutospacing="0" w:line="360" w:lineRule="auto"/>
        <w:jc w:val="both"/>
        <w:rPr>
          <w:rFonts w:asciiTheme="minorHAnsi" w:hAnsiTheme="minorHAnsi"/>
          <w:color w:val="000000" w:themeColor="text1"/>
        </w:rPr>
      </w:pPr>
      <w:r w:rsidRPr="001A2766">
        <w:rPr>
          <w:rFonts w:asciiTheme="minorHAnsi" w:hAnsiTheme="minorHAnsi"/>
          <w:color w:val="000000" w:themeColor="text1"/>
        </w:rPr>
        <w:t xml:space="preserve">20 µL of NEB- 5 alpha competent </w:t>
      </w:r>
      <w:r w:rsidRPr="001A2766">
        <w:rPr>
          <w:rFonts w:asciiTheme="minorHAnsi" w:hAnsiTheme="minorHAnsi"/>
          <w:i/>
          <w:iCs/>
          <w:color w:val="000000" w:themeColor="text1"/>
        </w:rPr>
        <w:t>E. coli</w:t>
      </w:r>
      <w:r w:rsidRPr="001A2766">
        <w:rPr>
          <w:rFonts w:asciiTheme="minorHAnsi" w:hAnsiTheme="minorHAnsi"/>
          <w:color w:val="000000" w:themeColor="text1"/>
        </w:rPr>
        <w:t xml:space="preserve"> (High efficiency) cells (New England Biolabs, UK) were thawed on ice. 1 µL of plasmid DNA </w:t>
      </w:r>
      <w:r w:rsidR="003D415D" w:rsidRPr="001A2766">
        <w:rPr>
          <w:rFonts w:asciiTheme="minorHAnsi" w:hAnsiTheme="minorHAnsi"/>
          <w:color w:val="000000" w:themeColor="text1"/>
        </w:rPr>
        <w:t xml:space="preserve">(WT </w:t>
      </w:r>
      <w:r w:rsidR="00192252" w:rsidRPr="001A2766">
        <w:rPr>
          <w:rFonts w:asciiTheme="minorHAnsi" w:hAnsiTheme="minorHAnsi"/>
          <w:color w:val="000000" w:themeColor="text1"/>
        </w:rPr>
        <w:t xml:space="preserve">or </w:t>
      </w:r>
      <w:r w:rsidR="003D415D" w:rsidRPr="001A2766">
        <w:rPr>
          <w:rFonts w:asciiTheme="minorHAnsi" w:hAnsiTheme="minorHAnsi"/>
          <w:color w:val="000000" w:themeColor="text1"/>
        </w:rPr>
        <w:t xml:space="preserve">DM BM3 full- length) </w:t>
      </w:r>
      <w:r w:rsidRPr="001A2766">
        <w:rPr>
          <w:rFonts w:asciiTheme="minorHAnsi" w:hAnsiTheme="minorHAnsi"/>
          <w:color w:val="000000" w:themeColor="text1"/>
        </w:rPr>
        <w:t xml:space="preserve">was mixed with the cells and incubated on ice for 30 minutes. The cell mixture was heat shocked for 30 seconds at 42 °C and removed immediately to ice where they remained for a further 5 minutes. 950 µL of SOC (Super Optimal broth with Catabolite repression) medium was added to the mixture without mixing. The mixture was incubated for 60 minutes at 37 °C in an orbital incubator (190 rpm). 150 µL of cell mixture was spread </w:t>
      </w:r>
      <w:r w:rsidR="00192252" w:rsidRPr="001A2766">
        <w:rPr>
          <w:rFonts w:asciiTheme="minorHAnsi" w:hAnsiTheme="minorHAnsi"/>
          <w:color w:val="000000" w:themeColor="text1"/>
        </w:rPr>
        <w:t xml:space="preserve">on </w:t>
      </w:r>
      <w:r w:rsidR="004B6963" w:rsidRPr="001A2766">
        <w:rPr>
          <w:rFonts w:asciiTheme="minorHAnsi" w:hAnsiTheme="minorHAnsi"/>
          <w:color w:val="000000" w:themeColor="text1"/>
        </w:rPr>
        <w:t xml:space="preserve">LB </w:t>
      </w:r>
      <w:r w:rsidRPr="001A2766">
        <w:rPr>
          <w:rFonts w:asciiTheme="minorHAnsi" w:hAnsiTheme="minorHAnsi"/>
          <w:color w:val="000000" w:themeColor="text1"/>
        </w:rPr>
        <w:t xml:space="preserve">agar plates containing </w:t>
      </w:r>
      <w:r w:rsidR="00BC533C" w:rsidRPr="001A2766">
        <w:rPr>
          <w:rFonts w:asciiTheme="minorHAnsi" w:hAnsiTheme="minorHAnsi"/>
          <w:color w:val="000000" w:themeColor="text1"/>
        </w:rPr>
        <w:t>carbenicillin (</w:t>
      </w:r>
      <w:r w:rsidRPr="001A2766">
        <w:rPr>
          <w:rFonts w:asciiTheme="minorHAnsi" w:hAnsiTheme="minorHAnsi"/>
          <w:color w:val="000000" w:themeColor="text1"/>
        </w:rPr>
        <w:t>100 µg/m</w:t>
      </w:r>
      <w:r w:rsidR="00BC533C" w:rsidRPr="001A2766">
        <w:rPr>
          <w:rFonts w:asciiTheme="minorHAnsi" w:hAnsiTheme="minorHAnsi"/>
          <w:color w:val="000000" w:themeColor="text1"/>
        </w:rPr>
        <w:t>L final concentration)</w:t>
      </w:r>
      <w:r w:rsidRPr="001A2766">
        <w:rPr>
          <w:rFonts w:asciiTheme="minorHAnsi" w:hAnsiTheme="minorHAnsi"/>
          <w:color w:val="000000" w:themeColor="text1"/>
        </w:rPr>
        <w:t>. Plates were left to incubate overnight at 37 °C.</w:t>
      </w:r>
    </w:p>
    <w:p w14:paraId="7005A7E9" w14:textId="77777777" w:rsidR="00040678" w:rsidRPr="001A2766" w:rsidRDefault="00040678" w:rsidP="001A2766">
      <w:pPr>
        <w:spacing w:line="360" w:lineRule="auto"/>
        <w:jc w:val="both"/>
        <w:rPr>
          <w:rFonts w:asciiTheme="minorHAnsi" w:hAnsiTheme="minorHAnsi"/>
          <w:color w:val="000000" w:themeColor="text1"/>
        </w:rPr>
      </w:pPr>
    </w:p>
    <w:p w14:paraId="24077614" w14:textId="1AFE3EFE" w:rsidR="00040678" w:rsidRPr="001A2766" w:rsidRDefault="00040678" w:rsidP="001A2766">
      <w:pPr>
        <w:pStyle w:val="NormalWeb"/>
        <w:spacing w:line="360" w:lineRule="auto"/>
        <w:jc w:val="both"/>
        <w:rPr>
          <w:rFonts w:asciiTheme="minorHAnsi" w:hAnsiTheme="minorHAnsi"/>
          <w:color w:val="000000" w:themeColor="text1"/>
        </w:rPr>
      </w:pPr>
      <w:r w:rsidRPr="001A2766">
        <w:rPr>
          <w:rFonts w:asciiTheme="minorHAnsi" w:hAnsiTheme="minorHAnsi"/>
          <w:color w:val="000000" w:themeColor="text1"/>
        </w:rPr>
        <w:lastRenderedPageBreak/>
        <w:t xml:space="preserve">All media were autoclaved before use. A single colony was obtained from an agar plate and inoculated into 5 mL LB (Luria- Bertani) medium containing </w:t>
      </w:r>
      <w:r w:rsidR="00BC533C" w:rsidRPr="001A2766">
        <w:rPr>
          <w:rFonts w:asciiTheme="minorHAnsi" w:hAnsiTheme="minorHAnsi"/>
          <w:color w:val="000000" w:themeColor="text1"/>
        </w:rPr>
        <w:t>carbenicillin (50 µg/ml final concentration)</w:t>
      </w:r>
      <w:r w:rsidRPr="001A2766">
        <w:rPr>
          <w:rFonts w:asciiTheme="minorHAnsi" w:hAnsiTheme="minorHAnsi"/>
          <w:color w:val="000000" w:themeColor="text1"/>
        </w:rPr>
        <w:t xml:space="preserve"> The culture was incubated for 12-16 hours at 37°C in an orbital incubator shaker platform (190 rpm).</w:t>
      </w:r>
    </w:p>
    <w:p w14:paraId="4D49AE6A" w14:textId="77777777" w:rsidR="00040678" w:rsidRPr="001A2766" w:rsidRDefault="00040678" w:rsidP="001A2766">
      <w:pPr>
        <w:spacing w:after="240" w:line="360" w:lineRule="auto"/>
        <w:jc w:val="both"/>
        <w:rPr>
          <w:color w:val="000000" w:themeColor="text1"/>
        </w:rPr>
      </w:pPr>
    </w:p>
    <w:p w14:paraId="1EB4E77C" w14:textId="6F53F460" w:rsidR="00040678" w:rsidRPr="001A2766" w:rsidRDefault="00BC533C" w:rsidP="001A2766">
      <w:pPr>
        <w:pStyle w:val="Heading3"/>
        <w:spacing w:line="360" w:lineRule="auto"/>
        <w:jc w:val="both"/>
        <w:rPr>
          <w:b/>
          <w:bCs/>
          <w:color w:val="000000" w:themeColor="text1"/>
        </w:rPr>
      </w:pPr>
      <w:bookmarkStart w:id="52" w:name="_Toc60561247"/>
      <w:r w:rsidRPr="001A2766">
        <w:rPr>
          <w:b/>
          <w:bCs/>
          <w:color w:val="000000" w:themeColor="text1"/>
        </w:rPr>
        <w:t xml:space="preserve">2.3 </w:t>
      </w:r>
      <w:r w:rsidR="00040678" w:rsidRPr="001A2766">
        <w:rPr>
          <w:b/>
          <w:bCs/>
          <w:color w:val="000000" w:themeColor="text1"/>
        </w:rPr>
        <w:t xml:space="preserve">Plasmid DNA purification from </w:t>
      </w:r>
      <w:r w:rsidR="00192252" w:rsidRPr="001A2766">
        <w:rPr>
          <w:b/>
          <w:bCs/>
          <w:i/>
          <w:iCs/>
          <w:color w:val="000000" w:themeColor="text1"/>
        </w:rPr>
        <w:t>E</w:t>
      </w:r>
      <w:r w:rsidR="00040678" w:rsidRPr="001A2766">
        <w:rPr>
          <w:b/>
          <w:bCs/>
          <w:i/>
          <w:iCs/>
          <w:color w:val="000000" w:themeColor="text1"/>
        </w:rPr>
        <w:t xml:space="preserve">. coli </w:t>
      </w:r>
      <w:r w:rsidR="00040678" w:rsidRPr="001A2766">
        <w:rPr>
          <w:b/>
          <w:bCs/>
          <w:color w:val="000000" w:themeColor="text1"/>
        </w:rPr>
        <w:t>cells</w:t>
      </w:r>
      <w:bookmarkEnd w:id="52"/>
    </w:p>
    <w:p w14:paraId="1D2144C2" w14:textId="77777777" w:rsidR="00040678" w:rsidRPr="001A2766" w:rsidRDefault="00040678" w:rsidP="001A2766">
      <w:pPr>
        <w:spacing w:line="360" w:lineRule="auto"/>
        <w:jc w:val="both"/>
        <w:rPr>
          <w:color w:val="000000" w:themeColor="text1"/>
        </w:rPr>
      </w:pPr>
    </w:p>
    <w:p w14:paraId="20578F9C" w14:textId="50493209" w:rsidR="00040678" w:rsidRPr="001A2766" w:rsidRDefault="00040678" w:rsidP="001A2766">
      <w:pPr>
        <w:pStyle w:val="NormalWeb"/>
        <w:spacing w:before="0" w:beforeAutospacing="0" w:after="0" w:afterAutospacing="0" w:line="360" w:lineRule="auto"/>
        <w:jc w:val="both"/>
        <w:rPr>
          <w:rFonts w:asciiTheme="minorHAnsi" w:hAnsiTheme="minorHAnsi"/>
          <w:color w:val="000000" w:themeColor="text1"/>
        </w:rPr>
      </w:pPr>
      <w:r w:rsidRPr="001A2766">
        <w:rPr>
          <w:rFonts w:asciiTheme="minorHAnsi" w:hAnsiTheme="minorHAnsi"/>
          <w:color w:val="000000" w:themeColor="text1"/>
        </w:rPr>
        <w:t>To obtain plasmid DNA for sequencing, 3 mL overnight</w:t>
      </w:r>
      <w:r w:rsidR="00BC533C" w:rsidRPr="001A2766">
        <w:rPr>
          <w:rFonts w:asciiTheme="minorHAnsi" w:hAnsiTheme="minorHAnsi"/>
          <w:color w:val="000000" w:themeColor="text1"/>
        </w:rPr>
        <w:t xml:space="preserve"> transformant</w:t>
      </w:r>
      <w:r w:rsidRPr="001A2766">
        <w:rPr>
          <w:rFonts w:asciiTheme="minorHAnsi" w:hAnsiTheme="minorHAnsi"/>
          <w:color w:val="000000" w:themeColor="text1"/>
        </w:rPr>
        <w:t xml:space="preserve"> cell culture</w:t>
      </w:r>
      <w:r w:rsidR="00BC533C" w:rsidRPr="001A2766">
        <w:rPr>
          <w:rFonts w:asciiTheme="minorHAnsi" w:hAnsiTheme="minorHAnsi"/>
          <w:color w:val="000000" w:themeColor="text1"/>
        </w:rPr>
        <w:t xml:space="preserve"> for BM3 WT or DM,</w:t>
      </w:r>
      <w:r w:rsidRPr="001A2766">
        <w:rPr>
          <w:rFonts w:asciiTheme="minorHAnsi" w:hAnsiTheme="minorHAnsi"/>
          <w:color w:val="000000" w:themeColor="text1"/>
        </w:rPr>
        <w:t xml:space="preserve"> was pelleted at 13000 rpm in benchtop centrifuge. Manufacturer’s protocol was followed as per QIAGEN MINI- prep spin kit (QIAGEN Ltd, West Sussex, UK). </w:t>
      </w:r>
    </w:p>
    <w:p w14:paraId="5A2D11F0" w14:textId="77777777" w:rsidR="00040678" w:rsidRPr="001A2766" w:rsidRDefault="00040678" w:rsidP="001A2766">
      <w:pPr>
        <w:spacing w:line="360" w:lineRule="auto"/>
        <w:jc w:val="both"/>
        <w:rPr>
          <w:rFonts w:asciiTheme="minorHAnsi" w:hAnsiTheme="minorHAnsi"/>
          <w:color w:val="000000" w:themeColor="text1"/>
        </w:rPr>
      </w:pPr>
    </w:p>
    <w:p w14:paraId="7C6BC7F6" w14:textId="77777777" w:rsidR="00040678" w:rsidRPr="001A2766" w:rsidRDefault="00040678" w:rsidP="001A2766">
      <w:pPr>
        <w:pStyle w:val="NormalWeb"/>
        <w:spacing w:before="0" w:beforeAutospacing="0" w:after="0" w:afterAutospacing="0" w:line="360" w:lineRule="auto"/>
        <w:jc w:val="both"/>
        <w:rPr>
          <w:rFonts w:asciiTheme="minorHAnsi" w:hAnsiTheme="minorHAnsi"/>
          <w:color w:val="000000" w:themeColor="text1"/>
        </w:rPr>
      </w:pPr>
      <w:r w:rsidRPr="001A2766">
        <w:rPr>
          <w:rFonts w:asciiTheme="minorHAnsi" w:hAnsiTheme="minorHAnsi"/>
          <w:color w:val="000000" w:themeColor="text1"/>
        </w:rPr>
        <w:t> </w:t>
      </w:r>
    </w:p>
    <w:p w14:paraId="4DE32C8A" w14:textId="6056F10F" w:rsidR="00040678" w:rsidRPr="001A2766" w:rsidRDefault="00040678" w:rsidP="001A2766">
      <w:pPr>
        <w:pStyle w:val="NormalWeb"/>
        <w:spacing w:before="0" w:beforeAutospacing="0" w:after="0" w:afterAutospacing="0" w:line="360" w:lineRule="auto"/>
        <w:jc w:val="both"/>
        <w:rPr>
          <w:rFonts w:asciiTheme="minorHAnsi" w:hAnsiTheme="minorHAnsi"/>
          <w:color w:val="000000" w:themeColor="text1"/>
        </w:rPr>
      </w:pPr>
      <w:r w:rsidRPr="001A2766">
        <w:rPr>
          <w:rFonts w:asciiTheme="minorHAnsi" w:hAnsiTheme="minorHAnsi"/>
          <w:color w:val="000000" w:themeColor="text1"/>
        </w:rPr>
        <w:t xml:space="preserve">To obtain concentration of DNA extract, the absorbance was taken at  260/280 nm for a 1 </w:t>
      </w:r>
      <w:r w:rsidR="00BC533C" w:rsidRPr="001A2766">
        <w:rPr>
          <w:rFonts w:asciiTheme="minorHAnsi" w:hAnsiTheme="minorHAnsi"/>
          <w:color w:val="000000" w:themeColor="text1"/>
        </w:rPr>
        <w:t>µ</w:t>
      </w:r>
      <w:r w:rsidR="00192252" w:rsidRPr="001A2766">
        <w:rPr>
          <w:rFonts w:asciiTheme="minorHAnsi" w:hAnsiTheme="minorHAnsi"/>
          <w:color w:val="000000" w:themeColor="text1"/>
        </w:rPr>
        <w:t xml:space="preserve">L </w:t>
      </w:r>
      <w:r w:rsidRPr="001A2766">
        <w:rPr>
          <w:rFonts w:asciiTheme="minorHAnsi" w:hAnsiTheme="minorHAnsi"/>
          <w:color w:val="000000" w:themeColor="text1"/>
        </w:rPr>
        <w:t xml:space="preserve">sample on </w:t>
      </w:r>
      <w:proofErr w:type="spellStart"/>
      <w:r w:rsidRPr="001A2766">
        <w:rPr>
          <w:rFonts w:asciiTheme="minorHAnsi" w:hAnsiTheme="minorHAnsi"/>
          <w:color w:val="000000" w:themeColor="text1"/>
        </w:rPr>
        <w:t>NanoDrop</w:t>
      </w:r>
      <w:proofErr w:type="spellEnd"/>
      <w:r w:rsidRPr="001A2766">
        <w:rPr>
          <w:rFonts w:asciiTheme="minorHAnsi" w:hAnsiTheme="minorHAnsi"/>
          <w:color w:val="000000" w:themeColor="text1"/>
        </w:rPr>
        <w:t xml:space="preserve"> 2000</w:t>
      </w:r>
      <w:r w:rsidR="003D415D" w:rsidRPr="001A2766">
        <w:rPr>
          <w:rFonts w:asciiTheme="minorHAnsi" w:hAnsiTheme="minorHAnsi"/>
          <w:color w:val="000000" w:themeColor="text1"/>
        </w:rPr>
        <w:t xml:space="preserve"> with a path length of 1 mm</w:t>
      </w:r>
      <w:r w:rsidRPr="001A2766">
        <w:rPr>
          <w:rFonts w:asciiTheme="minorHAnsi" w:hAnsiTheme="minorHAnsi"/>
          <w:color w:val="000000" w:themeColor="text1"/>
        </w:rPr>
        <w:t xml:space="preserve"> (Thermo Scientific, Wilmington, USA).</w:t>
      </w:r>
      <w:r w:rsidR="003D415D" w:rsidRPr="001A2766">
        <w:rPr>
          <w:rFonts w:asciiTheme="minorHAnsi" w:hAnsiTheme="minorHAnsi"/>
          <w:color w:val="000000" w:themeColor="text1"/>
        </w:rPr>
        <w:t xml:space="preserve"> </w:t>
      </w:r>
      <w:r w:rsidRPr="001A2766">
        <w:rPr>
          <w:rFonts w:asciiTheme="minorHAnsi" w:hAnsiTheme="minorHAnsi"/>
          <w:color w:val="000000" w:themeColor="text1"/>
        </w:rPr>
        <w:t>The purified plasmid DNA was stored at -20°C and used as a stock for subsequent transformations. </w:t>
      </w:r>
    </w:p>
    <w:p w14:paraId="1F3093DC" w14:textId="77777777" w:rsidR="00040678" w:rsidRPr="001A2766" w:rsidRDefault="00040678" w:rsidP="001A2766">
      <w:pPr>
        <w:pStyle w:val="Heading3"/>
        <w:spacing w:line="360" w:lineRule="auto"/>
        <w:jc w:val="both"/>
        <w:rPr>
          <w:rFonts w:asciiTheme="minorHAnsi" w:hAnsiTheme="minorHAnsi"/>
          <w:color w:val="000000" w:themeColor="text1"/>
        </w:rPr>
      </w:pPr>
    </w:p>
    <w:p w14:paraId="25A51DB7" w14:textId="7298950B" w:rsidR="00040678" w:rsidRPr="001A2766" w:rsidRDefault="00146682" w:rsidP="001A2766">
      <w:pPr>
        <w:pStyle w:val="Heading3"/>
        <w:spacing w:line="360" w:lineRule="auto"/>
        <w:jc w:val="both"/>
        <w:rPr>
          <w:rFonts w:asciiTheme="minorHAnsi" w:hAnsiTheme="minorHAnsi"/>
          <w:b/>
          <w:bCs/>
          <w:color w:val="000000" w:themeColor="text1"/>
        </w:rPr>
      </w:pPr>
      <w:bookmarkStart w:id="53" w:name="_Toc60561248"/>
      <w:r w:rsidRPr="001A2766">
        <w:rPr>
          <w:rFonts w:asciiTheme="minorHAnsi" w:hAnsiTheme="minorHAnsi"/>
          <w:b/>
          <w:bCs/>
          <w:color w:val="000000" w:themeColor="text1"/>
        </w:rPr>
        <w:t>2.</w:t>
      </w:r>
      <w:r w:rsidR="00BC533C" w:rsidRPr="001A2766">
        <w:rPr>
          <w:rFonts w:asciiTheme="minorHAnsi" w:hAnsiTheme="minorHAnsi"/>
          <w:b/>
          <w:bCs/>
          <w:color w:val="000000" w:themeColor="text1"/>
        </w:rPr>
        <w:t>4</w:t>
      </w:r>
      <w:r w:rsidRPr="001A2766">
        <w:rPr>
          <w:rFonts w:asciiTheme="minorHAnsi" w:hAnsiTheme="minorHAnsi"/>
          <w:b/>
          <w:bCs/>
          <w:color w:val="000000" w:themeColor="text1"/>
        </w:rPr>
        <w:t xml:space="preserve"> </w:t>
      </w:r>
      <w:proofErr w:type="spellStart"/>
      <w:r w:rsidR="00040678" w:rsidRPr="001A2766">
        <w:rPr>
          <w:rFonts w:asciiTheme="minorHAnsi" w:hAnsiTheme="minorHAnsi"/>
          <w:b/>
          <w:bCs/>
          <w:color w:val="000000" w:themeColor="text1"/>
        </w:rPr>
        <w:t>B</w:t>
      </w:r>
      <w:r w:rsidR="00BC533C" w:rsidRPr="001A2766">
        <w:rPr>
          <w:rFonts w:asciiTheme="minorHAnsi" w:hAnsiTheme="minorHAnsi"/>
          <w:b/>
          <w:bCs/>
          <w:color w:val="000000" w:themeColor="text1"/>
        </w:rPr>
        <w:t>am</w:t>
      </w:r>
      <w:r w:rsidR="00040678" w:rsidRPr="001A2766">
        <w:rPr>
          <w:rFonts w:asciiTheme="minorHAnsi" w:hAnsiTheme="minorHAnsi"/>
          <w:b/>
          <w:bCs/>
          <w:color w:val="000000" w:themeColor="text1"/>
        </w:rPr>
        <w:t>HI</w:t>
      </w:r>
      <w:proofErr w:type="spellEnd"/>
      <w:r w:rsidR="00040678" w:rsidRPr="001A2766">
        <w:rPr>
          <w:rFonts w:asciiTheme="minorHAnsi" w:hAnsiTheme="minorHAnsi"/>
          <w:b/>
          <w:bCs/>
          <w:color w:val="000000" w:themeColor="text1"/>
        </w:rPr>
        <w:t xml:space="preserve">/ </w:t>
      </w:r>
      <w:proofErr w:type="spellStart"/>
      <w:r w:rsidR="00040678" w:rsidRPr="001A2766">
        <w:rPr>
          <w:rFonts w:asciiTheme="minorHAnsi" w:hAnsiTheme="minorHAnsi"/>
          <w:b/>
          <w:bCs/>
          <w:color w:val="000000" w:themeColor="text1"/>
        </w:rPr>
        <w:t>Nde</w:t>
      </w:r>
      <w:r w:rsidR="003D415D" w:rsidRPr="001A2766">
        <w:rPr>
          <w:rFonts w:asciiTheme="minorHAnsi" w:hAnsiTheme="minorHAnsi"/>
          <w:b/>
          <w:bCs/>
          <w:color w:val="000000" w:themeColor="text1"/>
        </w:rPr>
        <w:t>I</w:t>
      </w:r>
      <w:proofErr w:type="spellEnd"/>
      <w:r w:rsidR="003D415D" w:rsidRPr="001A2766">
        <w:rPr>
          <w:rFonts w:asciiTheme="minorHAnsi" w:hAnsiTheme="minorHAnsi"/>
          <w:b/>
          <w:bCs/>
          <w:color w:val="000000" w:themeColor="text1"/>
        </w:rPr>
        <w:t xml:space="preserve"> </w:t>
      </w:r>
      <w:r w:rsidR="00040678" w:rsidRPr="001A2766">
        <w:rPr>
          <w:rFonts w:asciiTheme="minorHAnsi" w:hAnsiTheme="minorHAnsi"/>
          <w:b/>
          <w:bCs/>
          <w:color w:val="000000" w:themeColor="text1"/>
        </w:rPr>
        <w:t>analytical restriction endonuclease digest</w:t>
      </w:r>
      <w:bookmarkEnd w:id="53"/>
    </w:p>
    <w:p w14:paraId="4A71B133" w14:textId="77777777" w:rsidR="00040678" w:rsidRPr="001A2766" w:rsidRDefault="00040678" w:rsidP="001A2766">
      <w:pPr>
        <w:spacing w:line="360" w:lineRule="auto"/>
        <w:jc w:val="both"/>
        <w:rPr>
          <w:rFonts w:asciiTheme="minorHAnsi" w:hAnsiTheme="minorHAnsi"/>
          <w:color w:val="000000" w:themeColor="text1"/>
        </w:rPr>
      </w:pPr>
    </w:p>
    <w:p w14:paraId="06A7C274" w14:textId="416B048F" w:rsidR="00040678" w:rsidRPr="001A2766" w:rsidRDefault="00040678" w:rsidP="001A2766">
      <w:pPr>
        <w:pStyle w:val="NormalWeb"/>
        <w:spacing w:before="0" w:beforeAutospacing="0" w:after="0" w:afterAutospacing="0" w:line="360" w:lineRule="auto"/>
        <w:jc w:val="both"/>
        <w:rPr>
          <w:rFonts w:asciiTheme="minorHAnsi" w:hAnsiTheme="minorHAnsi"/>
          <w:color w:val="000000" w:themeColor="text1"/>
        </w:rPr>
      </w:pPr>
      <w:r w:rsidRPr="001A2766">
        <w:rPr>
          <w:rFonts w:asciiTheme="minorHAnsi" w:hAnsiTheme="minorHAnsi"/>
          <w:color w:val="000000" w:themeColor="text1"/>
        </w:rPr>
        <w:t xml:space="preserve">In order to obtain the digested DNA fragments from the expression plasmids in preparation for gel electrophoresis, a </w:t>
      </w:r>
      <w:proofErr w:type="spellStart"/>
      <w:r w:rsidRPr="001A2766">
        <w:rPr>
          <w:rFonts w:asciiTheme="minorHAnsi" w:hAnsiTheme="minorHAnsi"/>
          <w:color w:val="000000" w:themeColor="text1"/>
        </w:rPr>
        <w:t>B</w:t>
      </w:r>
      <w:r w:rsidR="00BC533C" w:rsidRPr="001A2766">
        <w:rPr>
          <w:rFonts w:asciiTheme="minorHAnsi" w:hAnsiTheme="minorHAnsi"/>
          <w:color w:val="000000" w:themeColor="text1"/>
        </w:rPr>
        <w:t>am</w:t>
      </w:r>
      <w:r w:rsidRPr="001A2766">
        <w:rPr>
          <w:rFonts w:asciiTheme="minorHAnsi" w:hAnsiTheme="minorHAnsi"/>
          <w:color w:val="000000" w:themeColor="text1"/>
        </w:rPr>
        <w:t>HI</w:t>
      </w:r>
      <w:proofErr w:type="spellEnd"/>
      <w:r w:rsidRPr="001A2766">
        <w:rPr>
          <w:rFonts w:asciiTheme="minorHAnsi" w:hAnsiTheme="minorHAnsi"/>
          <w:color w:val="000000" w:themeColor="text1"/>
        </w:rPr>
        <w:t xml:space="preserve"> restriction digests was carried out. For the WT/ DM P450 BM3 </w:t>
      </w:r>
      <w:r w:rsidRPr="001A2766">
        <w:rPr>
          <w:rFonts w:asciiTheme="minorHAnsi" w:hAnsiTheme="minorHAnsi"/>
          <w:color w:val="000000" w:themeColor="text1"/>
          <w:sz w:val="25"/>
          <w:szCs w:val="25"/>
          <w:shd w:val="clear" w:color="auto" w:fill="FFFFFF"/>
        </w:rPr>
        <w:t>pET15b P450 full length construct</w:t>
      </w:r>
      <w:r w:rsidRPr="001A2766">
        <w:rPr>
          <w:rFonts w:asciiTheme="minorHAnsi" w:hAnsiTheme="minorHAnsi"/>
          <w:color w:val="000000" w:themeColor="text1"/>
        </w:rPr>
        <w:t xml:space="preserve">, the restriction endonucleases, </w:t>
      </w:r>
      <w:proofErr w:type="spellStart"/>
      <w:r w:rsidRPr="001A2766">
        <w:rPr>
          <w:rFonts w:asciiTheme="minorHAnsi" w:hAnsiTheme="minorHAnsi"/>
          <w:color w:val="000000" w:themeColor="text1"/>
        </w:rPr>
        <w:t>B</w:t>
      </w:r>
      <w:r w:rsidR="00BC533C" w:rsidRPr="001A2766">
        <w:rPr>
          <w:rFonts w:asciiTheme="minorHAnsi" w:hAnsiTheme="minorHAnsi"/>
          <w:color w:val="000000" w:themeColor="text1"/>
        </w:rPr>
        <w:t>am</w:t>
      </w:r>
      <w:r w:rsidRPr="001A2766">
        <w:rPr>
          <w:rFonts w:asciiTheme="minorHAnsi" w:hAnsiTheme="minorHAnsi"/>
          <w:color w:val="000000" w:themeColor="text1"/>
        </w:rPr>
        <w:t>H</w:t>
      </w:r>
      <w:r w:rsidR="00BC533C" w:rsidRPr="001A2766">
        <w:rPr>
          <w:rFonts w:asciiTheme="minorHAnsi" w:hAnsiTheme="minorHAnsi"/>
          <w:color w:val="000000" w:themeColor="text1"/>
        </w:rPr>
        <w:t>I</w:t>
      </w:r>
      <w:proofErr w:type="spellEnd"/>
      <w:r w:rsidRPr="001A2766">
        <w:rPr>
          <w:rFonts w:asciiTheme="minorHAnsi" w:hAnsiTheme="minorHAnsi"/>
          <w:color w:val="000000" w:themeColor="text1"/>
        </w:rPr>
        <w:t xml:space="preserve"> and </w:t>
      </w:r>
      <w:proofErr w:type="spellStart"/>
      <w:r w:rsidRPr="001A2766">
        <w:rPr>
          <w:rFonts w:asciiTheme="minorHAnsi" w:hAnsiTheme="minorHAnsi"/>
          <w:color w:val="000000" w:themeColor="text1"/>
        </w:rPr>
        <w:t>NdeI</w:t>
      </w:r>
      <w:proofErr w:type="spellEnd"/>
      <w:r w:rsidRPr="001A2766">
        <w:rPr>
          <w:rFonts w:asciiTheme="minorHAnsi" w:hAnsiTheme="minorHAnsi"/>
          <w:color w:val="000000" w:themeColor="text1"/>
        </w:rPr>
        <w:t xml:space="preserve">, were added to a clean tube to form reaction mixture A, as shown in </w:t>
      </w:r>
      <w:r w:rsidR="00BC533C" w:rsidRPr="001A2766">
        <w:rPr>
          <w:rFonts w:asciiTheme="minorHAnsi" w:hAnsiTheme="minorHAnsi"/>
          <w:color w:val="000000" w:themeColor="text1"/>
        </w:rPr>
        <w:t>T</w:t>
      </w:r>
      <w:r w:rsidRPr="001A2766">
        <w:rPr>
          <w:rFonts w:asciiTheme="minorHAnsi" w:hAnsiTheme="minorHAnsi"/>
          <w:color w:val="000000" w:themeColor="text1"/>
        </w:rPr>
        <w:t>able</w:t>
      </w:r>
      <w:r w:rsidR="00BC533C" w:rsidRPr="001A2766">
        <w:rPr>
          <w:rFonts w:asciiTheme="minorHAnsi" w:hAnsiTheme="minorHAnsi"/>
          <w:color w:val="000000" w:themeColor="text1"/>
        </w:rPr>
        <w:t>..</w:t>
      </w:r>
      <w:r w:rsidRPr="001A2766">
        <w:rPr>
          <w:rFonts w:asciiTheme="minorHAnsi" w:hAnsiTheme="minorHAnsi"/>
          <w:color w:val="000000" w:themeColor="text1"/>
        </w:rPr>
        <w:t>: </w:t>
      </w:r>
    </w:p>
    <w:p w14:paraId="6CDB9635" w14:textId="77777777" w:rsidR="00040678" w:rsidRPr="001A2766" w:rsidRDefault="00040678" w:rsidP="001A2766">
      <w:pPr>
        <w:pStyle w:val="NormalWeb"/>
        <w:shd w:val="clear" w:color="auto" w:fill="FFFFFF"/>
        <w:spacing w:before="0" w:beforeAutospacing="0" w:after="0" w:afterAutospacing="0" w:line="360" w:lineRule="auto"/>
        <w:jc w:val="both"/>
        <w:rPr>
          <w:rFonts w:asciiTheme="minorHAnsi" w:hAnsiTheme="minorHAnsi"/>
          <w:color w:val="000000" w:themeColor="text1"/>
        </w:rPr>
      </w:pPr>
      <w:r w:rsidRPr="001A2766">
        <w:rPr>
          <w:rFonts w:asciiTheme="minorHAnsi" w:hAnsiTheme="minorHAnsi"/>
          <w:color w:val="000000" w:themeColor="text1"/>
        </w:rPr>
        <w:t> </w:t>
      </w:r>
    </w:p>
    <w:p w14:paraId="3F1E66B1" w14:textId="77777777" w:rsidR="00040678" w:rsidRPr="001A2766" w:rsidRDefault="00040678" w:rsidP="001A2766">
      <w:pPr>
        <w:spacing w:line="360" w:lineRule="auto"/>
        <w:jc w:val="both"/>
        <w:rPr>
          <w:color w:val="000000" w:themeColor="text1"/>
        </w:rPr>
      </w:pPr>
    </w:p>
    <w:tbl>
      <w:tblPr>
        <w:tblW w:w="0" w:type="auto"/>
        <w:tblCellMar>
          <w:top w:w="15" w:type="dxa"/>
          <w:left w:w="15" w:type="dxa"/>
          <w:bottom w:w="15" w:type="dxa"/>
          <w:right w:w="15" w:type="dxa"/>
        </w:tblCellMar>
        <w:tblLook w:val="04A0" w:firstRow="1" w:lastRow="0" w:firstColumn="1" w:lastColumn="0" w:noHBand="0" w:noVBand="1"/>
      </w:tblPr>
      <w:tblGrid>
        <w:gridCol w:w="5041"/>
      </w:tblGrid>
      <w:tr w:rsidR="00040678" w:rsidRPr="001A2766" w14:paraId="6825CB45" w14:textId="77777777" w:rsidTr="0004067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565C76" w14:textId="77777777" w:rsidR="00040678" w:rsidRPr="001A2766" w:rsidRDefault="00040678" w:rsidP="001A2766">
            <w:pPr>
              <w:pStyle w:val="NormalWeb"/>
              <w:spacing w:before="0" w:beforeAutospacing="0" w:after="0" w:afterAutospacing="0" w:line="360" w:lineRule="auto"/>
              <w:jc w:val="both"/>
              <w:rPr>
                <w:rFonts w:asciiTheme="minorHAnsi" w:hAnsiTheme="minorHAnsi"/>
                <w:color w:val="000000" w:themeColor="text1"/>
              </w:rPr>
            </w:pPr>
            <w:r w:rsidRPr="001A2766">
              <w:rPr>
                <w:rFonts w:asciiTheme="minorHAnsi" w:hAnsiTheme="minorHAnsi"/>
                <w:color w:val="000000" w:themeColor="text1"/>
              </w:rPr>
              <w:t xml:space="preserve">Reaction Mixture </w:t>
            </w:r>
            <w:r w:rsidRPr="001A2766">
              <w:rPr>
                <w:rFonts w:asciiTheme="minorHAnsi" w:hAnsiTheme="minorHAnsi"/>
                <w:b/>
                <w:bCs/>
                <w:color w:val="000000" w:themeColor="text1"/>
              </w:rPr>
              <w:t>A</w:t>
            </w:r>
            <w:r w:rsidRPr="001A2766">
              <w:rPr>
                <w:rFonts w:asciiTheme="minorHAnsi" w:hAnsiTheme="minorHAnsi"/>
                <w:color w:val="000000" w:themeColor="text1"/>
              </w:rPr>
              <w:t>:  made up to 20 µL</w:t>
            </w:r>
          </w:p>
        </w:tc>
      </w:tr>
      <w:tr w:rsidR="00040678" w:rsidRPr="001A2766" w14:paraId="073B9274" w14:textId="77777777" w:rsidTr="0004067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F3FCF2" w14:textId="77777777" w:rsidR="00040678" w:rsidRPr="001A2766" w:rsidRDefault="00040678" w:rsidP="001A2766">
            <w:pPr>
              <w:pStyle w:val="NormalWeb"/>
              <w:spacing w:before="0" w:beforeAutospacing="0" w:after="0" w:afterAutospacing="0" w:line="360" w:lineRule="auto"/>
              <w:jc w:val="both"/>
              <w:rPr>
                <w:rFonts w:asciiTheme="minorHAnsi" w:hAnsiTheme="minorHAnsi"/>
                <w:color w:val="000000" w:themeColor="text1"/>
              </w:rPr>
            </w:pPr>
            <w:r w:rsidRPr="001A2766">
              <w:rPr>
                <w:rFonts w:asciiTheme="minorHAnsi" w:hAnsiTheme="minorHAnsi"/>
                <w:color w:val="000000" w:themeColor="text1"/>
              </w:rPr>
              <w:t>1 µL DNA (concentration 1 µg/µL) for WT and DM</w:t>
            </w:r>
          </w:p>
        </w:tc>
      </w:tr>
      <w:tr w:rsidR="00040678" w:rsidRPr="001A2766" w14:paraId="0474AE6B" w14:textId="77777777" w:rsidTr="00040678">
        <w:trPr>
          <w:trHeight w:val="30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6E2B02" w14:textId="77777777" w:rsidR="00040678" w:rsidRPr="001A2766" w:rsidRDefault="00040678" w:rsidP="001A2766">
            <w:pPr>
              <w:pStyle w:val="NormalWeb"/>
              <w:spacing w:before="0" w:beforeAutospacing="0" w:after="0" w:afterAutospacing="0" w:line="360" w:lineRule="auto"/>
              <w:jc w:val="both"/>
              <w:rPr>
                <w:rFonts w:asciiTheme="minorHAnsi" w:hAnsiTheme="minorHAnsi"/>
                <w:color w:val="000000" w:themeColor="text1"/>
              </w:rPr>
            </w:pPr>
            <w:r w:rsidRPr="001A2766">
              <w:rPr>
                <w:rFonts w:asciiTheme="minorHAnsi" w:hAnsiTheme="minorHAnsi"/>
                <w:color w:val="000000" w:themeColor="text1"/>
              </w:rPr>
              <w:t>15 µL H</w:t>
            </w:r>
            <w:r w:rsidRPr="001A2766">
              <w:rPr>
                <w:rFonts w:asciiTheme="minorHAnsi" w:hAnsiTheme="minorHAnsi"/>
                <w:color w:val="000000" w:themeColor="text1"/>
                <w:sz w:val="14"/>
                <w:szCs w:val="14"/>
                <w:vertAlign w:val="subscript"/>
              </w:rPr>
              <w:t>2</w:t>
            </w:r>
            <w:r w:rsidRPr="001A2766">
              <w:rPr>
                <w:rFonts w:asciiTheme="minorHAnsi" w:hAnsiTheme="minorHAnsi"/>
                <w:color w:val="000000" w:themeColor="text1"/>
              </w:rPr>
              <w:t>O (sterile)</w:t>
            </w:r>
          </w:p>
        </w:tc>
      </w:tr>
      <w:tr w:rsidR="00040678" w:rsidRPr="001A2766" w14:paraId="2C90E882" w14:textId="77777777" w:rsidTr="0004067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53E550" w14:textId="77777777" w:rsidR="00040678" w:rsidRPr="001A2766" w:rsidRDefault="00040678" w:rsidP="001A2766">
            <w:pPr>
              <w:pStyle w:val="NormalWeb"/>
              <w:spacing w:before="0" w:beforeAutospacing="0" w:after="0" w:afterAutospacing="0" w:line="360" w:lineRule="auto"/>
              <w:jc w:val="both"/>
              <w:rPr>
                <w:rFonts w:asciiTheme="minorHAnsi" w:hAnsiTheme="minorHAnsi"/>
                <w:color w:val="000000" w:themeColor="text1"/>
              </w:rPr>
            </w:pPr>
            <w:r w:rsidRPr="001A2766">
              <w:rPr>
                <w:rFonts w:asciiTheme="minorHAnsi" w:hAnsiTheme="minorHAnsi"/>
                <w:color w:val="000000" w:themeColor="text1"/>
              </w:rPr>
              <w:t>2 µL 10X buffer</w:t>
            </w:r>
          </w:p>
        </w:tc>
      </w:tr>
      <w:tr w:rsidR="00040678" w:rsidRPr="001A2766" w14:paraId="51A2FC0E" w14:textId="77777777" w:rsidTr="0004067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3490C7" w14:textId="77777777" w:rsidR="00040678" w:rsidRPr="001A2766" w:rsidRDefault="00040678" w:rsidP="001A2766">
            <w:pPr>
              <w:pStyle w:val="NormalWeb"/>
              <w:spacing w:before="0" w:beforeAutospacing="0" w:after="0" w:afterAutospacing="0" w:line="360" w:lineRule="auto"/>
              <w:jc w:val="both"/>
              <w:rPr>
                <w:rFonts w:asciiTheme="minorHAnsi" w:hAnsiTheme="minorHAnsi"/>
                <w:color w:val="000000" w:themeColor="text1"/>
              </w:rPr>
            </w:pPr>
            <w:r w:rsidRPr="001A2766">
              <w:rPr>
                <w:rFonts w:asciiTheme="minorHAnsi" w:hAnsiTheme="minorHAnsi"/>
                <w:color w:val="000000" w:themeColor="text1"/>
              </w:rPr>
              <w:t>1 µL BAMHI </w:t>
            </w:r>
          </w:p>
        </w:tc>
      </w:tr>
      <w:tr w:rsidR="00040678" w:rsidRPr="001A2766" w14:paraId="1C0933AE" w14:textId="77777777" w:rsidTr="0004067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AC9626" w14:textId="77777777" w:rsidR="00040678" w:rsidRPr="001A2766" w:rsidRDefault="00040678" w:rsidP="001A2766">
            <w:pPr>
              <w:pStyle w:val="NormalWeb"/>
              <w:spacing w:before="0" w:beforeAutospacing="0" w:after="0" w:afterAutospacing="0" w:line="360" w:lineRule="auto"/>
              <w:jc w:val="both"/>
              <w:rPr>
                <w:rFonts w:asciiTheme="minorHAnsi" w:hAnsiTheme="minorHAnsi"/>
                <w:color w:val="000000" w:themeColor="text1"/>
              </w:rPr>
            </w:pPr>
            <w:r w:rsidRPr="001A2766">
              <w:rPr>
                <w:rFonts w:asciiTheme="minorHAnsi" w:hAnsiTheme="minorHAnsi"/>
                <w:color w:val="000000" w:themeColor="text1"/>
              </w:rPr>
              <w:lastRenderedPageBreak/>
              <w:t xml:space="preserve">1 µL </w:t>
            </w:r>
            <w:proofErr w:type="spellStart"/>
            <w:r w:rsidRPr="001A2766">
              <w:rPr>
                <w:rFonts w:asciiTheme="minorHAnsi" w:hAnsiTheme="minorHAnsi"/>
                <w:color w:val="000000" w:themeColor="text1"/>
              </w:rPr>
              <w:t>NdeI</w:t>
            </w:r>
            <w:proofErr w:type="spellEnd"/>
            <w:r w:rsidRPr="001A2766">
              <w:rPr>
                <w:rFonts w:asciiTheme="minorHAnsi" w:hAnsiTheme="minorHAnsi"/>
                <w:color w:val="000000" w:themeColor="text1"/>
              </w:rPr>
              <w:t> </w:t>
            </w:r>
          </w:p>
        </w:tc>
      </w:tr>
    </w:tbl>
    <w:p w14:paraId="28106810" w14:textId="77777777" w:rsidR="00040678" w:rsidRPr="001A2766" w:rsidRDefault="00040678" w:rsidP="001A2766">
      <w:pPr>
        <w:spacing w:after="240" w:line="360" w:lineRule="auto"/>
        <w:jc w:val="both"/>
        <w:rPr>
          <w:color w:val="000000" w:themeColor="text1"/>
        </w:rPr>
      </w:pPr>
    </w:p>
    <w:p w14:paraId="1874FD17" w14:textId="77777777" w:rsidR="00040678" w:rsidRPr="001A2766" w:rsidRDefault="00040678" w:rsidP="001A2766">
      <w:pPr>
        <w:pStyle w:val="NormalWeb"/>
        <w:spacing w:before="0" w:beforeAutospacing="0" w:after="0" w:afterAutospacing="0" w:line="360" w:lineRule="auto"/>
        <w:jc w:val="both"/>
        <w:rPr>
          <w:color w:val="000000" w:themeColor="text1"/>
        </w:rPr>
      </w:pPr>
      <w:r w:rsidRPr="001A2766">
        <w:rPr>
          <w:rFonts w:ascii="Calibri" w:hAnsi="Calibri"/>
          <w:color w:val="000000" w:themeColor="text1"/>
        </w:rPr>
        <w:t>Table… Reaction mixture</w:t>
      </w:r>
      <w:r w:rsidRPr="001A2766">
        <w:rPr>
          <w:rFonts w:ascii="Calibri" w:hAnsi="Calibri"/>
          <w:b/>
          <w:bCs/>
          <w:color w:val="000000" w:themeColor="text1"/>
        </w:rPr>
        <w:t xml:space="preserve"> A</w:t>
      </w:r>
      <w:r w:rsidRPr="001A2766">
        <w:rPr>
          <w:rFonts w:ascii="Calibri" w:hAnsi="Calibri"/>
          <w:color w:val="000000" w:themeColor="text1"/>
        </w:rPr>
        <w:t xml:space="preserve"> for restriction digest containing restriction endonucleases BAMHI and </w:t>
      </w:r>
      <w:proofErr w:type="spellStart"/>
      <w:r w:rsidRPr="001A2766">
        <w:rPr>
          <w:rFonts w:ascii="Calibri" w:hAnsi="Calibri"/>
          <w:color w:val="000000" w:themeColor="text1"/>
        </w:rPr>
        <w:t>NdeI</w:t>
      </w:r>
      <w:proofErr w:type="spellEnd"/>
      <w:r w:rsidRPr="001A2766">
        <w:rPr>
          <w:rFonts w:ascii="Calibri" w:hAnsi="Calibri"/>
          <w:color w:val="000000" w:themeColor="text1"/>
        </w:rPr>
        <w:t>. </w:t>
      </w:r>
    </w:p>
    <w:p w14:paraId="5B1E1593" w14:textId="77777777" w:rsidR="00040678" w:rsidRPr="001A2766" w:rsidRDefault="00040678" w:rsidP="001A2766">
      <w:pPr>
        <w:spacing w:line="360" w:lineRule="auto"/>
        <w:jc w:val="both"/>
        <w:rPr>
          <w:color w:val="000000" w:themeColor="text1"/>
        </w:rPr>
      </w:pPr>
    </w:p>
    <w:p w14:paraId="2C2E876A" w14:textId="77A69E15" w:rsidR="00040678" w:rsidRPr="001A2766" w:rsidRDefault="00040678" w:rsidP="001A2766">
      <w:pPr>
        <w:pStyle w:val="NormalWeb"/>
        <w:spacing w:before="0" w:beforeAutospacing="0" w:after="0" w:afterAutospacing="0" w:line="360" w:lineRule="auto"/>
        <w:jc w:val="both"/>
        <w:rPr>
          <w:color w:val="000000" w:themeColor="text1"/>
        </w:rPr>
      </w:pPr>
      <w:r w:rsidRPr="001A2766">
        <w:rPr>
          <w:rFonts w:ascii="Calibri" w:hAnsi="Calibri"/>
          <w:color w:val="000000" w:themeColor="text1"/>
        </w:rPr>
        <w:t>The reaction was incubated at 37°C for one hour. The digestion was stopped by the addition of 10 mM EDTA after one hour. The digested DNA</w:t>
      </w:r>
      <w:r w:rsidR="00192252" w:rsidRPr="001A2766">
        <w:rPr>
          <w:rFonts w:ascii="Calibri" w:hAnsi="Calibri"/>
          <w:color w:val="000000" w:themeColor="text1"/>
        </w:rPr>
        <w:t xml:space="preserve"> fragments were then separated and visualised by agarose gel electrop</w:t>
      </w:r>
      <w:r w:rsidR="00BC533C" w:rsidRPr="001A2766">
        <w:rPr>
          <w:rFonts w:ascii="Calibri" w:hAnsi="Calibri"/>
          <w:color w:val="000000" w:themeColor="text1"/>
        </w:rPr>
        <w:t>h</w:t>
      </w:r>
      <w:r w:rsidR="00192252" w:rsidRPr="001A2766">
        <w:rPr>
          <w:rFonts w:ascii="Calibri" w:hAnsi="Calibri"/>
          <w:color w:val="000000" w:themeColor="text1"/>
        </w:rPr>
        <w:t>oresis</w:t>
      </w:r>
      <w:r w:rsidRPr="001A2766">
        <w:rPr>
          <w:rFonts w:ascii="Calibri" w:hAnsi="Calibri"/>
          <w:color w:val="000000" w:themeColor="text1"/>
        </w:rPr>
        <w:t xml:space="preserve"> .</w:t>
      </w:r>
    </w:p>
    <w:p w14:paraId="100DAD46" w14:textId="4B4A2DFF" w:rsidR="00040678" w:rsidRPr="001A2766" w:rsidRDefault="00040678" w:rsidP="001A2766">
      <w:pPr>
        <w:pStyle w:val="Heading4"/>
        <w:spacing w:line="360" w:lineRule="auto"/>
        <w:jc w:val="both"/>
        <w:rPr>
          <w:b/>
          <w:bCs/>
          <w:color w:val="000000" w:themeColor="text1"/>
        </w:rPr>
      </w:pPr>
      <w:r w:rsidRPr="001A2766">
        <w:rPr>
          <w:color w:val="000000" w:themeColor="text1"/>
        </w:rPr>
        <w:br/>
      </w:r>
      <w:r w:rsidRPr="001A2766">
        <w:rPr>
          <w:color w:val="000000" w:themeColor="text1"/>
        </w:rPr>
        <w:br/>
      </w:r>
      <w:bookmarkStart w:id="54" w:name="_Toc60561249"/>
      <w:r w:rsidR="00146682" w:rsidRPr="001A2766">
        <w:rPr>
          <w:b/>
          <w:bCs/>
          <w:color w:val="000000" w:themeColor="text1"/>
        </w:rPr>
        <w:t>2.</w:t>
      </w:r>
      <w:r w:rsidR="00BC533C" w:rsidRPr="001A2766">
        <w:rPr>
          <w:b/>
          <w:bCs/>
          <w:color w:val="000000" w:themeColor="text1"/>
        </w:rPr>
        <w:t>4.1</w:t>
      </w:r>
      <w:r w:rsidR="00146682" w:rsidRPr="001A2766">
        <w:rPr>
          <w:b/>
          <w:bCs/>
          <w:color w:val="000000" w:themeColor="text1"/>
        </w:rPr>
        <w:t xml:space="preserve"> </w:t>
      </w:r>
      <w:r w:rsidRPr="001A2766">
        <w:rPr>
          <w:b/>
          <w:bCs/>
          <w:color w:val="000000" w:themeColor="text1"/>
        </w:rPr>
        <w:t>DNA agarose gel electrophoresis</w:t>
      </w:r>
      <w:bookmarkEnd w:id="54"/>
      <w:r w:rsidRPr="001A2766">
        <w:rPr>
          <w:b/>
          <w:bCs/>
          <w:color w:val="000000" w:themeColor="text1"/>
        </w:rPr>
        <w:t> </w:t>
      </w:r>
    </w:p>
    <w:p w14:paraId="77BD2002" w14:textId="77777777" w:rsidR="00040678" w:rsidRPr="001A2766" w:rsidRDefault="00040678" w:rsidP="001A2766">
      <w:pPr>
        <w:spacing w:line="360" w:lineRule="auto"/>
        <w:jc w:val="both"/>
        <w:rPr>
          <w:color w:val="000000" w:themeColor="text1"/>
        </w:rPr>
      </w:pPr>
    </w:p>
    <w:p w14:paraId="2D81D4CE" w14:textId="46B0040D" w:rsidR="00040678" w:rsidRPr="001A2766" w:rsidRDefault="00040678" w:rsidP="001A2766">
      <w:pPr>
        <w:spacing w:line="360" w:lineRule="auto"/>
        <w:jc w:val="both"/>
        <w:rPr>
          <w:rFonts w:asciiTheme="minorHAnsi" w:hAnsiTheme="minorHAnsi"/>
          <w:color w:val="000000" w:themeColor="text1"/>
        </w:rPr>
      </w:pPr>
      <w:r w:rsidRPr="001A2766">
        <w:rPr>
          <w:rFonts w:asciiTheme="minorHAnsi" w:hAnsiTheme="minorHAnsi"/>
          <w:color w:val="000000" w:themeColor="text1"/>
        </w:rPr>
        <w:t>A 0.8 % agarose gel was prepared</w:t>
      </w:r>
      <w:r w:rsidR="00BC533C" w:rsidRPr="001A2766">
        <w:rPr>
          <w:rFonts w:asciiTheme="minorHAnsi" w:hAnsiTheme="minorHAnsi"/>
          <w:color w:val="000000" w:themeColor="text1"/>
        </w:rPr>
        <w:t xml:space="preserve"> by melting 0.4 g agarose in 25 mL 1X TAR buffer</w:t>
      </w:r>
      <w:r w:rsidRPr="001A2766">
        <w:rPr>
          <w:rFonts w:asciiTheme="minorHAnsi" w:hAnsiTheme="minorHAnsi"/>
          <w:color w:val="000000" w:themeColor="text1"/>
        </w:rPr>
        <w:t xml:space="preserve">. 50 mL </w:t>
      </w:r>
      <w:r w:rsidR="00893B1D" w:rsidRPr="001A2766">
        <w:rPr>
          <w:rFonts w:asciiTheme="minorHAnsi" w:hAnsiTheme="minorHAnsi"/>
          <w:color w:val="000000" w:themeColor="text1"/>
        </w:rPr>
        <w:t>TAE running buffer was diluted from a 50X stock solution</w:t>
      </w:r>
      <w:r w:rsidR="00BC533C" w:rsidRPr="001A2766">
        <w:rPr>
          <w:rFonts w:asciiTheme="minorHAnsi" w:hAnsiTheme="minorHAnsi"/>
          <w:color w:val="000000" w:themeColor="text1"/>
        </w:rPr>
        <w:t xml:space="preserve"> (242 g/L Tris- base, 57.1 mL glacial acetic acid, 100 mL 0.5 M EDTA, pH 8.0) Agarose gel was allowed to cool before the addition of </w:t>
      </w:r>
      <w:proofErr w:type="spellStart"/>
      <w:r w:rsidR="00BC533C" w:rsidRPr="001A2766">
        <w:rPr>
          <w:rFonts w:asciiTheme="minorHAnsi" w:hAnsiTheme="minorHAnsi"/>
          <w:color w:val="000000" w:themeColor="text1"/>
        </w:rPr>
        <w:t>SafeView</w:t>
      </w:r>
      <w:proofErr w:type="spellEnd"/>
      <w:r w:rsidR="00BC533C" w:rsidRPr="001A2766">
        <w:rPr>
          <w:rFonts w:asciiTheme="minorHAnsi" w:hAnsiTheme="minorHAnsi"/>
          <w:color w:val="000000" w:themeColor="text1"/>
        </w:rPr>
        <w:t xml:space="preserve"> (NBS Biologicals, Huntingdon, UK) for a final concentration of 0.5 </w:t>
      </w:r>
      <w:proofErr w:type="spellStart"/>
      <w:r w:rsidR="00BC533C" w:rsidRPr="001A2766">
        <w:rPr>
          <w:rFonts w:asciiTheme="minorHAnsi" w:hAnsiTheme="minorHAnsi"/>
          <w:color w:val="000000" w:themeColor="text1"/>
        </w:rPr>
        <w:t>μg</w:t>
      </w:r>
      <w:proofErr w:type="spellEnd"/>
      <w:r w:rsidR="00BC533C" w:rsidRPr="001A2766">
        <w:rPr>
          <w:rFonts w:asciiTheme="minorHAnsi" w:hAnsiTheme="minorHAnsi"/>
          <w:color w:val="000000" w:themeColor="text1"/>
        </w:rPr>
        <w:t>/</w:t>
      </w:r>
      <w:proofErr w:type="spellStart"/>
      <w:r w:rsidR="00BC533C" w:rsidRPr="001A2766">
        <w:rPr>
          <w:rFonts w:asciiTheme="minorHAnsi" w:hAnsiTheme="minorHAnsi"/>
          <w:color w:val="000000" w:themeColor="text1"/>
        </w:rPr>
        <w:t>mL.</w:t>
      </w:r>
      <w:proofErr w:type="spellEnd"/>
      <w:r w:rsidR="00BC533C" w:rsidRPr="001A2766">
        <w:rPr>
          <w:rFonts w:asciiTheme="minorHAnsi" w:hAnsiTheme="minorHAnsi"/>
          <w:color w:val="000000" w:themeColor="text1"/>
        </w:rPr>
        <w:t xml:space="preserve"> </w:t>
      </w:r>
      <w:r w:rsidRPr="001A2766">
        <w:rPr>
          <w:rFonts w:asciiTheme="minorHAnsi" w:hAnsiTheme="minorHAnsi"/>
          <w:color w:val="000000" w:themeColor="text1"/>
        </w:rPr>
        <w:t xml:space="preserve">Loading samples were prepared by mixing 10 µL sample with 2 µL of </w:t>
      </w:r>
      <w:r w:rsidRPr="001A2766">
        <w:rPr>
          <w:rFonts w:asciiTheme="minorHAnsi" w:hAnsiTheme="minorHAnsi" w:cs="Arial"/>
          <w:color w:val="000000" w:themeColor="text1"/>
          <w:shd w:val="clear" w:color="auto" w:fill="FFFFFF"/>
        </w:rPr>
        <w:t xml:space="preserve">6X </w:t>
      </w:r>
      <w:proofErr w:type="spellStart"/>
      <w:r w:rsidRPr="001A2766">
        <w:rPr>
          <w:rFonts w:asciiTheme="minorHAnsi" w:hAnsiTheme="minorHAnsi" w:cs="Arial"/>
          <w:color w:val="000000" w:themeColor="text1"/>
          <w:shd w:val="clear" w:color="auto" w:fill="FFFFFF"/>
        </w:rPr>
        <w:t>TriTrack</w:t>
      </w:r>
      <w:proofErr w:type="spellEnd"/>
      <w:r w:rsidRPr="001A2766">
        <w:rPr>
          <w:rFonts w:asciiTheme="minorHAnsi" w:hAnsiTheme="minorHAnsi" w:cs="Arial"/>
          <w:color w:val="000000" w:themeColor="text1"/>
          <w:shd w:val="clear" w:color="auto" w:fill="FFFFFF"/>
        </w:rPr>
        <w:t xml:space="preserve"> DNA Loading Dye.</w:t>
      </w:r>
      <w:r w:rsidRPr="001A2766">
        <w:rPr>
          <w:rFonts w:asciiTheme="minorHAnsi" w:hAnsiTheme="minorHAnsi" w:cs="Arial"/>
          <w:color w:val="000000" w:themeColor="text1"/>
        </w:rPr>
        <w:t>  10 µL DNA ladder (</w:t>
      </w:r>
      <w:r w:rsidRPr="001A2766">
        <w:rPr>
          <w:rFonts w:asciiTheme="minorHAnsi" w:hAnsiTheme="minorHAnsi" w:cs="Arial"/>
          <w:color w:val="000000" w:themeColor="text1"/>
          <w:shd w:val="clear" w:color="auto" w:fill="FFFFFF"/>
        </w:rPr>
        <w:t xml:space="preserve">Thermo Scientific </w:t>
      </w:r>
      <w:proofErr w:type="spellStart"/>
      <w:r w:rsidRPr="001A2766">
        <w:rPr>
          <w:rFonts w:asciiTheme="minorHAnsi" w:hAnsiTheme="minorHAnsi" w:cs="Arial"/>
          <w:color w:val="000000" w:themeColor="text1"/>
          <w:shd w:val="clear" w:color="auto" w:fill="FFFFFF"/>
        </w:rPr>
        <w:t>GeneRuler</w:t>
      </w:r>
      <w:proofErr w:type="spellEnd"/>
      <w:r w:rsidRPr="001A2766">
        <w:rPr>
          <w:rFonts w:asciiTheme="minorHAnsi" w:hAnsiTheme="minorHAnsi" w:cs="Arial"/>
          <w:color w:val="000000" w:themeColor="text1"/>
          <w:shd w:val="clear" w:color="auto" w:fill="FFFFFF"/>
        </w:rPr>
        <w:t xml:space="preserve"> 1 kb DNA Ladder</w:t>
      </w:r>
      <w:r w:rsidRPr="001A2766">
        <w:rPr>
          <w:rFonts w:asciiTheme="minorHAnsi" w:hAnsiTheme="minorHAnsi" w:cs="Arial"/>
          <w:color w:val="000000" w:themeColor="text1"/>
        </w:rPr>
        <w:t>,</w:t>
      </w:r>
      <w:r w:rsidRPr="001A2766">
        <w:rPr>
          <w:rFonts w:asciiTheme="minorHAnsi" w:hAnsiTheme="minorHAnsi"/>
          <w:color w:val="000000" w:themeColor="text1"/>
        </w:rPr>
        <w:t xml:space="preserve"> </w:t>
      </w:r>
      <w:r w:rsidRPr="001A2766">
        <w:rPr>
          <w:rFonts w:asciiTheme="minorHAnsi" w:hAnsiTheme="minorHAnsi" w:cs="Arial"/>
          <w:color w:val="000000" w:themeColor="text1"/>
          <w:shd w:val="clear" w:color="auto" w:fill="FFFFFF"/>
        </w:rPr>
        <w:t>Thermo Scientific , UK</w:t>
      </w:r>
      <w:r w:rsidRPr="001A2766">
        <w:rPr>
          <w:rFonts w:asciiTheme="minorHAnsi" w:hAnsiTheme="minorHAnsi"/>
          <w:color w:val="000000" w:themeColor="text1"/>
        </w:rPr>
        <w:t xml:space="preserve"> ) was loaded for reference. Electrophoresis was run in </w:t>
      </w:r>
      <w:r w:rsidR="00192252" w:rsidRPr="001A2766">
        <w:rPr>
          <w:rFonts w:asciiTheme="minorHAnsi" w:hAnsiTheme="minorHAnsi"/>
          <w:color w:val="000000" w:themeColor="text1"/>
        </w:rPr>
        <w:t xml:space="preserve">1 x </w:t>
      </w:r>
      <w:r w:rsidRPr="001A2766">
        <w:rPr>
          <w:rFonts w:asciiTheme="minorHAnsi" w:hAnsiTheme="minorHAnsi"/>
          <w:color w:val="000000" w:themeColor="text1"/>
        </w:rPr>
        <w:t xml:space="preserve">TAE running buffer. </w:t>
      </w:r>
      <w:r w:rsidR="00893B1D" w:rsidRPr="001A2766">
        <w:rPr>
          <w:rFonts w:asciiTheme="minorHAnsi" w:hAnsiTheme="minorHAnsi"/>
          <w:color w:val="000000" w:themeColor="text1"/>
          <w:shd w:val="clear" w:color="auto" w:fill="FF0000"/>
        </w:rPr>
        <w:t xml:space="preserve">The gel was run </w:t>
      </w:r>
      <w:r w:rsidR="00BC533C" w:rsidRPr="001A2766">
        <w:rPr>
          <w:rFonts w:asciiTheme="minorHAnsi" w:hAnsiTheme="minorHAnsi"/>
          <w:color w:val="000000" w:themeColor="text1"/>
          <w:shd w:val="clear" w:color="auto" w:fill="FF0000"/>
        </w:rPr>
        <w:t>on 80</w:t>
      </w:r>
      <w:r w:rsidR="00893B1D" w:rsidRPr="001A2766">
        <w:rPr>
          <w:rFonts w:asciiTheme="minorHAnsi" w:hAnsiTheme="minorHAnsi"/>
          <w:color w:val="000000" w:themeColor="text1"/>
          <w:shd w:val="clear" w:color="auto" w:fill="FF0000"/>
        </w:rPr>
        <w:t xml:space="preserve"> V for 45 minutes and </w:t>
      </w:r>
      <w:r w:rsidR="00BC533C" w:rsidRPr="001A2766">
        <w:rPr>
          <w:rFonts w:asciiTheme="minorHAnsi" w:hAnsiTheme="minorHAnsi"/>
          <w:color w:val="000000" w:themeColor="text1"/>
          <w:shd w:val="clear" w:color="auto" w:fill="FF0000"/>
        </w:rPr>
        <w:t>visualised on…??</w:t>
      </w:r>
    </w:p>
    <w:p w14:paraId="68CDA1D9" w14:textId="77777777" w:rsidR="00040678" w:rsidRPr="001A2766" w:rsidRDefault="00040678" w:rsidP="001A2766">
      <w:pPr>
        <w:spacing w:line="360" w:lineRule="auto"/>
        <w:jc w:val="both"/>
        <w:rPr>
          <w:color w:val="000000" w:themeColor="text1"/>
        </w:rPr>
      </w:pPr>
    </w:p>
    <w:p w14:paraId="33C6F8D2" w14:textId="05C150A4" w:rsidR="00040678" w:rsidRPr="001A2766" w:rsidRDefault="00146682" w:rsidP="001A2766">
      <w:pPr>
        <w:pStyle w:val="Heading3"/>
        <w:spacing w:line="360" w:lineRule="auto"/>
        <w:jc w:val="both"/>
        <w:rPr>
          <w:b/>
          <w:bCs/>
          <w:color w:val="000000" w:themeColor="text1"/>
        </w:rPr>
      </w:pPr>
      <w:bookmarkStart w:id="55" w:name="_Toc60561250"/>
      <w:r w:rsidRPr="001A2766">
        <w:rPr>
          <w:b/>
          <w:bCs/>
          <w:color w:val="000000" w:themeColor="text1"/>
        </w:rPr>
        <w:t>2.</w:t>
      </w:r>
      <w:r w:rsidR="00BC533C" w:rsidRPr="001A2766">
        <w:rPr>
          <w:b/>
          <w:bCs/>
          <w:color w:val="000000" w:themeColor="text1"/>
        </w:rPr>
        <w:t>5</w:t>
      </w:r>
      <w:r w:rsidRPr="001A2766">
        <w:rPr>
          <w:b/>
          <w:bCs/>
          <w:color w:val="000000" w:themeColor="text1"/>
        </w:rPr>
        <w:t xml:space="preserve"> Expression of full- length P450 BM3 WT and DM</w:t>
      </w:r>
      <w:bookmarkEnd w:id="55"/>
      <w:r w:rsidRPr="001A2766">
        <w:rPr>
          <w:b/>
          <w:bCs/>
          <w:color w:val="000000" w:themeColor="text1"/>
        </w:rPr>
        <w:t xml:space="preserve"> </w:t>
      </w:r>
    </w:p>
    <w:p w14:paraId="734454D8" w14:textId="77777777" w:rsidR="00893B1D" w:rsidRPr="001A2766" w:rsidRDefault="00893B1D" w:rsidP="001A2766">
      <w:pPr>
        <w:pStyle w:val="NormalWeb"/>
        <w:spacing w:before="0" w:beforeAutospacing="0" w:after="0" w:afterAutospacing="0" w:line="360" w:lineRule="auto"/>
        <w:jc w:val="both"/>
        <w:rPr>
          <w:rFonts w:ascii="Calibri" w:hAnsi="Calibri"/>
          <w:b/>
          <w:bCs/>
          <w:color w:val="000000" w:themeColor="text1"/>
        </w:rPr>
      </w:pPr>
    </w:p>
    <w:p w14:paraId="1F77EA64" w14:textId="6D5D415C" w:rsidR="00893B1D" w:rsidRPr="001A2766" w:rsidRDefault="00146682" w:rsidP="001A2766">
      <w:pPr>
        <w:pStyle w:val="Heading4"/>
        <w:spacing w:line="360" w:lineRule="auto"/>
        <w:jc w:val="both"/>
        <w:rPr>
          <w:b/>
          <w:bCs/>
          <w:color w:val="000000" w:themeColor="text1"/>
        </w:rPr>
      </w:pPr>
      <w:bookmarkStart w:id="56" w:name="_Toc60561251"/>
      <w:r w:rsidRPr="001A2766">
        <w:rPr>
          <w:b/>
          <w:bCs/>
          <w:color w:val="000000" w:themeColor="text1"/>
        </w:rPr>
        <w:t>2.</w:t>
      </w:r>
      <w:r w:rsidR="00BC533C" w:rsidRPr="001A2766">
        <w:rPr>
          <w:b/>
          <w:bCs/>
          <w:color w:val="000000" w:themeColor="text1"/>
        </w:rPr>
        <w:t>5</w:t>
      </w:r>
      <w:r w:rsidRPr="001A2766">
        <w:rPr>
          <w:b/>
          <w:bCs/>
          <w:color w:val="000000" w:themeColor="text1"/>
        </w:rPr>
        <w:t xml:space="preserve">.1 </w:t>
      </w:r>
      <w:r w:rsidR="00893B1D" w:rsidRPr="001A2766">
        <w:rPr>
          <w:b/>
          <w:bCs/>
          <w:color w:val="000000" w:themeColor="text1"/>
        </w:rPr>
        <w:t>Transformation of Plasmids into competent E. coli cells (BL21 (DE3))</w:t>
      </w:r>
      <w:bookmarkEnd w:id="56"/>
    </w:p>
    <w:p w14:paraId="43DB4235" w14:textId="77777777" w:rsidR="00BC533C" w:rsidRPr="001A2766" w:rsidRDefault="00BC533C" w:rsidP="001A2766">
      <w:pPr>
        <w:pStyle w:val="NormalWeb"/>
        <w:spacing w:before="0" w:beforeAutospacing="0" w:after="0" w:afterAutospacing="0" w:line="360" w:lineRule="auto"/>
        <w:jc w:val="both"/>
        <w:rPr>
          <w:rFonts w:asciiTheme="minorHAnsi" w:hAnsiTheme="minorHAnsi"/>
          <w:b/>
          <w:bCs/>
          <w:color w:val="000000" w:themeColor="text1"/>
        </w:rPr>
      </w:pPr>
    </w:p>
    <w:p w14:paraId="5667C4FC" w14:textId="68208D57" w:rsidR="00893B1D" w:rsidRPr="001A2766" w:rsidRDefault="00893B1D" w:rsidP="001A2766">
      <w:pPr>
        <w:pStyle w:val="NormalWeb"/>
        <w:spacing w:before="0" w:beforeAutospacing="0" w:after="0" w:afterAutospacing="0" w:line="360" w:lineRule="auto"/>
        <w:jc w:val="both"/>
        <w:rPr>
          <w:rFonts w:asciiTheme="minorHAnsi" w:hAnsiTheme="minorHAnsi"/>
          <w:color w:val="000000" w:themeColor="text1"/>
        </w:rPr>
      </w:pPr>
      <w:r w:rsidRPr="001A2766">
        <w:rPr>
          <w:rFonts w:asciiTheme="minorHAnsi" w:hAnsiTheme="minorHAnsi"/>
          <w:color w:val="000000" w:themeColor="text1"/>
        </w:rPr>
        <w:t xml:space="preserve">Plasmids were transformed into BL21 (DE3) competent </w:t>
      </w:r>
      <w:r w:rsidRPr="001A2766">
        <w:rPr>
          <w:rFonts w:asciiTheme="minorHAnsi" w:hAnsiTheme="minorHAnsi"/>
          <w:i/>
          <w:iCs/>
          <w:color w:val="000000" w:themeColor="text1"/>
        </w:rPr>
        <w:t>E. coli</w:t>
      </w:r>
      <w:r w:rsidRPr="001A2766">
        <w:rPr>
          <w:rFonts w:asciiTheme="minorHAnsi" w:hAnsiTheme="minorHAnsi"/>
          <w:color w:val="000000" w:themeColor="text1"/>
        </w:rPr>
        <w:t xml:space="preserve"> cells and expressed in </w:t>
      </w:r>
      <w:r w:rsidR="00F6007D" w:rsidRPr="001A2766">
        <w:rPr>
          <w:rFonts w:asciiTheme="minorHAnsi" w:hAnsiTheme="minorHAnsi"/>
          <w:color w:val="000000" w:themeColor="text1"/>
        </w:rPr>
        <w:t>T</w:t>
      </w:r>
      <w:r w:rsidRPr="001A2766">
        <w:rPr>
          <w:rFonts w:asciiTheme="minorHAnsi" w:hAnsiTheme="minorHAnsi"/>
          <w:color w:val="000000" w:themeColor="text1"/>
        </w:rPr>
        <w:t>errific broth (TB) medi</w:t>
      </w:r>
      <w:r w:rsidR="00F6007D" w:rsidRPr="001A2766">
        <w:rPr>
          <w:rFonts w:asciiTheme="minorHAnsi" w:hAnsiTheme="minorHAnsi"/>
          <w:color w:val="000000" w:themeColor="text1"/>
        </w:rPr>
        <w:t>a</w:t>
      </w:r>
      <w:r w:rsidRPr="001A2766">
        <w:rPr>
          <w:rFonts w:asciiTheme="minorHAnsi" w:hAnsiTheme="minorHAnsi"/>
          <w:color w:val="000000" w:themeColor="text1"/>
        </w:rPr>
        <w:t xml:space="preserve"> and TB auto- induction medi</w:t>
      </w:r>
      <w:r w:rsidR="00BC533C" w:rsidRPr="001A2766">
        <w:rPr>
          <w:rFonts w:asciiTheme="minorHAnsi" w:hAnsiTheme="minorHAnsi"/>
          <w:color w:val="000000" w:themeColor="text1"/>
        </w:rPr>
        <w:t>a (</w:t>
      </w:r>
      <w:proofErr w:type="spellStart"/>
      <w:r w:rsidRPr="001A2766">
        <w:rPr>
          <w:rFonts w:asciiTheme="minorHAnsi" w:hAnsiTheme="minorHAnsi"/>
          <w:color w:val="000000" w:themeColor="text1"/>
        </w:rPr>
        <w:t>Formedium</w:t>
      </w:r>
      <w:proofErr w:type="spellEnd"/>
      <w:r w:rsidRPr="001A2766">
        <w:rPr>
          <w:rFonts w:asciiTheme="minorHAnsi" w:hAnsiTheme="minorHAnsi"/>
          <w:color w:val="000000" w:themeColor="text1"/>
        </w:rPr>
        <w:t>, Hunstanton, UK)</w:t>
      </w:r>
      <w:r w:rsidR="00BC533C" w:rsidRPr="001A2766">
        <w:rPr>
          <w:rFonts w:asciiTheme="minorHAnsi" w:hAnsiTheme="minorHAnsi"/>
          <w:color w:val="000000" w:themeColor="text1"/>
        </w:rPr>
        <w:t xml:space="preserve"> and 10% glycerol.</w:t>
      </w:r>
    </w:p>
    <w:p w14:paraId="65FCDC66" w14:textId="77777777" w:rsidR="00893B1D" w:rsidRPr="001A2766" w:rsidRDefault="00893B1D" w:rsidP="001A2766">
      <w:pPr>
        <w:spacing w:line="360" w:lineRule="auto"/>
        <w:jc w:val="both"/>
        <w:rPr>
          <w:rFonts w:asciiTheme="minorHAnsi" w:hAnsiTheme="minorHAnsi"/>
          <w:color w:val="000000" w:themeColor="text1"/>
        </w:rPr>
      </w:pPr>
    </w:p>
    <w:p w14:paraId="30A021A1" w14:textId="77777777" w:rsidR="00893B1D" w:rsidRPr="001A2766" w:rsidRDefault="00893B1D" w:rsidP="001A2766">
      <w:pPr>
        <w:pStyle w:val="NormalWeb"/>
        <w:spacing w:before="0" w:beforeAutospacing="0" w:after="0" w:afterAutospacing="0" w:line="360" w:lineRule="auto"/>
        <w:jc w:val="both"/>
        <w:rPr>
          <w:rFonts w:asciiTheme="minorHAnsi" w:hAnsiTheme="minorHAnsi"/>
          <w:color w:val="000000" w:themeColor="text1"/>
        </w:rPr>
      </w:pPr>
    </w:p>
    <w:p w14:paraId="0A36D889" w14:textId="77777777" w:rsidR="00040678" w:rsidRPr="001A2766" w:rsidRDefault="00040678" w:rsidP="001A2766">
      <w:pPr>
        <w:pStyle w:val="NormalWeb"/>
        <w:spacing w:before="0" w:beforeAutospacing="0" w:after="0" w:afterAutospacing="0" w:line="360" w:lineRule="auto"/>
        <w:jc w:val="both"/>
        <w:rPr>
          <w:rFonts w:asciiTheme="minorHAnsi" w:hAnsiTheme="minorHAnsi"/>
          <w:color w:val="000000" w:themeColor="text1"/>
        </w:rPr>
      </w:pPr>
    </w:p>
    <w:p w14:paraId="751DB856" w14:textId="539CED55" w:rsidR="00040678" w:rsidRPr="001A2766" w:rsidRDefault="00040678" w:rsidP="001A2766">
      <w:pPr>
        <w:pStyle w:val="NormalWeb"/>
        <w:spacing w:before="0" w:beforeAutospacing="0" w:after="0" w:afterAutospacing="0" w:line="360" w:lineRule="auto"/>
        <w:jc w:val="both"/>
        <w:rPr>
          <w:rFonts w:asciiTheme="minorHAnsi" w:hAnsiTheme="minorHAnsi"/>
          <w:color w:val="000000" w:themeColor="text1"/>
        </w:rPr>
      </w:pPr>
    </w:p>
    <w:p w14:paraId="1035C0C5" w14:textId="62B5724F" w:rsidR="00040678" w:rsidRPr="001A2766" w:rsidRDefault="00BC533C" w:rsidP="001A2766">
      <w:pPr>
        <w:pStyle w:val="Heading3"/>
        <w:spacing w:line="360" w:lineRule="auto"/>
        <w:jc w:val="both"/>
        <w:rPr>
          <w:rFonts w:asciiTheme="minorHAnsi" w:hAnsiTheme="minorHAnsi"/>
          <w:b/>
          <w:bCs/>
          <w:color w:val="000000" w:themeColor="text1"/>
        </w:rPr>
      </w:pPr>
      <w:bookmarkStart w:id="57" w:name="_Toc60561252"/>
      <w:r w:rsidRPr="001A2766">
        <w:rPr>
          <w:rFonts w:asciiTheme="minorHAnsi" w:hAnsiTheme="minorHAnsi"/>
          <w:b/>
          <w:bCs/>
          <w:color w:val="000000" w:themeColor="text1"/>
        </w:rPr>
        <w:t xml:space="preserve">2.5.2 </w:t>
      </w:r>
      <w:r w:rsidR="00040678" w:rsidRPr="001A2766">
        <w:rPr>
          <w:rFonts w:asciiTheme="minorHAnsi" w:hAnsiTheme="minorHAnsi"/>
          <w:b/>
          <w:bCs/>
          <w:color w:val="000000" w:themeColor="text1"/>
        </w:rPr>
        <w:t>Day culture and auto induction of P450 BM3 WT/ DM full</w:t>
      </w:r>
      <w:bookmarkEnd w:id="57"/>
      <w:r w:rsidR="00040678" w:rsidRPr="001A2766">
        <w:rPr>
          <w:rFonts w:asciiTheme="minorHAnsi" w:hAnsiTheme="minorHAnsi"/>
          <w:b/>
          <w:bCs/>
          <w:color w:val="000000" w:themeColor="text1"/>
        </w:rPr>
        <w:t> </w:t>
      </w:r>
    </w:p>
    <w:p w14:paraId="7930ED0D" w14:textId="2B197FD9" w:rsidR="00040678" w:rsidRPr="001A2766" w:rsidRDefault="00040678" w:rsidP="001A2766">
      <w:pPr>
        <w:spacing w:line="360" w:lineRule="auto"/>
        <w:jc w:val="both"/>
        <w:rPr>
          <w:rFonts w:asciiTheme="minorHAnsi" w:hAnsiTheme="minorHAnsi"/>
          <w:color w:val="000000" w:themeColor="text1"/>
        </w:rPr>
      </w:pPr>
    </w:p>
    <w:p w14:paraId="0C4A6234" w14:textId="3CBE35BE" w:rsidR="00BC533C" w:rsidRPr="001A2766" w:rsidRDefault="00BC533C" w:rsidP="001A2766">
      <w:pPr>
        <w:spacing w:line="360" w:lineRule="auto"/>
        <w:jc w:val="both"/>
        <w:rPr>
          <w:rFonts w:asciiTheme="minorHAnsi" w:hAnsiTheme="minorHAnsi"/>
          <w:color w:val="000000" w:themeColor="text1"/>
        </w:rPr>
      </w:pPr>
      <w:r w:rsidRPr="001A2766">
        <w:rPr>
          <w:rFonts w:asciiTheme="minorHAnsi" w:hAnsiTheme="minorHAnsi"/>
          <w:color w:val="000000" w:themeColor="text1"/>
        </w:rPr>
        <w:t xml:space="preserve">BM3 WT or DM full- construct plasmids were transformed into BL21 (DE3) competent </w:t>
      </w:r>
      <w:r w:rsidRPr="001A2766">
        <w:rPr>
          <w:rFonts w:asciiTheme="minorHAnsi" w:hAnsiTheme="minorHAnsi"/>
          <w:i/>
          <w:iCs/>
          <w:color w:val="000000" w:themeColor="text1"/>
        </w:rPr>
        <w:t>E. coli</w:t>
      </w:r>
      <w:r w:rsidRPr="001A2766">
        <w:rPr>
          <w:rFonts w:asciiTheme="minorHAnsi" w:hAnsiTheme="minorHAnsi"/>
          <w:color w:val="000000" w:themeColor="text1"/>
        </w:rPr>
        <w:t xml:space="preserve"> cells (New England Biolabs, UK) as per the manufacturers protocol. </w:t>
      </w:r>
    </w:p>
    <w:p w14:paraId="3F580728" w14:textId="77777777" w:rsidR="00040678" w:rsidRPr="001A2766" w:rsidRDefault="00040678" w:rsidP="001A2766">
      <w:pPr>
        <w:spacing w:line="360" w:lineRule="auto"/>
        <w:jc w:val="both"/>
        <w:rPr>
          <w:rFonts w:asciiTheme="minorHAnsi" w:hAnsiTheme="minorHAnsi"/>
          <w:color w:val="000000" w:themeColor="text1"/>
        </w:rPr>
      </w:pPr>
    </w:p>
    <w:p w14:paraId="2F17501D" w14:textId="1BD57142" w:rsidR="00040678" w:rsidRPr="001A2766" w:rsidRDefault="00040678" w:rsidP="001A2766">
      <w:pPr>
        <w:spacing w:line="360" w:lineRule="auto"/>
        <w:jc w:val="both"/>
        <w:rPr>
          <w:rFonts w:asciiTheme="minorHAnsi" w:hAnsiTheme="minorHAnsi"/>
          <w:color w:val="000000" w:themeColor="text1"/>
        </w:rPr>
      </w:pPr>
      <w:r w:rsidRPr="001A2766">
        <w:rPr>
          <w:rFonts w:asciiTheme="minorHAnsi" w:hAnsiTheme="minorHAnsi"/>
          <w:color w:val="000000" w:themeColor="text1"/>
        </w:rPr>
        <w:t xml:space="preserve">LBA (Luria- Broth Agar) was melted and </w:t>
      </w:r>
      <w:r w:rsidR="00BC533C" w:rsidRPr="001A2766">
        <w:rPr>
          <w:rFonts w:asciiTheme="minorHAnsi" w:hAnsiTheme="minorHAnsi"/>
          <w:color w:val="000000" w:themeColor="text1"/>
        </w:rPr>
        <w:t>carbenicillin (100 µg/ml) was added when cool</w:t>
      </w:r>
      <w:r w:rsidRPr="001A2766">
        <w:rPr>
          <w:rFonts w:asciiTheme="minorHAnsi" w:hAnsiTheme="minorHAnsi"/>
          <w:color w:val="000000" w:themeColor="text1"/>
        </w:rPr>
        <w:t>. LBA plates were poured and left to set. </w:t>
      </w:r>
    </w:p>
    <w:p w14:paraId="2C69466C" w14:textId="77777777" w:rsidR="00040678" w:rsidRPr="001A2766" w:rsidRDefault="00040678" w:rsidP="001A2766">
      <w:pPr>
        <w:spacing w:line="360" w:lineRule="auto"/>
        <w:jc w:val="both"/>
        <w:rPr>
          <w:rFonts w:asciiTheme="minorHAnsi" w:hAnsiTheme="minorHAnsi"/>
          <w:color w:val="000000" w:themeColor="text1"/>
        </w:rPr>
      </w:pPr>
    </w:p>
    <w:p w14:paraId="5DBF6790" w14:textId="77777777" w:rsidR="00040678" w:rsidRPr="001A2766" w:rsidRDefault="00040678" w:rsidP="001A2766">
      <w:pPr>
        <w:pStyle w:val="NormalWeb"/>
        <w:spacing w:before="0" w:beforeAutospacing="0" w:after="0" w:afterAutospacing="0" w:line="360" w:lineRule="auto"/>
        <w:jc w:val="both"/>
        <w:rPr>
          <w:rFonts w:asciiTheme="minorHAnsi" w:hAnsiTheme="minorHAnsi"/>
          <w:color w:val="000000" w:themeColor="text1"/>
        </w:rPr>
      </w:pPr>
      <w:r w:rsidRPr="001A2766">
        <w:rPr>
          <w:rFonts w:asciiTheme="minorHAnsi" w:hAnsiTheme="minorHAnsi"/>
          <w:color w:val="000000" w:themeColor="text1"/>
        </w:rPr>
        <w:t>Cells were mixed by inversion post incubation. 50 µL and 150 µL of culture were spread evenly. Plates were incubated in a stationary 37°C incubator overnight.</w:t>
      </w:r>
    </w:p>
    <w:p w14:paraId="12F4E059" w14:textId="77777777" w:rsidR="00040678" w:rsidRPr="001A2766" w:rsidRDefault="00040678" w:rsidP="001A2766">
      <w:pPr>
        <w:spacing w:line="360" w:lineRule="auto"/>
        <w:jc w:val="both"/>
        <w:rPr>
          <w:rFonts w:asciiTheme="minorHAnsi" w:hAnsiTheme="minorHAnsi"/>
          <w:color w:val="000000" w:themeColor="text1"/>
        </w:rPr>
      </w:pPr>
    </w:p>
    <w:p w14:paraId="574F726C" w14:textId="10C99867" w:rsidR="00040678" w:rsidRPr="001A2766" w:rsidRDefault="00040678" w:rsidP="001A2766">
      <w:pPr>
        <w:pStyle w:val="NormalWeb"/>
        <w:spacing w:before="0" w:beforeAutospacing="0" w:after="0" w:afterAutospacing="0" w:line="360" w:lineRule="auto"/>
        <w:jc w:val="both"/>
        <w:rPr>
          <w:rFonts w:asciiTheme="minorHAnsi" w:hAnsiTheme="minorHAnsi"/>
          <w:color w:val="000000" w:themeColor="text1"/>
        </w:rPr>
      </w:pPr>
      <w:r w:rsidRPr="001A2766">
        <w:rPr>
          <w:rFonts w:asciiTheme="minorHAnsi" w:hAnsiTheme="minorHAnsi"/>
          <w:color w:val="000000" w:themeColor="text1"/>
        </w:rPr>
        <w:t xml:space="preserve">A single colony was picked from the freshly streaked plates and inoculated into 5 mL overnight culture with the relevant antibiotic, incubating at 37°C </w:t>
      </w:r>
      <w:r w:rsidR="00F6007D" w:rsidRPr="001A2766">
        <w:rPr>
          <w:rFonts w:asciiTheme="minorHAnsi" w:hAnsiTheme="minorHAnsi"/>
          <w:color w:val="000000" w:themeColor="text1"/>
        </w:rPr>
        <w:t>with shaking at 180 RPM</w:t>
      </w:r>
      <w:r w:rsidRPr="001A2766">
        <w:rPr>
          <w:rFonts w:asciiTheme="minorHAnsi" w:hAnsiTheme="minorHAnsi"/>
          <w:color w:val="000000" w:themeColor="text1"/>
        </w:rPr>
        <w:t>.</w:t>
      </w:r>
    </w:p>
    <w:p w14:paraId="1DE58D00" w14:textId="38E57E73" w:rsidR="00040678" w:rsidRPr="001A2766" w:rsidRDefault="00040678" w:rsidP="001A2766">
      <w:pPr>
        <w:pStyle w:val="NormalWeb"/>
        <w:spacing w:before="0" w:beforeAutospacing="0" w:after="0" w:afterAutospacing="0" w:line="360" w:lineRule="auto"/>
        <w:jc w:val="both"/>
        <w:rPr>
          <w:rFonts w:asciiTheme="minorHAnsi" w:hAnsiTheme="minorHAnsi"/>
          <w:color w:val="000000" w:themeColor="text1"/>
        </w:rPr>
      </w:pPr>
      <w:r w:rsidRPr="001A2766">
        <w:rPr>
          <w:rFonts w:asciiTheme="minorHAnsi" w:hAnsiTheme="minorHAnsi"/>
          <w:color w:val="000000" w:themeColor="text1"/>
        </w:rPr>
        <w:t>The full 5 mL overnight culture was used to inoculate a 150 mL day culture of sterile LB media in a conical flask containing 50 µg/ mL carbenicillin. The mixture was incubated at 37°C with 1</w:t>
      </w:r>
      <w:r w:rsidR="004B6963" w:rsidRPr="001A2766">
        <w:rPr>
          <w:rFonts w:asciiTheme="minorHAnsi" w:hAnsiTheme="minorHAnsi"/>
          <w:color w:val="000000" w:themeColor="text1"/>
        </w:rPr>
        <w:t>8</w:t>
      </w:r>
      <w:r w:rsidRPr="001A2766">
        <w:rPr>
          <w:rFonts w:asciiTheme="minorHAnsi" w:hAnsiTheme="minorHAnsi"/>
          <w:color w:val="000000" w:themeColor="text1"/>
        </w:rPr>
        <w:t>0 rpm shaking for 3 hours.   </w:t>
      </w:r>
    </w:p>
    <w:p w14:paraId="05A79FA5" w14:textId="77777777" w:rsidR="004B6963" w:rsidRPr="001A2766" w:rsidRDefault="004B6963" w:rsidP="001A2766">
      <w:pPr>
        <w:pStyle w:val="NormalWeb"/>
        <w:spacing w:before="0" w:beforeAutospacing="0" w:after="0" w:afterAutospacing="0" w:line="360" w:lineRule="auto"/>
        <w:jc w:val="both"/>
        <w:rPr>
          <w:rFonts w:asciiTheme="minorHAnsi" w:hAnsiTheme="minorHAnsi"/>
          <w:color w:val="000000" w:themeColor="text1"/>
        </w:rPr>
      </w:pPr>
    </w:p>
    <w:p w14:paraId="0A5F04D5" w14:textId="2089CCDA" w:rsidR="00040678" w:rsidRPr="001A2766" w:rsidRDefault="00040678" w:rsidP="001A2766">
      <w:pPr>
        <w:pStyle w:val="NormalWeb"/>
        <w:spacing w:before="0" w:beforeAutospacing="0" w:after="0" w:afterAutospacing="0" w:line="360" w:lineRule="auto"/>
        <w:jc w:val="both"/>
        <w:rPr>
          <w:rFonts w:asciiTheme="minorHAnsi" w:hAnsiTheme="minorHAnsi"/>
          <w:color w:val="000000" w:themeColor="text1"/>
        </w:rPr>
      </w:pPr>
      <w:r w:rsidRPr="001A2766">
        <w:rPr>
          <w:rFonts w:asciiTheme="minorHAnsi" w:hAnsiTheme="minorHAnsi"/>
          <w:color w:val="000000" w:themeColor="text1"/>
        </w:rPr>
        <w:t>2 L</w:t>
      </w:r>
      <w:r w:rsidR="00BC533C" w:rsidRPr="001A2766">
        <w:rPr>
          <w:rFonts w:asciiTheme="minorHAnsi" w:hAnsiTheme="minorHAnsi"/>
          <w:color w:val="000000" w:themeColor="text1"/>
        </w:rPr>
        <w:t xml:space="preserve"> </w:t>
      </w:r>
      <w:r w:rsidR="00BC533C" w:rsidRPr="001A2766">
        <w:rPr>
          <w:rFonts w:asciiTheme="minorHAnsi" w:hAnsiTheme="minorHAnsi"/>
          <w:color w:val="000000" w:themeColor="text1"/>
          <w:highlight w:val="red"/>
        </w:rPr>
        <w:t>conical</w:t>
      </w:r>
      <w:r w:rsidR="00BC533C" w:rsidRPr="001A2766">
        <w:rPr>
          <w:rFonts w:asciiTheme="minorHAnsi" w:hAnsiTheme="minorHAnsi"/>
          <w:color w:val="000000" w:themeColor="text1"/>
        </w:rPr>
        <w:t xml:space="preserve"> </w:t>
      </w:r>
      <w:r w:rsidRPr="001A2766">
        <w:rPr>
          <w:rFonts w:asciiTheme="minorHAnsi" w:hAnsiTheme="minorHAnsi"/>
          <w:color w:val="000000" w:themeColor="text1"/>
        </w:rPr>
        <w:t>flasks were prepared with TB autoinduction media</w:t>
      </w:r>
      <w:r w:rsidR="00893B1D" w:rsidRPr="001A2766">
        <w:rPr>
          <w:rFonts w:asciiTheme="minorHAnsi" w:hAnsiTheme="minorHAnsi"/>
          <w:color w:val="000000" w:themeColor="text1"/>
        </w:rPr>
        <w:t xml:space="preserve"> </w:t>
      </w:r>
      <w:r w:rsidRPr="001A2766">
        <w:rPr>
          <w:rFonts w:asciiTheme="minorHAnsi" w:hAnsiTheme="minorHAnsi"/>
          <w:color w:val="000000" w:themeColor="text1"/>
        </w:rPr>
        <w:t>(</w:t>
      </w:r>
      <w:proofErr w:type="spellStart"/>
      <w:r w:rsidRPr="001A2766">
        <w:rPr>
          <w:rFonts w:asciiTheme="minorHAnsi" w:hAnsiTheme="minorHAnsi"/>
          <w:color w:val="000000" w:themeColor="text1"/>
          <w:shd w:val="clear" w:color="auto" w:fill="FFFFFF"/>
        </w:rPr>
        <w:t>Formedium</w:t>
      </w:r>
      <w:proofErr w:type="spellEnd"/>
      <w:r w:rsidRPr="001A2766">
        <w:rPr>
          <w:rFonts w:asciiTheme="minorHAnsi" w:hAnsiTheme="minorHAnsi"/>
          <w:color w:val="000000" w:themeColor="text1"/>
          <w:shd w:val="clear" w:color="auto" w:fill="FFFFFF"/>
        </w:rPr>
        <w:t xml:space="preserve">, </w:t>
      </w:r>
      <w:proofErr w:type="spellStart"/>
      <w:r w:rsidRPr="001A2766">
        <w:rPr>
          <w:rFonts w:asciiTheme="minorHAnsi" w:hAnsiTheme="minorHAnsi"/>
          <w:color w:val="000000" w:themeColor="text1"/>
          <w:shd w:val="clear" w:color="auto" w:fill="FFFFFF"/>
        </w:rPr>
        <w:t>Hunstanston</w:t>
      </w:r>
      <w:proofErr w:type="spellEnd"/>
      <w:r w:rsidRPr="001A2766">
        <w:rPr>
          <w:rFonts w:asciiTheme="minorHAnsi" w:hAnsiTheme="minorHAnsi"/>
          <w:color w:val="000000" w:themeColor="text1"/>
          <w:shd w:val="clear" w:color="auto" w:fill="FFFFFF"/>
        </w:rPr>
        <w:t>, UK)</w:t>
      </w:r>
      <w:r w:rsidR="00893B1D" w:rsidRPr="001A2766">
        <w:rPr>
          <w:rFonts w:asciiTheme="minorHAnsi" w:hAnsiTheme="minorHAnsi"/>
          <w:color w:val="000000" w:themeColor="text1"/>
        </w:rPr>
        <w:t xml:space="preserve">. Media was </w:t>
      </w:r>
      <w:r w:rsidRPr="001A2766">
        <w:rPr>
          <w:rFonts w:asciiTheme="minorHAnsi" w:hAnsiTheme="minorHAnsi"/>
          <w:color w:val="000000" w:themeColor="text1"/>
        </w:rPr>
        <w:t>made up with 500 mL distilled water</w:t>
      </w:r>
      <w:r w:rsidR="00BC533C" w:rsidRPr="001A2766">
        <w:rPr>
          <w:rFonts w:asciiTheme="minorHAnsi" w:hAnsiTheme="minorHAnsi"/>
          <w:color w:val="000000" w:themeColor="text1"/>
        </w:rPr>
        <w:t>,</w:t>
      </w:r>
      <w:r w:rsidRPr="001A2766">
        <w:rPr>
          <w:rFonts w:asciiTheme="minorHAnsi" w:hAnsiTheme="minorHAnsi"/>
          <w:color w:val="000000" w:themeColor="text1"/>
        </w:rPr>
        <w:t xml:space="preserve"> </w:t>
      </w:r>
      <w:r w:rsidR="00F6007D" w:rsidRPr="001A2766">
        <w:rPr>
          <w:rFonts w:asciiTheme="minorHAnsi" w:hAnsiTheme="minorHAnsi"/>
          <w:color w:val="000000" w:themeColor="text1"/>
        </w:rPr>
        <w:t>sterilised by autoclaving</w:t>
      </w:r>
      <w:r w:rsidRPr="001A2766">
        <w:rPr>
          <w:rFonts w:asciiTheme="minorHAnsi" w:hAnsiTheme="minorHAnsi"/>
          <w:color w:val="000000" w:themeColor="text1"/>
        </w:rPr>
        <w:t xml:space="preserve">. 10 mL day culture was added alongside 2 mL </w:t>
      </w:r>
      <w:r w:rsidR="00F6007D" w:rsidRPr="001A2766">
        <w:rPr>
          <w:rFonts w:asciiTheme="minorHAnsi" w:hAnsiTheme="minorHAnsi"/>
          <w:color w:val="000000" w:themeColor="text1"/>
        </w:rPr>
        <w:t xml:space="preserve">sterile </w:t>
      </w:r>
      <w:r w:rsidRPr="001A2766">
        <w:rPr>
          <w:rFonts w:asciiTheme="minorHAnsi" w:hAnsiTheme="minorHAnsi"/>
          <w:color w:val="000000" w:themeColor="text1"/>
        </w:rPr>
        <w:t>glycerol and 50 µg/ mL ampicillin. The flasks were incubated at 37 °C with 180 rpm shaking until </w:t>
      </w:r>
      <w:r w:rsidR="00893B1D" w:rsidRPr="001A2766">
        <w:rPr>
          <w:rFonts w:asciiTheme="minorHAnsi" w:hAnsiTheme="minorHAnsi"/>
          <w:color w:val="000000" w:themeColor="text1"/>
        </w:rPr>
        <w:t>OD</w:t>
      </w:r>
      <w:r w:rsidR="00893B1D" w:rsidRPr="001A2766">
        <w:rPr>
          <w:rFonts w:asciiTheme="minorHAnsi" w:hAnsiTheme="minorHAnsi"/>
          <w:color w:val="000000" w:themeColor="text1"/>
          <w:vertAlign w:val="subscript"/>
        </w:rPr>
        <w:t>600</w:t>
      </w:r>
      <w:r w:rsidR="00893B1D" w:rsidRPr="001A2766">
        <w:rPr>
          <w:rFonts w:asciiTheme="minorHAnsi" w:hAnsiTheme="minorHAnsi"/>
          <w:color w:val="000000" w:themeColor="text1"/>
        </w:rPr>
        <w:t>=</w:t>
      </w:r>
      <w:r w:rsidRPr="001A2766">
        <w:rPr>
          <w:rFonts w:asciiTheme="minorHAnsi" w:hAnsiTheme="minorHAnsi"/>
          <w:color w:val="000000" w:themeColor="text1"/>
        </w:rPr>
        <w:t xml:space="preserve"> 0.6 was </w:t>
      </w:r>
      <w:r w:rsidR="00F6007D" w:rsidRPr="001A2766">
        <w:rPr>
          <w:rFonts w:asciiTheme="minorHAnsi" w:hAnsiTheme="minorHAnsi"/>
          <w:color w:val="000000" w:themeColor="text1"/>
        </w:rPr>
        <w:t>reached</w:t>
      </w:r>
      <w:r w:rsidRPr="001A2766">
        <w:rPr>
          <w:rFonts w:asciiTheme="minorHAnsi" w:hAnsiTheme="minorHAnsi"/>
          <w:color w:val="000000" w:themeColor="text1"/>
        </w:rPr>
        <w:t xml:space="preserve">. </w:t>
      </w:r>
      <w:r w:rsidR="00893B1D" w:rsidRPr="001A2766">
        <w:rPr>
          <w:rFonts w:asciiTheme="minorHAnsi" w:hAnsiTheme="minorHAnsi"/>
          <w:color w:val="000000" w:themeColor="text1"/>
        </w:rPr>
        <w:t>T</w:t>
      </w:r>
      <w:r w:rsidRPr="001A2766">
        <w:rPr>
          <w:rFonts w:asciiTheme="minorHAnsi" w:hAnsiTheme="minorHAnsi"/>
          <w:color w:val="000000" w:themeColor="text1"/>
        </w:rPr>
        <w:t>he</w:t>
      </w:r>
      <w:r w:rsidR="00893B1D" w:rsidRPr="001A2766">
        <w:rPr>
          <w:rFonts w:asciiTheme="minorHAnsi" w:hAnsiTheme="minorHAnsi"/>
          <w:color w:val="000000" w:themeColor="text1"/>
        </w:rPr>
        <w:t xml:space="preserve"> t</w:t>
      </w:r>
      <w:r w:rsidRPr="001A2766">
        <w:rPr>
          <w:rFonts w:asciiTheme="minorHAnsi" w:hAnsiTheme="minorHAnsi"/>
          <w:color w:val="000000" w:themeColor="text1"/>
        </w:rPr>
        <w:t>emperature</w:t>
      </w:r>
      <w:r w:rsidR="00893B1D" w:rsidRPr="001A2766">
        <w:rPr>
          <w:rFonts w:asciiTheme="minorHAnsi" w:hAnsiTheme="minorHAnsi"/>
          <w:color w:val="000000" w:themeColor="text1"/>
        </w:rPr>
        <w:t xml:space="preserve"> </w:t>
      </w:r>
      <w:r w:rsidRPr="001A2766">
        <w:rPr>
          <w:rFonts w:asciiTheme="minorHAnsi" w:hAnsiTheme="minorHAnsi"/>
          <w:color w:val="000000" w:themeColor="text1"/>
        </w:rPr>
        <w:t xml:space="preserve">was reduced to 25 °C and 100 </w:t>
      </w:r>
      <w:proofErr w:type="spellStart"/>
      <w:r w:rsidRPr="001A2766">
        <w:rPr>
          <w:rFonts w:asciiTheme="minorHAnsi" w:hAnsiTheme="minorHAnsi"/>
          <w:color w:val="000000" w:themeColor="text1"/>
        </w:rPr>
        <w:t>μM</w:t>
      </w:r>
      <w:proofErr w:type="spellEnd"/>
      <w:r w:rsidRPr="001A2766">
        <w:rPr>
          <w:rFonts w:asciiTheme="minorHAnsi" w:hAnsiTheme="minorHAnsi"/>
          <w:color w:val="000000" w:themeColor="text1"/>
        </w:rPr>
        <w:t xml:space="preserve"> δ-</w:t>
      </w:r>
      <w:proofErr w:type="spellStart"/>
      <w:r w:rsidRPr="001A2766">
        <w:rPr>
          <w:rFonts w:asciiTheme="minorHAnsi" w:hAnsiTheme="minorHAnsi"/>
          <w:color w:val="000000" w:themeColor="text1"/>
        </w:rPr>
        <w:t>aminolevulinic</w:t>
      </w:r>
      <w:proofErr w:type="spellEnd"/>
      <w:r w:rsidRPr="001A2766">
        <w:rPr>
          <w:rFonts w:asciiTheme="minorHAnsi" w:hAnsiTheme="minorHAnsi"/>
          <w:color w:val="000000" w:themeColor="text1"/>
        </w:rPr>
        <w:t xml:space="preserve"> acid (ΔALA) heme precursor (</w:t>
      </w:r>
      <w:r w:rsidR="00F6007D" w:rsidRPr="001A2766">
        <w:rPr>
          <w:rFonts w:asciiTheme="minorHAnsi" w:hAnsiTheme="minorHAnsi"/>
          <w:color w:val="000000" w:themeColor="text1"/>
        </w:rPr>
        <w:t xml:space="preserve">from a </w:t>
      </w:r>
      <w:r w:rsidR="004D7E56" w:rsidRPr="001A2766">
        <w:rPr>
          <w:rFonts w:asciiTheme="minorHAnsi" w:hAnsiTheme="minorHAnsi"/>
          <w:color w:val="000000" w:themeColor="text1"/>
        </w:rPr>
        <w:t>100</w:t>
      </w:r>
      <w:r w:rsidR="00F6007D" w:rsidRPr="001A2766">
        <w:rPr>
          <w:rFonts w:asciiTheme="minorHAnsi" w:hAnsiTheme="minorHAnsi"/>
          <w:color w:val="000000" w:themeColor="text1"/>
        </w:rPr>
        <w:t xml:space="preserve"> mM stock prepared in ultrapure water and filter sterilised</w:t>
      </w:r>
      <w:r w:rsidRPr="001A2766">
        <w:rPr>
          <w:rFonts w:asciiTheme="minorHAnsi" w:hAnsiTheme="minorHAnsi"/>
          <w:color w:val="000000" w:themeColor="text1"/>
        </w:rPr>
        <w:t>) was added. </w:t>
      </w:r>
    </w:p>
    <w:p w14:paraId="7A490BF5" w14:textId="77777777" w:rsidR="00040678" w:rsidRPr="001A2766" w:rsidRDefault="00040678" w:rsidP="001A2766">
      <w:pPr>
        <w:spacing w:line="360" w:lineRule="auto"/>
        <w:jc w:val="both"/>
        <w:rPr>
          <w:rFonts w:asciiTheme="minorHAnsi" w:hAnsiTheme="minorHAnsi"/>
          <w:color w:val="000000" w:themeColor="text1"/>
        </w:rPr>
      </w:pPr>
    </w:p>
    <w:p w14:paraId="5F5CB920" w14:textId="211C0ED5" w:rsidR="00040678" w:rsidRPr="001A2766" w:rsidRDefault="00040678" w:rsidP="001A2766">
      <w:pPr>
        <w:pStyle w:val="NormalWeb"/>
        <w:spacing w:before="0" w:beforeAutospacing="0" w:after="0" w:afterAutospacing="0" w:line="360" w:lineRule="auto"/>
        <w:jc w:val="both"/>
        <w:rPr>
          <w:rFonts w:asciiTheme="minorHAnsi" w:hAnsiTheme="minorHAnsi"/>
          <w:color w:val="000000" w:themeColor="text1"/>
        </w:rPr>
      </w:pPr>
      <w:r w:rsidRPr="001A2766">
        <w:rPr>
          <w:rFonts w:asciiTheme="minorHAnsi" w:hAnsiTheme="minorHAnsi"/>
          <w:color w:val="000000" w:themeColor="text1"/>
        </w:rPr>
        <w:t xml:space="preserve">After a further 24 hours the bacterial cells were harvested </w:t>
      </w:r>
      <w:r w:rsidR="00F6007D" w:rsidRPr="001A2766">
        <w:rPr>
          <w:rFonts w:asciiTheme="minorHAnsi" w:hAnsiTheme="minorHAnsi"/>
          <w:color w:val="000000" w:themeColor="text1"/>
        </w:rPr>
        <w:t xml:space="preserve">by </w:t>
      </w:r>
      <w:r w:rsidRPr="001A2766">
        <w:rPr>
          <w:rFonts w:asciiTheme="minorHAnsi" w:hAnsiTheme="minorHAnsi"/>
          <w:color w:val="000000" w:themeColor="text1"/>
        </w:rPr>
        <w:t xml:space="preserve">centrifugation with a Beckman Coulter Avanti J- 26 XP centrifuge and a Beckman JLA8.1 rotor (6000 rpm, 10 minutes, 4 °C). The observed pellet colour was noted and the pellet was resuspended in </w:t>
      </w:r>
      <w:r w:rsidR="00BC533C" w:rsidRPr="001A2766">
        <w:rPr>
          <w:rFonts w:asciiTheme="minorHAnsi" w:hAnsiTheme="minorHAnsi"/>
          <w:color w:val="000000" w:themeColor="text1"/>
        </w:rPr>
        <w:t>B</w:t>
      </w:r>
      <w:r w:rsidRPr="001A2766">
        <w:rPr>
          <w:rFonts w:asciiTheme="minorHAnsi" w:hAnsiTheme="minorHAnsi"/>
          <w:color w:val="000000" w:themeColor="text1"/>
        </w:rPr>
        <w:t xml:space="preserve">uffer B. The suspension was centrifuged again (6000 rpm, 10 minutes, 4 °C). The pellets were weighed and frozen at -20 °C until </w:t>
      </w:r>
      <w:r w:rsidR="00893B1D" w:rsidRPr="001A2766">
        <w:rPr>
          <w:rFonts w:asciiTheme="minorHAnsi" w:hAnsiTheme="minorHAnsi"/>
          <w:color w:val="000000" w:themeColor="text1"/>
        </w:rPr>
        <w:t xml:space="preserve">cell </w:t>
      </w:r>
      <w:r w:rsidRPr="001A2766">
        <w:rPr>
          <w:rFonts w:asciiTheme="minorHAnsi" w:hAnsiTheme="minorHAnsi"/>
          <w:color w:val="000000" w:themeColor="text1"/>
        </w:rPr>
        <w:t>lysis and purification was carried out. </w:t>
      </w:r>
    </w:p>
    <w:p w14:paraId="0336FC09" w14:textId="77777777" w:rsidR="00040678" w:rsidRPr="001A2766" w:rsidRDefault="00040678" w:rsidP="001A2766">
      <w:pPr>
        <w:spacing w:after="240" w:line="360" w:lineRule="auto"/>
        <w:jc w:val="both"/>
        <w:rPr>
          <w:rFonts w:asciiTheme="minorHAnsi" w:hAnsiTheme="minorHAnsi"/>
          <w:color w:val="000000" w:themeColor="text1"/>
        </w:rPr>
      </w:pPr>
    </w:p>
    <w:p w14:paraId="6F6F9EF6" w14:textId="486D1684" w:rsidR="00040678" w:rsidRPr="001A2766" w:rsidRDefault="00146682" w:rsidP="001A2766">
      <w:pPr>
        <w:pStyle w:val="Heading2"/>
        <w:spacing w:line="360" w:lineRule="auto"/>
        <w:jc w:val="both"/>
        <w:rPr>
          <w:rFonts w:asciiTheme="minorHAnsi" w:hAnsiTheme="minorHAnsi"/>
          <w:color w:val="000000" w:themeColor="text1"/>
        </w:rPr>
      </w:pPr>
      <w:bookmarkStart w:id="58" w:name="_Toc60561253"/>
      <w:r w:rsidRPr="001A2766">
        <w:rPr>
          <w:rFonts w:asciiTheme="minorHAnsi" w:hAnsiTheme="minorHAnsi"/>
          <w:color w:val="000000" w:themeColor="text1"/>
        </w:rPr>
        <w:lastRenderedPageBreak/>
        <w:t>2.</w:t>
      </w:r>
      <w:r w:rsidR="00F43AE8" w:rsidRPr="001A2766">
        <w:rPr>
          <w:rFonts w:asciiTheme="minorHAnsi" w:hAnsiTheme="minorHAnsi"/>
          <w:color w:val="000000" w:themeColor="text1"/>
        </w:rPr>
        <w:t>6</w:t>
      </w:r>
      <w:r w:rsidRPr="001A2766">
        <w:rPr>
          <w:rFonts w:asciiTheme="minorHAnsi" w:hAnsiTheme="minorHAnsi"/>
          <w:color w:val="000000" w:themeColor="text1"/>
        </w:rPr>
        <w:t xml:space="preserve"> </w:t>
      </w:r>
      <w:r w:rsidR="00040678" w:rsidRPr="001A2766">
        <w:rPr>
          <w:rFonts w:asciiTheme="minorHAnsi" w:hAnsiTheme="minorHAnsi"/>
          <w:color w:val="000000" w:themeColor="text1"/>
        </w:rPr>
        <w:t>Lysis and Purification of WT and DM full length</w:t>
      </w:r>
      <w:bookmarkEnd w:id="58"/>
    </w:p>
    <w:p w14:paraId="6BC12233" w14:textId="37A40905" w:rsidR="00040678" w:rsidRPr="001A2766" w:rsidRDefault="00040678" w:rsidP="001A2766">
      <w:pPr>
        <w:pStyle w:val="Heading2"/>
        <w:spacing w:line="360" w:lineRule="auto"/>
        <w:jc w:val="both"/>
        <w:rPr>
          <w:rFonts w:asciiTheme="minorHAnsi" w:hAnsiTheme="minorHAnsi"/>
          <w:color w:val="000000" w:themeColor="text1"/>
        </w:rPr>
      </w:pPr>
      <w:r w:rsidRPr="001A2766">
        <w:rPr>
          <w:rFonts w:asciiTheme="minorHAnsi" w:hAnsiTheme="minorHAnsi"/>
          <w:color w:val="000000" w:themeColor="text1"/>
        </w:rPr>
        <w:t> </w:t>
      </w:r>
    </w:p>
    <w:p w14:paraId="6B49F30A" w14:textId="77777777" w:rsidR="00040678" w:rsidRPr="001A2766" w:rsidRDefault="00040678" w:rsidP="001A2766">
      <w:pPr>
        <w:spacing w:line="360" w:lineRule="auto"/>
        <w:jc w:val="both"/>
        <w:rPr>
          <w:rFonts w:asciiTheme="minorHAnsi" w:hAnsiTheme="minorHAnsi"/>
          <w:color w:val="000000" w:themeColor="text1"/>
        </w:rPr>
      </w:pPr>
    </w:p>
    <w:p w14:paraId="0EFDB1DC" w14:textId="4B49AC5A" w:rsidR="00040678" w:rsidRPr="001A2766" w:rsidRDefault="00040678" w:rsidP="001A2766">
      <w:pPr>
        <w:pStyle w:val="NormalWeb"/>
        <w:spacing w:before="0" w:beforeAutospacing="0" w:after="0" w:afterAutospacing="0" w:line="360" w:lineRule="auto"/>
        <w:jc w:val="both"/>
        <w:rPr>
          <w:color w:val="000000" w:themeColor="text1"/>
        </w:rPr>
      </w:pPr>
      <w:r w:rsidRPr="001A2766">
        <w:rPr>
          <w:rFonts w:asciiTheme="minorHAnsi" w:hAnsiTheme="minorHAnsi"/>
          <w:color w:val="000000" w:themeColor="text1"/>
        </w:rPr>
        <w:t xml:space="preserve">The cell pellet was thawed on ice and gradually resuspended in ice- cold buffer </w:t>
      </w:r>
      <w:r w:rsidR="00893B1D" w:rsidRPr="001A2766">
        <w:rPr>
          <w:rFonts w:asciiTheme="minorHAnsi" w:hAnsiTheme="minorHAnsi"/>
          <w:color w:val="000000" w:themeColor="text1"/>
        </w:rPr>
        <w:t>B</w:t>
      </w:r>
      <w:r w:rsidRPr="001A2766">
        <w:rPr>
          <w:rFonts w:asciiTheme="minorHAnsi" w:hAnsiTheme="minorHAnsi"/>
          <w:color w:val="000000" w:themeColor="text1"/>
        </w:rPr>
        <w:t xml:space="preserve">. Protease inhibitor cocktail (Roche Applied Science, Welwyn Garden City, UK) 1 EDTA- free </w:t>
      </w:r>
      <w:proofErr w:type="spellStart"/>
      <w:r w:rsidRPr="001A2766">
        <w:rPr>
          <w:rFonts w:asciiTheme="minorHAnsi" w:hAnsiTheme="minorHAnsi"/>
          <w:color w:val="000000" w:themeColor="text1"/>
        </w:rPr>
        <w:t>cOmplete</w:t>
      </w:r>
      <w:r w:rsidRPr="001A2766">
        <w:rPr>
          <w:rFonts w:asciiTheme="minorHAnsi" w:hAnsiTheme="minorHAnsi"/>
          <w:color w:val="000000" w:themeColor="text1"/>
          <w:vertAlign w:val="superscript"/>
        </w:rPr>
        <w:t>TM</w:t>
      </w:r>
      <w:proofErr w:type="spellEnd"/>
      <w:r w:rsidRPr="001A2766">
        <w:rPr>
          <w:rFonts w:asciiTheme="minorHAnsi" w:hAnsiTheme="minorHAnsi"/>
          <w:color w:val="000000" w:themeColor="text1"/>
          <w:vertAlign w:val="superscript"/>
        </w:rPr>
        <w:t xml:space="preserve"> </w:t>
      </w:r>
      <w:r w:rsidRPr="001A2766">
        <w:rPr>
          <w:rFonts w:asciiTheme="minorHAnsi" w:hAnsiTheme="minorHAnsi"/>
          <w:color w:val="000000" w:themeColor="text1"/>
        </w:rPr>
        <w:t>tablet per 100mL, 10 ug/mL DNase (Merck, Nottingham, UK</w:t>
      </w:r>
      <w:r w:rsidR="004B6963" w:rsidRPr="001A2766">
        <w:rPr>
          <w:rFonts w:asciiTheme="minorHAnsi" w:hAnsiTheme="minorHAnsi"/>
          <w:color w:val="000000" w:themeColor="text1"/>
        </w:rPr>
        <w:t>)</w:t>
      </w:r>
      <w:r w:rsidRPr="001A2766">
        <w:rPr>
          <w:rFonts w:asciiTheme="minorHAnsi" w:hAnsiTheme="minorHAnsi"/>
          <w:color w:val="000000" w:themeColor="text1"/>
        </w:rPr>
        <w:t xml:space="preserve">. The cell suspension was then lysed by sonication on ice (35 % amplitude, 12 x 10 second pulses. 50 seconds between pulses, for 30 minutes, </w:t>
      </w:r>
      <w:proofErr w:type="spellStart"/>
      <w:r w:rsidRPr="001A2766">
        <w:rPr>
          <w:rFonts w:asciiTheme="minorHAnsi" w:hAnsiTheme="minorHAnsi"/>
          <w:color w:val="000000" w:themeColor="text1"/>
        </w:rPr>
        <w:t>Bandelin</w:t>
      </w:r>
      <w:proofErr w:type="spellEnd"/>
      <w:r w:rsidRPr="001A2766">
        <w:rPr>
          <w:rFonts w:asciiTheme="minorHAnsi" w:hAnsiTheme="minorHAnsi"/>
          <w:color w:val="000000" w:themeColor="text1"/>
        </w:rPr>
        <w:t xml:space="preserve"> </w:t>
      </w:r>
      <w:proofErr w:type="spellStart"/>
      <w:r w:rsidRPr="001A2766">
        <w:rPr>
          <w:rFonts w:asciiTheme="minorHAnsi" w:hAnsiTheme="minorHAnsi"/>
          <w:color w:val="000000" w:themeColor="text1"/>
        </w:rPr>
        <w:t>Sonopuls</w:t>
      </w:r>
      <w:proofErr w:type="spellEnd"/>
      <w:r w:rsidRPr="001A2766">
        <w:rPr>
          <w:rFonts w:asciiTheme="minorHAnsi" w:hAnsiTheme="minorHAnsi"/>
          <w:color w:val="000000" w:themeColor="text1"/>
        </w:rPr>
        <w:t xml:space="preserve">). The cell lysate was clarified via centrifugation </w:t>
      </w:r>
      <w:r w:rsidR="004D7E56" w:rsidRPr="001A2766">
        <w:rPr>
          <w:rFonts w:asciiTheme="minorHAnsi" w:hAnsiTheme="minorHAnsi"/>
          <w:color w:val="000000" w:themeColor="text1"/>
        </w:rPr>
        <w:t>(18000 RPM</w:t>
      </w:r>
      <w:r w:rsidRPr="001A2766">
        <w:rPr>
          <w:rFonts w:asciiTheme="minorHAnsi" w:hAnsiTheme="minorHAnsi"/>
          <w:color w:val="000000" w:themeColor="text1"/>
        </w:rPr>
        <w:t xml:space="preserve"> in JA 25.50 </w:t>
      </w:r>
      <w:r w:rsidRPr="001A2766">
        <w:rPr>
          <w:rFonts w:asciiTheme="minorHAnsi" w:hAnsiTheme="minorHAnsi"/>
          <w:color w:val="000000" w:themeColor="text1"/>
          <w:highlight w:val="green"/>
        </w:rPr>
        <w:t xml:space="preserve">rotor in a </w:t>
      </w:r>
      <w:r w:rsidR="004D7E56" w:rsidRPr="001A2766">
        <w:rPr>
          <w:rFonts w:asciiTheme="minorHAnsi" w:hAnsiTheme="minorHAnsi"/>
          <w:color w:val="000000" w:themeColor="text1"/>
          <w:highlight w:val="green"/>
        </w:rPr>
        <w:t>Avanti J Series Beckman centrifuge?)</w:t>
      </w:r>
      <w:r w:rsidRPr="001A2766">
        <w:rPr>
          <w:rFonts w:asciiTheme="minorHAnsi" w:hAnsiTheme="minorHAnsi"/>
          <w:color w:val="000000" w:themeColor="text1"/>
          <w:highlight w:val="green"/>
        </w:rPr>
        <w:t xml:space="preserve"> for</w:t>
      </w:r>
      <w:r w:rsidRPr="001A2766">
        <w:rPr>
          <w:rFonts w:asciiTheme="minorHAnsi" w:hAnsiTheme="minorHAnsi"/>
          <w:color w:val="000000" w:themeColor="text1"/>
        </w:rPr>
        <w:t xml:space="preserve"> 30 minutes at 4 °C. 30 % w/v ammonium sulphate was added to the supernatant </w:t>
      </w:r>
      <w:r w:rsidR="00370149" w:rsidRPr="001A2766">
        <w:rPr>
          <w:rFonts w:asciiTheme="minorHAnsi" w:hAnsiTheme="minorHAnsi"/>
          <w:color w:val="000000" w:themeColor="text1"/>
        </w:rPr>
        <w:t>stepwise</w:t>
      </w:r>
      <w:r w:rsidRPr="001A2766">
        <w:rPr>
          <w:rFonts w:asciiTheme="minorHAnsi" w:hAnsiTheme="minorHAnsi"/>
          <w:color w:val="000000" w:themeColor="text1"/>
        </w:rPr>
        <w:t>, with gentle mixing over an hour at 4 °C. The mixture was incubated for a further 30 minutes with gentle mixing at 4 °C. Precipitate was then removed via centrifugation (4,600 g in JA 25.50</w:t>
      </w:r>
      <w:r w:rsidRPr="001A2766">
        <w:rPr>
          <w:rFonts w:ascii="Calibri" w:hAnsi="Calibri"/>
          <w:color w:val="000000" w:themeColor="text1"/>
        </w:rPr>
        <w:t xml:space="preserve"> rotor) for 30 minutes. A sample of both pellet and supernatant were taken, the supernatant was retained.</w:t>
      </w:r>
    </w:p>
    <w:p w14:paraId="359CF5B3" w14:textId="77777777" w:rsidR="00040678" w:rsidRPr="001A2766" w:rsidRDefault="00040678" w:rsidP="001A2766">
      <w:pPr>
        <w:spacing w:line="360" w:lineRule="auto"/>
        <w:jc w:val="both"/>
        <w:rPr>
          <w:color w:val="000000" w:themeColor="text1"/>
        </w:rPr>
      </w:pPr>
    </w:p>
    <w:p w14:paraId="618AB761" w14:textId="14A30B0E" w:rsidR="00040678" w:rsidRPr="001A2766" w:rsidRDefault="00146682" w:rsidP="001A2766">
      <w:pPr>
        <w:pStyle w:val="Heading4"/>
        <w:spacing w:line="360" w:lineRule="auto"/>
        <w:jc w:val="both"/>
        <w:rPr>
          <w:b/>
          <w:bCs/>
          <w:color w:val="000000" w:themeColor="text1"/>
        </w:rPr>
      </w:pPr>
      <w:bookmarkStart w:id="59" w:name="_Toc60561254"/>
      <w:r w:rsidRPr="001A2766">
        <w:rPr>
          <w:b/>
          <w:bCs/>
          <w:color w:val="000000" w:themeColor="text1"/>
        </w:rPr>
        <w:t>2</w:t>
      </w:r>
      <w:r w:rsidR="00F43AE8" w:rsidRPr="001A2766">
        <w:rPr>
          <w:b/>
          <w:bCs/>
          <w:color w:val="000000" w:themeColor="text1"/>
        </w:rPr>
        <w:t xml:space="preserve">.6.1 </w:t>
      </w:r>
      <w:r w:rsidR="00040678" w:rsidRPr="001A2766">
        <w:rPr>
          <w:b/>
          <w:bCs/>
          <w:color w:val="000000" w:themeColor="text1"/>
        </w:rPr>
        <w:t>His- tag purification with Ni- IDA column</w:t>
      </w:r>
      <w:bookmarkEnd w:id="59"/>
      <w:r w:rsidR="00040678" w:rsidRPr="001A2766">
        <w:rPr>
          <w:b/>
          <w:bCs/>
          <w:color w:val="000000" w:themeColor="text1"/>
        </w:rPr>
        <w:t> </w:t>
      </w:r>
    </w:p>
    <w:p w14:paraId="21A9FEE6" w14:textId="77777777" w:rsidR="00040678" w:rsidRPr="001A2766" w:rsidRDefault="00040678" w:rsidP="001A2766">
      <w:pPr>
        <w:spacing w:line="360" w:lineRule="auto"/>
        <w:jc w:val="both"/>
        <w:rPr>
          <w:color w:val="000000" w:themeColor="text1"/>
        </w:rPr>
      </w:pPr>
    </w:p>
    <w:p w14:paraId="11A47E4C" w14:textId="73EB4A6F" w:rsidR="00040678" w:rsidRPr="001A2766" w:rsidRDefault="00040678" w:rsidP="001A2766">
      <w:pPr>
        <w:pStyle w:val="NormalWeb"/>
        <w:spacing w:before="0" w:beforeAutospacing="0" w:after="0" w:afterAutospacing="0" w:line="360" w:lineRule="auto"/>
        <w:jc w:val="both"/>
        <w:rPr>
          <w:rFonts w:asciiTheme="minorHAnsi" w:hAnsiTheme="minorHAnsi"/>
          <w:color w:val="000000" w:themeColor="text1"/>
        </w:rPr>
      </w:pPr>
      <w:r w:rsidRPr="001A2766">
        <w:rPr>
          <w:rFonts w:asciiTheme="minorHAnsi" w:hAnsiTheme="minorHAnsi"/>
          <w:color w:val="000000" w:themeColor="text1"/>
        </w:rPr>
        <w:t xml:space="preserve">Both the full- length WT and DM P450 BM3 proteins </w:t>
      </w:r>
      <w:r w:rsidR="00370149" w:rsidRPr="001A2766">
        <w:rPr>
          <w:rFonts w:asciiTheme="minorHAnsi" w:hAnsiTheme="minorHAnsi"/>
          <w:color w:val="000000" w:themeColor="text1"/>
        </w:rPr>
        <w:t>contain</w:t>
      </w:r>
      <w:r w:rsidRPr="001A2766">
        <w:rPr>
          <w:rFonts w:asciiTheme="minorHAnsi" w:hAnsiTheme="minorHAnsi"/>
          <w:color w:val="000000" w:themeColor="text1"/>
        </w:rPr>
        <w:t xml:space="preserve"> C- terminal His- tag </w:t>
      </w:r>
      <w:r w:rsidR="00370149" w:rsidRPr="001A2766">
        <w:rPr>
          <w:rFonts w:asciiTheme="minorHAnsi" w:hAnsiTheme="minorHAnsi"/>
          <w:color w:val="000000" w:themeColor="text1"/>
        </w:rPr>
        <w:t xml:space="preserve">and so </w:t>
      </w:r>
      <w:r w:rsidRPr="001A2766">
        <w:rPr>
          <w:rFonts w:asciiTheme="minorHAnsi" w:hAnsiTheme="minorHAnsi"/>
          <w:color w:val="000000" w:themeColor="text1"/>
        </w:rPr>
        <w:t xml:space="preserve">purification </w:t>
      </w:r>
      <w:r w:rsidR="00370149" w:rsidRPr="001A2766">
        <w:rPr>
          <w:rFonts w:asciiTheme="minorHAnsi" w:hAnsiTheme="minorHAnsi"/>
          <w:color w:val="000000" w:themeColor="text1"/>
        </w:rPr>
        <w:t xml:space="preserve">was </w:t>
      </w:r>
      <w:r w:rsidRPr="001A2766">
        <w:rPr>
          <w:rFonts w:asciiTheme="minorHAnsi" w:hAnsiTheme="minorHAnsi"/>
          <w:color w:val="000000" w:themeColor="text1"/>
        </w:rPr>
        <w:t xml:space="preserve">via NI- IDA column. </w:t>
      </w:r>
      <w:r w:rsidR="00F43AE8" w:rsidRPr="001A2766">
        <w:rPr>
          <w:rFonts w:asciiTheme="minorHAnsi" w:hAnsiTheme="minorHAnsi"/>
          <w:color w:val="000000" w:themeColor="text1"/>
        </w:rPr>
        <w:t>N</w:t>
      </w:r>
      <w:r w:rsidRPr="001A2766">
        <w:rPr>
          <w:rFonts w:asciiTheme="minorHAnsi" w:hAnsiTheme="minorHAnsi"/>
          <w:color w:val="000000" w:themeColor="text1"/>
        </w:rPr>
        <w:t xml:space="preserve">i- Ida resin </w:t>
      </w:r>
      <w:r w:rsidR="00370149" w:rsidRPr="001A2766">
        <w:rPr>
          <w:rFonts w:asciiTheme="minorHAnsi" w:hAnsiTheme="minorHAnsi"/>
          <w:color w:val="000000" w:themeColor="text1"/>
        </w:rPr>
        <w:t>(</w:t>
      </w:r>
      <w:r w:rsidR="00BC533C" w:rsidRPr="001A2766">
        <w:rPr>
          <w:rFonts w:asciiTheme="minorHAnsi" w:hAnsiTheme="minorHAnsi"/>
          <w:color w:val="000000" w:themeColor="text1"/>
        </w:rPr>
        <w:t>10</w:t>
      </w:r>
      <w:r w:rsidR="00370149" w:rsidRPr="001A2766">
        <w:rPr>
          <w:rFonts w:asciiTheme="minorHAnsi" w:hAnsiTheme="minorHAnsi"/>
          <w:color w:val="000000" w:themeColor="text1"/>
        </w:rPr>
        <w:t xml:space="preserve"> m</w:t>
      </w:r>
      <w:r w:rsidR="00BC533C" w:rsidRPr="001A2766">
        <w:rPr>
          <w:rFonts w:asciiTheme="minorHAnsi" w:hAnsiTheme="minorHAnsi"/>
          <w:color w:val="000000" w:themeColor="text1"/>
        </w:rPr>
        <w:t>L</w:t>
      </w:r>
      <w:r w:rsidR="00370149" w:rsidRPr="001A2766">
        <w:rPr>
          <w:rFonts w:asciiTheme="minorHAnsi" w:hAnsiTheme="minorHAnsi"/>
          <w:color w:val="000000" w:themeColor="text1"/>
        </w:rPr>
        <w:t xml:space="preserve">) </w:t>
      </w:r>
      <w:r w:rsidRPr="001A2766">
        <w:rPr>
          <w:rFonts w:asciiTheme="minorHAnsi" w:hAnsiTheme="minorHAnsi"/>
          <w:color w:val="000000" w:themeColor="text1"/>
        </w:rPr>
        <w:t xml:space="preserve">was </w:t>
      </w:r>
      <w:r w:rsidR="00370149" w:rsidRPr="001A2766">
        <w:rPr>
          <w:rFonts w:asciiTheme="minorHAnsi" w:hAnsiTheme="minorHAnsi"/>
          <w:color w:val="000000" w:themeColor="text1"/>
        </w:rPr>
        <w:t>pre-</w:t>
      </w:r>
      <w:r w:rsidRPr="001A2766">
        <w:rPr>
          <w:rFonts w:asciiTheme="minorHAnsi" w:hAnsiTheme="minorHAnsi"/>
          <w:color w:val="000000" w:themeColor="text1"/>
        </w:rPr>
        <w:t xml:space="preserve">equilibrated with phosphate </w:t>
      </w:r>
      <w:r w:rsidR="00BC533C" w:rsidRPr="001A2766">
        <w:rPr>
          <w:rFonts w:asciiTheme="minorHAnsi" w:hAnsiTheme="minorHAnsi"/>
          <w:color w:val="000000" w:themeColor="text1"/>
        </w:rPr>
        <w:t>B</w:t>
      </w:r>
      <w:r w:rsidRPr="001A2766">
        <w:rPr>
          <w:rFonts w:asciiTheme="minorHAnsi" w:hAnsiTheme="minorHAnsi"/>
          <w:color w:val="000000" w:themeColor="text1"/>
        </w:rPr>
        <w:t xml:space="preserve">uffer A </w:t>
      </w:r>
      <w:r w:rsidR="00370149" w:rsidRPr="001A2766">
        <w:rPr>
          <w:rFonts w:asciiTheme="minorHAnsi" w:hAnsiTheme="minorHAnsi"/>
          <w:color w:val="000000" w:themeColor="text1"/>
        </w:rPr>
        <w:t xml:space="preserve">prior to incubation with </w:t>
      </w:r>
      <w:r w:rsidRPr="001A2766">
        <w:rPr>
          <w:rFonts w:asciiTheme="minorHAnsi" w:hAnsiTheme="minorHAnsi"/>
          <w:color w:val="000000" w:themeColor="text1"/>
        </w:rPr>
        <w:t xml:space="preserve">the </w:t>
      </w:r>
      <w:r w:rsidR="00370149" w:rsidRPr="001A2766">
        <w:rPr>
          <w:rFonts w:asciiTheme="minorHAnsi" w:hAnsiTheme="minorHAnsi"/>
          <w:color w:val="000000" w:themeColor="text1"/>
        </w:rPr>
        <w:t xml:space="preserve">ammonium sulfate purified </w:t>
      </w:r>
      <w:r w:rsidRPr="001A2766">
        <w:rPr>
          <w:rFonts w:asciiTheme="minorHAnsi" w:hAnsiTheme="minorHAnsi"/>
          <w:color w:val="000000" w:themeColor="text1"/>
        </w:rPr>
        <w:t>cell extract (iminodiacetic acid chelating group, Ni resin source) overnight at 4 °C</w:t>
      </w:r>
      <w:r w:rsidR="00370149" w:rsidRPr="001A2766">
        <w:rPr>
          <w:rFonts w:asciiTheme="minorHAnsi" w:hAnsiTheme="minorHAnsi"/>
          <w:color w:val="000000" w:themeColor="text1"/>
        </w:rPr>
        <w:t xml:space="preserve"> with agitation.</w:t>
      </w:r>
    </w:p>
    <w:p w14:paraId="6E8DDAAF" w14:textId="77777777" w:rsidR="00040678" w:rsidRPr="001A2766" w:rsidRDefault="00040678" w:rsidP="001A2766">
      <w:pPr>
        <w:spacing w:line="360" w:lineRule="auto"/>
        <w:jc w:val="both"/>
        <w:rPr>
          <w:rFonts w:asciiTheme="minorHAnsi" w:hAnsiTheme="minorHAnsi"/>
          <w:color w:val="000000" w:themeColor="text1"/>
        </w:rPr>
      </w:pPr>
    </w:p>
    <w:p w14:paraId="530B6ACD" w14:textId="1E0E162C" w:rsidR="00040678" w:rsidRPr="001A2766" w:rsidRDefault="00040678" w:rsidP="001A2766">
      <w:pPr>
        <w:pStyle w:val="NormalWeb"/>
        <w:spacing w:before="0" w:beforeAutospacing="0" w:after="0" w:afterAutospacing="0" w:line="360" w:lineRule="auto"/>
        <w:jc w:val="both"/>
        <w:rPr>
          <w:rFonts w:asciiTheme="minorHAnsi" w:hAnsiTheme="minorHAnsi"/>
          <w:color w:val="000000" w:themeColor="text1"/>
        </w:rPr>
      </w:pPr>
      <w:r w:rsidRPr="001A2766">
        <w:rPr>
          <w:rFonts w:asciiTheme="minorHAnsi" w:hAnsiTheme="minorHAnsi"/>
          <w:color w:val="000000" w:themeColor="text1"/>
        </w:rPr>
        <w:t xml:space="preserve">The protein mixture bound to the Ni- IDA resin was packed into a column and </w:t>
      </w:r>
      <w:r w:rsidR="00370149" w:rsidRPr="001A2766">
        <w:rPr>
          <w:rFonts w:asciiTheme="minorHAnsi" w:hAnsiTheme="minorHAnsi"/>
          <w:color w:val="000000" w:themeColor="text1"/>
        </w:rPr>
        <w:t xml:space="preserve">washed </w:t>
      </w:r>
      <w:r w:rsidRPr="001A2766">
        <w:rPr>
          <w:rFonts w:asciiTheme="minorHAnsi" w:hAnsiTheme="minorHAnsi"/>
          <w:color w:val="000000" w:themeColor="text1"/>
        </w:rPr>
        <w:t>under gravity with the following column volumes of phosphate buffer A with the addition of an imidazole concentration gradient: 20 mM (8 column volumes), 50 mM (4 column volumes), 200 mM (1.5 column volumes). The protein was eluted with the final 200 mM imidazole and phosphate buffer</w:t>
      </w:r>
      <w:r w:rsidR="00555D5C" w:rsidRPr="001A2766">
        <w:rPr>
          <w:rFonts w:asciiTheme="minorHAnsi" w:hAnsiTheme="minorHAnsi"/>
          <w:color w:val="000000" w:themeColor="text1"/>
        </w:rPr>
        <w:t xml:space="preserve"> B</w:t>
      </w:r>
      <w:r w:rsidRPr="001A2766">
        <w:rPr>
          <w:rFonts w:asciiTheme="minorHAnsi" w:hAnsiTheme="minorHAnsi"/>
          <w:color w:val="000000" w:themeColor="text1"/>
        </w:rPr>
        <w:t xml:space="preserve"> elution. Each fraction was </w:t>
      </w:r>
      <w:r w:rsidR="00370149" w:rsidRPr="001A2766">
        <w:rPr>
          <w:rFonts w:asciiTheme="minorHAnsi" w:hAnsiTheme="minorHAnsi"/>
          <w:color w:val="000000" w:themeColor="text1"/>
        </w:rPr>
        <w:t xml:space="preserve">retained </w:t>
      </w:r>
      <w:r w:rsidRPr="001A2766">
        <w:rPr>
          <w:rFonts w:asciiTheme="minorHAnsi" w:hAnsiTheme="minorHAnsi"/>
          <w:color w:val="000000" w:themeColor="text1"/>
        </w:rPr>
        <w:t xml:space="preserve">for analysis </w:t>
      </w:r>
      <w:r w:rsidR="00370149" w:rsidRPr="001A2766">
        <w:rPr>
          <w:rFonts w:asciiTheme="minorHAnsi" w:hAnsiTheme="minorHAnsi"/>
          <w:color w:val="000000" w:themeColor="text1"/>
        </w:rPr>
        <w:t xml:space="preserve">by </w:t>
      </w:r>
      <w:r w:rsidRPr="001A2766">
        <w:rPr>
          <w:rFonts w:asciiTheme="minorHAnsi" w:hAnsiTheme="minorHAnsi"/>
          <w:color w:val="000000" w:themeColor="text1"/>
        </w:rPr>
        <w:t>SDS- PAGE. Protein concentration and purity, pre- dialysis, was determined by both SDS- PAGE and UV- Vis spectroscopy. The final elution was dialysed against</w:t>
      </w:r>
      <w:r w:rsidR="00991E10" w:rsidRPr="001A2766">
        <w:rPr>
          <w:rFonts w:asciiTheme="minorHAnsi" w:hAnsiTheme="minorHAnsi"/>
          <w:color w:val="000000" w:themeColor="text1"/>
        </w:rPr>
        <w:t xml:space="preserve"> </w:t>
      </w:r>
      <w:r w:rsidRPr="001A2766">
        <w:rPr>
          <w:rFonts w:asciiTheme="minorHAnsi" w:hAnsiTheme="minorHAnsi"/>
          <w:color w:val="000000" w:themeColor="text1"/>
        </w:rPr>
        <w:t xml:space="preserve">phosphate </w:t>
      </w:r>
      <w:r w:rsidR="00BC533C" w:rsidRPr="001A2766">
        <w:rPr>
          <w:rFonts w:asciiTheme="minorHAnsi" w:hAnsiTheme="minorHAnsi"/>
          <w:color w:val="000000" w:themeColor="text1"/>
        </w:rPr>
        <w:t>B</w:t>
      </w:r>
      <w:r w:rsidRPr="001A2766">
        <w:rPr>
          <w:rFonts w:asciiTheme="minorHAnsi" w:hAnsiTheme="minorHAnsi"/>
          <w:color w:val="000000" w:themeColor="text1"/>
        </w:rPr>
        <w:t xml:space="preserve">uffer </w:t>
      </w:r>
      <w:r w:rsidR="00BC533C" w:rsidRPr="001A2766">
        <w:rPr>
          <w:rFonts w:asciiTheme="minorHAnsi" w:hAnsiTheme="minorHAnsi"/>
          <w:color w:val="000000" w:themeColor="text1"/>
        </w:rPr>
        <w:t>A</w:t>
      </w:r>
      <w:r w:rsidR="00991E10" w:rsidRPr="001A2766">
        <w:rPr>
          <w:rFonts w:asciiTheme="minorHAnsi" w:hAnsiTheme="minorHAnsi"/>
          <w:color w:val="000000" w:themeColor="text1"/>
        </w:rPr>
        <w:t xml:space="preserve">, </w:t>
      </w:r>
      <w:r w:rsidRPr="001A2766">
        <w:rPr>
          <w:rFonts w:asciiTheme="minorHAnsi" w:hAnsiTheme="minorHAnsi"/>
          <w:color w:val="000000" w:themeColor="text1"/>
        </w:rPr>
        <w:t xml:space="preserve">at 4 °C. </w:t>
      </w:r>
    </w:p>
    <w:p w14:paraId="780D24CB" w14:textId="77777777" w:rsidR="00040678" w:rsidRPr="001A2766" w:rsidRDefault="00040678" w:rsidP="001A2766">
      <w:pPr>
        <w:spacing w:line="360" w:lineRule="auto"/>
        <w:jc w:val="both"/>
        <w:rPr>
          <w:rFonts w:asciiTheme="minorHAnsi" w:hAnsiTheme="minorHAnsi"/>
          <w:color w:val="000000" w:themeColor="text1"/>
        </w:rPr>
      </w:pPr>
    </w:p>
    <w:p w14:paraId="2B497649" w14:textId="16BFFDBA" w:rsidR="00040678" w:rsidRPr="001A2766" w:rsidRDefault="00040678" w:rsidP="001A2766">
      <w:pPr>
        <w:pStyle w:val="NormalWeb"/>
        <w:spacing w:before="0" w:beforeAutospacing="0" w:after="0" w:afterAutospacing="0" w:line="360" w:lineRule="auto"/>
        <w:jc w:val="both"/>
        <w:rPr>
          <w:rFonts w:asciiTheme="minorHAnsi" w:hAnsiTheme="minorHAnsi"/>
          <w:color w:val="000000" w:themeColor="text1"/>
        </w:rPr>
      </w:pPr>
      <w:r w:rsidRPr="001A2766">
        <w:rPr>
          <w:rFonts w:asciiTheme="minorHAnsi" w:hAnsiTheme="minorHAnsi"/>
          <w:color w:val="000000" w:themeColor="text1"/>
        </w:rPr>
        <w:t xml:space="preserve">Post dialysis, the protein was concentrated in a </w:t>
      </w:r>
      <w:proofErr w:type="spellStart"/>
      <w:r w:rsidRPr="001A2766">
        <w:rPr>
          <w:rFonts w:asciiTheme="minorHAnsi" w:hAnsiTheme="minorHAnsi"/>
          <w:color w:val="000000" w:themeColor="text1"/>
        </w:rPr>
        <w:t>Vivaspin</w:t>
      </w:r>
      <w:proofErr w:type="spellEnd"/>
      <w:r w:rsidRPr="001A2766">
        <w:rPr>
          <w:rFonts w:asciiTheme="minorHAnsi" w:hAnsiTheme="minorHAnsi"/>
          <w:color w:val="000000" w:themeColor="text1"/>
        </w:rPr>
        <w:t xml:space="preserve"> 20 centrifugal concentrator 100,000 Da molecular weight cut- off, Sartorius </w:t>
      </w:r>
      <w:proofErr w:type="spellStart"/>
      <w:r w:rsidRPr="001A2766">
        <w:rPr>
          <w:rFonts w:asciiTheme="minorHAnsi" w:hAnsiTheme="minorHAnsi"/>
          <w:color w:val="000000" w:themeColor="text1"/>
        </w:rPr>
        <w:t>Vivascience</w:t>
      </w:r>
      <w:proofErr w:type="spellEnd"/>
      <w:r w:rsidRPr="001A2766">
        <w:rPr>
          <w:rFonts w:asciiTheme="minorHAnsi" w:hAnsiTheme="minorHAnsi"/>
          <w:color w:val="000000" w:themeColor="text1"/>
        </w:rPr>
        <w:t xml:space="preserve">, Epsom, UK). The final concentration and </w:t>
      </w:r>
      <w:r w:rsidRPr="001A2766">
        <w:rPr>
          <w:rFonts w:asciiTheme="minorHAnsi" w:hAnsiTheme="minorHAnsi"/>
          <w:color w:val="000000" w:themeColor="text1"/>
        </w:rPr>
        <w:lastRenderedPageBreak/>
        <w:t xml:space="preserve">purity of the protein was determined with UV- Vis and SDS- PAGE. Fractions were retained throughout the lysis and purification steps and were run alongside 250 </w:t>
      </w:r>
      <w:proofErr w:type="spellStart"/>
      <w:r w:rsidRPr="001A2766">
        <w:rPr>
          <w:rFonts w:asciiTheme="minorHAnsi" w:hAnsiTheme="minorHAnsi"/>
          <w:color w:val="000000" w:themeColor="text1"/>
        </w:rPr>
        <w:t>kDa</w:t>
      </w:r>
      <w:proofErr w:type="spellEnd"/>
      <w:r w:rsidRPr="001A2766">
        <w:rPr>
          <w:rFonts w:asciiTheme="minorHAnsi" w:hAnsiTheme="minorHAnsi"/>
          <w:color w:val="000000" w:themeColor="text1"/>
        </w:rPr>
        <w:t xml:space="preserve"> molecular weight Precision Plus </w:t>
      </w:r>
      <w:proofErr w:type="spellStart"/>
      <w:r w:rsidRPr="001A2766">
        <w:rPr>
          <w:rFonts w:asciiTheme="minorHAnsi" w:hAnsiTheme="minorHAnsi"/>
          <w:color w:val="000000" w:themeColor="text1"/>
        </w:rPr>
        <w:t>Protei</w:t>
      </w:r>
      <w:r w:rsidR="003C752C" w:rsidRPr="001A2766">
        <w:rPr>
          <w:rFonts w:asciiTheme="minorHAnsi" w:hAnsiTheme="minorHAnsi"/>
          <w:color w:val="000000" w:themeColor="text1"/>
        </w:rPr>
        <w:t>n</w:t>
      </w:r>
      <w:r w:rsidR="003C752C" w:rsidRPr="001A2766">
        <w:rPr>
          <w:rFonts w:asciiTheme="minorHAnsi" w:hAnsiTheme="minorHAnsi"/>
          <w:color w:val="000000" w:themeColor="text1"/>
          <w:vertAlign w:val="superscript"/>
        </w:rPr>
        <w:t>TM</w:t>
      </w:r>
      <w:proofErr w:type="spellEnd"/>
      <w:r w:rsidR="003C752C" w:rsidRPr="001A2766">
        <w:rPr>
          <w:rFonts w:asciiTheme="minorHAnsi" w:hAnsiTheme="minorHAnsi"/>
          <w:color w:val="000000" w:themeColor="text1"/>
        </w:rPr>
        <w:t xml:space="preserve"> </w:t>
      </w:r>
      <w:proofErr w:type="spellStart"/>
      <w:r w:rsidRPr="001A2766">
        <w:rPr>
          <w:rFonts w:asciiTheme="minorHAnsi" w:hAnsiTheme="minorHAnsi"/>
          <w:color w:val="000000" w:themeColor="text1"/>
        </w:rPr>
        <w:t>Prestained</w:t>
      </w:r>
      <w:proofErr w:type="spellEnd"/>
      <w:r w:rsidRPr="001A2766">
        <w:rPr>
          <w:rFonts w:asciiTheme="minorHAnsi" w:hAnsiTheme="minorHAnsi"/>
          <w:color w:val="000000" w:themeColor="text1"/>
        </w:rPr>
        <w:t xml:space="preserve"> protein ladder on a 10% SDS- PAGE Mini-PROTEAN TGX Stain- Free Precast gel (</w:t>
      </w:r>
      <w:proofErr w:type="spellStart"/>
      <w:r w:rsidRPr="001A2766">
        <w:rPr>
          <w:rFonts w:asciiTheme="minorHAnsi" w:hAnsiTheme="minorHAnsi"/>
          <w:color w:val="000000" w:themeColor="text1"/>
        </w:rPr>
        <w:t>Biorad</w:t>
      </w:r>
      <w:proofErr w:type="spellEnd"/>
      <w:r w:rsidRPr="001A2766">
        <w:rPr>
          <w:rFonts w:asciiTheme="minorHAnsi" w:hAnsiTheme="minorHAnsi"/>
          <w:color w:val="000000" w:themeColor="text1"/>
        </w:rPr>
        <w:t xml:space="preserve">) in order to determine purity in 0.1 % SDS </w:t>
      </w:r>
      <w:r w:rsidR="00370149" w:rsidRPr="001A2766">
        <w:rPr>
          <w:rFonts w:asciiTheme="minorHAnsi" w:hAnsiTheme="minorHAnsi"/>
          <w:color w:val="000000" w:themeColor="text1"/>
        </w:rPr>
        <w:t xml:space="preserve">Tris Glycine </w:t>
      </w:r>
      <w:r w:rsidRPr="001A2766">
        <w:rPr>
          <w:rFonts w:asciiTheme="minorHAnsi" w:hAnsiTheme="minorHAnsi"/>
          <w:color w:val="000000" w:themeColor="text1"/>
        </w:rPr>
        <w:t xml:space="preserve">running buffer, using a </w:t>
      </w:r>
      <w:proofErr w:type="spellStart"/>
      <w:r w:rsidRPr="001A2766">
        <w:rPr>
          <w:rFonts w:asciiTheme="minorHAnsi" w:hAnsiTheme="minorHAnsi"/>
          <w:color w:val="000000" w:themeColor="text1"/>
        </w:rPr>
        <w:t>Biorad</w:t>
      </w:r>
      <w:proofErr w:type="spellEnd"/>
      <w:r w:rsidRPr="001A2766">
        <w:rPr>
          <w:rFonts w:asciiTheme="minorHAnsi" w:hAnsiTheme="minorHAnsi"/>
          <w:color w:val="000000" w:themeColor="text1"/>
        </w:rPr>
        <w:t xml:space="preserve"> generator</w:t>
      </w:r>
      <w:r w:rsidR="003C752C" w:rsidRPr="001A2766">
        <w:rPr>
          <w:rFonts w:asciiTheme="minorHAnsi" w:hAnsiTheme="minorHAnsi"/>
          <w:color w:val="000000" w:themeColor="text1"/>
        </w:rPr>
        <w:t xml:space="preserve"> </w:t>
      </w:r>
      <w:r w:rsidRPr="001A2766">
        <w:rPr>
          <w:rFonts w:asciiTheme="minorHAnsi" w:hAnsiTheme="minorHAnsi"/>
          <w:color w:val="000000" w:themeColor="text1"/>
        </w:rPr>
        <w:t>(20 minutes, 400 V). </w:t>
      </w:r>
    </w:p>
    <w:p w14:paraId="3C4B8FC8" w14:textId="77777777" w:rsidR="00040678" w:rsidRPr="001A2766" w:rsidRDefault="00040678" w:rsidP="001A2766">
      <w:pPr>
        <w:spacing w:line="360" w:lineRule="auto"/>
        <w:jc w:val="both"/>
        <w:rPr>
          <w:rFonts w:asciiTheme="minorHAnsi" w:hAnsiTheme="minorHAnsi"/>
          <w:color w:val="000000" w:themeColor="text1"/>
        </w:rPr>
      </w:pPr>
    </w:p>
    <w:p w14:paraId="39D7CD83" w14:textId="115DF70D" w:rsidR="00991E10" w:rsidRPr="001A2766" w:rsidRDefault="00040678" w:rsidP="001A2766">
      <w:pPr>
        <w:spacing w:line="360" w:lineRule="auto"/>
        <w:jc w:val="both"/>
        <w:rPr>
          <w:rFonts w:asciiTheme="minorHAnsi" w:hAnsiTheme="minorHAnsi"/>
          <w:color w:val="000000" w:themeColor="text1"/>
        </w:rPr>
      </w:pPr>
      <w:r w:rsidRPr="001A2766">
        <w:rPr>
          <w:rFonts w:asciiTheme="minorHAnsi" w:hAnsiTheme="minorHAnsi"/>
          <w:color w:val="000000" w:themeColor="text1"/>
        </w:rPr>
        <w:t>UV- Vis</w:t>
      </w:r>
      <w:r w:rsidR="00370149" w:rsidRPr="001A2766">
        <w:rPr>
          <w:rFonts w:asciiTheme="minorHAnsi" w:hAnsiTheme="minorHAnsi"/>
          <w:color w:val="000000" w:themeColor="text1"/>
        </w:rPr>
        <w:t>ible</w:t>
      </w:r>
      <w:r w:rsidRPr="001A2766">
        <w:rPr>
          <w:rFonts w:asciiTheme="minorHAnsi" w:hAnsiTheme="minorHAnsi"/>
          <w:color w:val="000000" w:themeColor="text1"/>
        </w:rPr>
        <w:t xml:space="preserve"> spectra were </w:t>
      </w:r>
      <w:r w:rsidR="00370149" w:rsidRPr="001A2766">
        <w:rPr>
          <w:rFonts w:asciiTheme="minorHAnsi" w:hAnsiTheme="minorHAnsi"/>
          <w:color w:val="000000" w:themeColor="text1"/>
        </w:rPr>
        <w:t xml:space="preserve">recorded </w:t>
      </w:r>
      <w:r w:rsidRPr="001A2766">
        <w:rPr>
          <w:rFonts w:asciiTheme="minorHAnsi" w:hAnsiTheme="minorHAnsi"/>
          <w:color w:val="000000" w:themeColor="text1"/>
        </w:rPr>
        <w:t>for both BM3 WT and DM to determine Rz</w:t>
      </w:r>
      <w:r w:rsidR="00370149" w:rsidRPr="001A2766">
        <w:rPr>
          <w:rFonts w:asciiTheme="minorHAnsi" w:hAnsiTheme="minorHAnsi"/>
          <w:color w:val="000000" w:themeColor="text1"/>
        </w:rPr>
        <w:t xml:space="preserve"> values</w:t>
      </w:r>
      <w:r w:rsidRPr="001A2766">
        <w:rPr>
          <w:rFonts w:asciiTheme="minorHAnsi" w:hAnsiTheme="minorHAnsi"/>
          <w:color w:val="000000" w:themeColor="text1"/>
        </w:rPr>
        <w:t xml:space="preserve"> for the concentration of active, purified protein, its concentration and spin- state. Both BM3 WT and DM were diluted 100- fold in a UV- Vis cuvette to a final volume of  1 </w:t>
      </w:r>
      <w:proofErr w:type="spellStart"/>
      <w:r w:rsidRPr="001A2766">
        <w:rPr>
          <w:rFonts w:asciiTheme="minorHAnsi" w:hAnsiTheme="minorHAnsi"/>
          <w:color w:val="000000" w:themeColor="text1"/>
        </w:rPr>
        <w:t>mL.</w:t>
      </w:r>
      <w:proofErr w:type="spellEnd"/>
      <w:r w:rsidRPr="001A2766">
        <w:rPr>
          <w:rFonts w:asciiTheme="minorHAnsi" w:hAnsiTheme="minorHAnsi"/>
          <w:color w:val="000000" w:themeColor="text1"/>
        </w:rPr>
        <w:t xml:space="preserve"> A Cary 50 UV- Vis spectrophotometer (Agilent Technologies Ltd) using Scan application 3.00, a path length of 1 cm and a scan range set for 800- 200 nm. In order to determine Rz value, the following calculation was carried out using the absorbances at both 418 and 280 nm</w:t>
      </w:r>
      <w:r w:rsidR="00991E10" w:rsidRPr="001A2766">
        <w:rPr>
          <w:rFonts w:asciiTheme="minorHAnsi" w:hAnsiTheme="minorHAnsi"/>
          <w:color w:val="000000" w:themeColor="text1"/>
        </w:rPr>
        <w:t xml:space="preserve">. </w:t>
      </w:r>
      <w:r w:rsidRPr="001A2766">
        <w:rPr>
          <w:rFonts w:asciiTheme="minorHAnsi" w:hAnsiTheme="minorHAnsi"/>
          <w:color w:val="000000" w:themeColor="text1"/>
        </w:rPr>
        <w:t>A</w:t>
      </w:r>
      <w:r w:rsidRPr="001A2766">
        <w:rPr>
          <w:rFonts w:asciiTheme="minorHAnsi" w:hAnsiTheme="minorHAnsi"/>
          <w:color w:val="000000" w:themeColor="text1"/>
          <w:vertAlign w:val="subscript"/>
        </w:rPr>
        <w:t>418</w:t>
      </w:r>
      <w:r w:rsidRPr="001A2766">
        <w:rPr>
          <w:rFonts w:asciiTheme="minorHAnsi" w:hAnsiTheme="minorHAnsi"/>
          <w:color w:val="000000" w:themeColor="text1"/>
        </w:rPr>
        <w:t>/ A</w:t>
      </w:r>
      <w:r w:rsidRPr="001A2766">
        <w:rPr>
          <w:rFonts w:asciiTheme="minorHAnsi" w:hAnsiTheme="minorHAnsi"/>
          <w:color w:val="000000" w:themeColor="text1"/>
          <w:vertAlign w:val="subscript"/>
        </w:rPr>
        <w:t>280</w:t>
      </w:r>
      <w:r w:rsidRPr="001A2766">
        <w:rPr>
          <w:rFonts w:asciiTheme="minorHAnsi" w:hAnsiTheme="minorHAnsi"/>
          <w:color w:val="000000" w:themeColor="text1"/>
        </w:rPr>
        <w:t>= Rz ratio was used as a measure of protein</w:t>
      </w:r>
      <w:r w:rsidR="00991E10" w:rsidRPr="001A2766">
        <w:rPr>
          <w:rFonts w:asciiTheme="minorHAnsi" w:hAnsiTheme="minorHAnsi"/>
          <w:color w:val="000000" w:themeColor="text1"/>
        </w:rPr>
        <w:t xml:space="preserve">. </w:t>
      </w:r>
      <w:r w:rsidRPr="001A2766">
        <w:rPr>
          <w:rFonts w:asciiTheme="minorHAnsi" w:hAnsiTheme="minorHAnsi"/>
          <w:color w:val="000000" w:themeColor="text1"/>
        </w:rPr>
        <w:t>Concentrations of the active heme of both WT and DM were determined by using A418 and calculating concentration based on the Beer- Lambert equation</w:t>
      </w:r>
      <w:r w:rsidR="00991E10" w:rsidRPr="001A2766">
        <w:rPr>
          <w:rFonts w:asciiTheme="minorHAnsi" w:hAnsiTheme="minorHAnsi"/>
          <w:color w:val="000000" w:themeColor="text1"/>
        </w:rPr>
        <w:t xml:space="preserve"> with the extinction coefficient of ɛ</w:t>
      </w:r>
      <w:r w:rsidR="00370149" w:rsidRPr="001A2766">
        <w:rPr>
          <w:rFonts w:asciiTheme="minorHAnsi" w:hAnsiTheme="minorHAnsi"/>
          <w:color w:val="000000" w:themeColor="text1"/>
        </w:rPr>
        <w:t>418</w:t>
      </w:r>
      <w:r w:rsidR="00991E10" w:rsidRPr="001A2766">
        <w:rPr>
          <w:rFonts w:asciiTheme="minorHAnsi" w:hAnsiTheme="minorHAnsi"/>
          <w:color w:val="000000" w:themeColor="text1"/>
        </w:rPr>
        <w:t xml:space="preserve"> = 105 mM</w:t>
      </w:r>
      <w:r w:rsidR="00991E10" w:rsidRPr="001A2766">
        <w:rPr>
          <w:rFonts w:asciiTheme="minorHAnsi" w:hAnsiTheme="minorHAnsi"/>
          <w:color w:val="000000" w:themeColor="text1"/>
          <w:vertAlign w:val="superscript"/>
        </w:rPr>
        <w:t>-1</w:t>
      </w:r>
      <w:r w:rsidR="00991E10" w:rsidRPr="001A2766">
        <w:rPr>
          <w:rFonts w:asciiTheme="minorHAnsi" w:hAnsiTheme="minorHAnsi"/>
          <w:color w:val="000000" w:themeColor="text1"/>
        </w:rPr>
        <w:t xml:space="preserve"> cm</w:t>
      </w:r>
      <w:r w:rsidR="00991E10" w:rsidRPr="001A2766">
        <w:rPr>
          <w:rFonts w:asciiTheme="minorHAnsi" w:hAnsiTheme="minorHAnsi"/>
          <w:color w:val="000000" w:themeColor="text1"/>
          <w:vertAlign w:val="superscript"/>
        </w:rPr>
        <w:t>-1.</w:t>
      </w:r>
    </w:p>
    <w:p w14:paraId="26F3FCF9" w14:textId="77777777" w:rsidR="00040678" w:rsidRPr="001A2766" w:rsidRDefault="00040678" w:rsidP="001A2766">
      <w:pPr>
        <w:pStyle w:val="NormalWeb"/>
        <w:spacing w:before="0" w:beforeAutospacing="0" w:after="0" w:afterAutospacing="0" w:line="360" w:lineRule="auto"/>
        <w:jc w:val="both"/>
        <w:rPr>
          <w:color w:val="000000" w:themeColor="text1"/>
        </w:rPr>
      </w:pPr>
    </w:p>
    <w:p w14:paraId="793CA2E3" w14:textId="33D8268D" w:rsidR="00040678" w:rsidRPr="001A2766" w:rsidRDefault="00040678" w:rsidP="001A2766">
      <w:pPr>
        <w:pStyle w:val="NormalWeb"/>
        <w:spacing w:before="0" w:beforeAutospacing="0" w:after="0" w:afterAutospacing="0" w:line="360" w:lineRule="auto"/>
        <w:jc w:val="both"/>
        <w:rPr>
          <w:color w:val="000000" w:themeColor="text1"/>
        </w:rPr>
      </w:pPr>
      <w:r w:rsidRPr="001A2766">
        <w:rPr>
          <w:rFonts w:ascii="Calibri" w:hAnsi="Calibri"/>
          <w:color w:val="000000" w:themeColor="text1"/>
        </w:rPr>
        <w:t> Both WT and DM proteins were flash frozen in</w:t>
      </w:r>
      <w:r w:rsidR="00370149" w:rsidRPr="001A2766">
        <w:rPr>
          <w:rFonts w:ascii="Calibri" w:hAnsi="Calibri"/>
          <w:color w:val="000000" w:themeColor="text1"/>
        </w:rPr>
        <w:t xml:space="preserve"> liquid Nitrogen in</w:t>
      </w:r>
      <w:r w:rsidRPr="001A2766">
        <w:rPr>
          <w:rFonts w:ascii="Calibri" w:hAnsi="Calibri"/>
          <w:color w:val="000000" w:themeColor="text1"/>
        </w:rPr>
        <w:t xml:space="preserve"> 150 </w:t>
      </w:r>
      <w:proofErr w:type="spellStart"/>
      <w:r w:rsidRPr="001A2766">
        <w:rPr>
          <w:rFonts w:ascii="Calibri" w:hAnsi="Calibri"/>
          <w:color w:val="000000" w:themeColor="text1"/>
        </w:rPr>
        <w:t>μL</w:t>
      </w:r>
      <w:proofErr w:type="spellEnd"/>
      <w:r w:rsidRPr="001A2766">
        <w:rPr>
          <w:rFonts w:ascii="Calibri" w:hAnsi="Calibri"/>
          <w:color w:val="000000" w:themeColor="text1"/>
        </w:rPr>
        <w:t xml:space="preserve"> aliquots and stored at -80 °C until</w:t>
      </w:r>
      <w:r w:rsidR="00991E10" w:rsidRPr="001A2766">
        <w:rPr>
          <w:rFonts w:ascii="Calibri" w:hAnsi="Calibri"/>
          <w:color w:val="000000" w:themeColor="text1"/>
        </w:rPr>
        <w:t xml:space="preserve"> the </w:t>
      </w:r>
      <w:r w:rsidRPr="001A2766">
        <w:rPr>
          <w:rFonts w:ascii="Calibri" w:hAnsi="Calibri"/>
          <w:color w:val="000000" w:themeColor="text1"/>
        </w:rPr>
        <w:t>week of assay. </w:t>
      </w:r>
    </w:p>
    <w:p w14:paraId="2641D4C7" w14:textId="77777777" w:rsidR="00040678" w:rsidRPr="001A2766" w:rsidRDefault="00040678" w:rsidP="001A2766">
      <w:pPr>
        <w:spacing w:line="360" w:lineRule="auto"/>
        <w:jc w:val="both"/>
        <w:rPr>
          <w:color w:val="000000" w:themeColor="text1"/>
        </w:rPr>
      </w:pPr>
    </w:p>
    <w:p w14:paraId="468CA8F0" w14:textId="15CA3065" w:rsidR="00040678" w:rsidRPr="001A2766" w:rsidRDefault="00370149" w:rsidP="001A2766">
      <w:pPr>
        <w:pStyle w:val="NormalWeb"/>
        <w:spacing w:before="0" w:beforeAutospacing="0" w:after="0" w:afterAutospacing="0" w:line="360" w:lineRule="auto"/>
        <w:jc w:val="both"/>
        <w:rPr>
          <w:color w:val="000000" w:themeColor="text1"/>
        </w:rPr>
      </w:pPr>
      <w:r w:rsidRPr="001A2766">
        <w:rPr>
          <w:rFonts w:ascii="Calibri" w:hAnsi="Calibri"/>
          <w:color w:val="000000" w:themeColor="text1"/>
        </w:rPr>
        <w:t xml:space="preserve">Prior to use </w:t>
      </w:r>
      <w:r w:rsidR="00040678" w:rsidRPr="001A2766">
        <w:rPr>
          <w:rFonts w:ascii="Calibri" w:hAnsi="Calibri"/>
          <w:color w:val="000000" w:themeColor="text1"/>
        </w:rPr>
        <w:t xml:space="preserve">protein was passed through a </w:t>
      </w:r>
      <w:r w:rsidR="0043358E" w:rsidRPr="001A2766">
        <w:rPr>
          <w:rFonts w:ascii="Calibri" w:hAnsi="Calibri"/>
          <w:color w:val="000000" w:themeColor="text1"/>
        </w:rPr>
        <w:t>10</w:t>
      </w:r>
      <w:r w:rsidR="004C699D" w:rsidRPr="001A2766">
        <w:rPr>
          <w:rFonts w:ascii="Calibri" w:hAnsi="Calibri"/>
          <w:color w:val="000000" w:themeColor="text1"/>
        </w:rPr>
        <w:t xml:space="preserve"> m</w:t>
      </w:r>
      <w:r w:rsidR="0043358E" w:rsidRPr="001A2766">
        <w:rPr>
          <w:rFonts w:ascii="Calibri" w:hAnsi="Calibri"/>
          <w:color w:val="000000" w:themeColor="text1"/>
        </w:rPr>
        <w:t xml:space="preserve">L </w:t>
      </w:r>
      <w:proofErr w:type="spellStart"/>
      <w:r w:rsidR="00040678" w:rsidRPr="001A2766">
        <w:rPr>
          <w:rFonts w:ascii="Calibri" w:hAnsi="Calibri"/>
          <w:color w:val="000000" w:themeColor="text1"/>
        </w:rPr>
        <w:t>Lipidex</w:t>
      </w:r>
      <w:proofErr w:type="spellEnd"/>
      <w:r w:rsidR="00040678" w:rsidRPr="001A2766">
        <w:rPr>
          <w:rFonts w:ascii="Calibri" w:hAnsi="Calibri"/>
          <w:color w:val="000000" w:themeColor="text1"/>
        </w:rPr>
        <w:t xml:space="preserve"> 1000 column (Perkin Elmer, UK) when in order to remove any fatty acids bound in the active site. The </w:t>
      </w:r>
      <w:proofErr w:type="spellStart"/>
      <w:r w:rsidR="00040678" w:rsidRPr="001A2766">
        <w:rPr>
          <w:rFonts w:ascii="Calibri" w:hAnsi="Calibri"/>
          <w:color w:val="000000" w:themeColor="text1"/>
        </w:rPr>
        <w:t>Lipidex</w:t>
      </w:r>
      <w:proofErr w:type="spellEnd"/>
      <w:r w:rsidR="00040678" w:rsidRPr="001A2766">
        <w:rPr>
          <w:rFonts w:ascii="Calibri" w:hAnsi="Calibri"/>
          <w:color w:val="000000" w:themeColor="text1"/>
        </w:rPr>
        <w:t xml:space="preserve"> column was prepared by washing with hot methanol, water and equilibrated using buffer</w:t>
      </w:r>
      <w:r w:rsidR="00991E10" w:rsidRPr="001A2766">
        <w:rPr>
          <w:rFonts w:ascii="Calibri" w:hAnsi="Calibri"/>
          <w:color w:val="000000" w:themeColor="text1"/>
        </w:rPr>
        <w:t xml:space="preserve"> D.</w:t>
      </w:r>
      <w:r w:rsidR="00040678" w:rsidRPr="001A2766">
        <w:rPr>
          <w:rFonts w:ascii="Calibri" w:hAnsi="Calibri"/>
          <w:color w:val="000000" w:themeColor="text1"/>
        </w:rPr>
        <w:t xml:space="preserve"> 1 mL of protein was loaded to the column and incubated at 4°C for one hour. The protein was eluted, ready for use in subsequent assays. </w:t>
      </w:r>
    </w:p>
    <w:p w14:paraId="1D39E671" w14:textId="77777777" w:rsidR="00040678" w:rsidRPr="001A2766" w:rsidRDefault="00040678" w:rsidP="001A2766">
      <w:pPr>
        <w:spacing w:after="240" w:line="360" w:lineRule="auto"/>
        <w:jc w:val="both"/>
        <w:rPr>
          <w:color w:val="000000" w:themeColor="text1"/>
        </w:rPr>
      </w:pPr>
      <w:r w:rsidRPr="001A2766">
        <w:rPr>
          <w:color w:val="000000" w:themeColor="text1"/>
        </w:rPr>
        <w:br/>
      </w:r>
    </w:p>
    <w:p w14:paraId="514A3C11" w14:textId="6C2EEAFD" w:rsidR="00040678" w:rsidRPr="001A2766" w:rsidRDefault="00146682" w:rsidP="001A2766">
      <w:pPr>
        <w:pStyle w:val="Heading3"/>
        <w:spacing w:line="360" w:lineRule="auto"/>
        <w:jc w:val="both"/>
        <w:rPr>
          <w:b/>
          <w:bCs/>
          <w:color w:val="000000" w:themeColor="text1"/>
        </w:rPr>
      </w:pPr>
      <w:bookmarkStart w:id="60" w:name="_Toc60561255"/>
      <w:r w:rsidRPr="001A2766">
        <w:rPr>
          <w:b/>
          <w:bCs/>
          <w:color w:val="000000" w:themeColor="text1"/>
        </w:rPr>
        <w:t>2.</w:t>
      </w:r>
      <w:r w:rsidR="00F43AE8" w:rsidRPr="001A2766">
        <w:rPr>
          <w:b/>
          <w:bCs/>
          <w:color w:val="000000" w:themeColor="text1"/>
        </w:rPr>
        <w:t>7</w:t>
      </w:r>
      <w:r w:rsidRPr="001A2766">
        <w:rPr>
          <w:b/>
          <w:bCs/>
          <w:color w:val="000000" w:themeColor="text1"/>
        </w:rPr>
        <w:t xml:space="preserve"> </w:t>
      </w:r>
      <w:r w:rsidR="00040678" w:rsidRPr="001A2766">
        <w:rPr>
          <w:b/>
          <w:bCs/>
          <w:color w:val="000000" w:themeColor="text1"/>
        </w:rPr>
        <w:t>Preliminary compound tests for reaction monitoring assays</w:t>
      </w:r>
      <w:bookmarkEnd w:id="60"/>
      <w:r w:rsidR="00040678" w:rsidRPr="001A2766">
        <w:rPr>
          <w:b/>
          <w:bCs/>
          <w:color w:val="000000" w:themeColor="text1"/>
        </w:rPr>
        <w:t> </w:t>
      </w:r>
    </w:p>
    <w:p w14:paraId="27EF28CD" w14:textId="77777777" w:rsidR="00040678" w:rsidRPr="001A2766" w:rsidRDefault="00040678" w:rsidP="001A2766">
      <w:pPr>
        <w:spacing w:line="360" w:lineRule="auto"/>
        <w:jc w:val="both"/>
        <w:rPr>
          <w:b/>
          <w:bCs/>
          <w:color w:val="000000" w:themeColor="text1"/>
        </w:rPr>
      </w:pPr>
    </w:p>
    <w:p w14:paraId="77033A6A" w14:textId="316BAE52" w:rsidR="00146682" w:rsidRPr="001A2766" w:rsidRDefault="00146682" w:rsidP="001A2766">
      <w:pPr>
        <w:pStyle w:val="Heading4"/>
        <w:spacing w:line="360" w:lineRule="auto"/>
        <w:jc w:val="both"/>
        <w:rPr>
          <w:b/>
          <w:bCs/>
          <w:color w:val="000000" w:themeColor="text1"/>
        </w:rPr>
      </w:pPr>
      <w:bookmarkStart w:id="61" w:name="_Toc60561256"/>
      <w:r w:rsidRPr="001A2766">
        <w:rPr>
          <w:b/>
          <w:bCs/>
          <w:color w:val="000000" w:themeColor="text1"/>
        </w:rPr>
        <w:t>2.</w:t>
      </w:r>
      <w:r w:rsidR="00F43AE8" w:rsidRPr="001A2766">
        <w:rPr>
          <w:b/>
          <w:bCs/>
          <w:color w:val="000000" w:themeColor="text1"/>
        </w:rPr>
        <w:t>7</w:t>
      </w:r>
      <w:r w:rsidRPr="001A2766">
        <w:rPr>
          <w:b/>
          <w:bCs/>
          <w:color w:val="000000" w:themeColor="text1"/>
        </w:rPr>
        <w:t>.1 Compound solubility determination</w:t>
      </w:r>
      <w:bookmarkEnd w:id="61"/>
      <w:r w:rsidRPr="001A2766">
        <w:rPr>
          <w:b/>
          <w:bCs/>
          <w:color w:val="000000" w:themeColor="text1"/>
        </w:rPr>
        <w:t xml:space="preserve"> </w:t>
      </w:r>
    </w:p>
    <w:p w14:paraId="56A9A601" w14:textId="77777777" w:rsidR="00146682" w:rsidRPr="001A2766" w:rsidRDefault="00146682" w:rsidP="001A2766">
      <w:pPr>
        <w:pStyle w:val="NormalWeb"/>
        <w:spacing w:before="0" w:beforeAutospacing="0" w:after="0" w:afterAutospacing="0" w:line="360" w:lineRule="auto"/>
        <w:jc w:val="both"/>
        <w:rPr>
          <w:rFonts w:ascii="Calibri" w:hAnsi="Calibri"/>
          <w:color w:val="000000" w:themeColor="text1"/>
        </w:rPr>
      </w:pPr>
    </w:p>
    <w:p w14:paraId="1CFD0509" w14:textId="229EC1B5" w:rsidR="00040678" w:rsidRPr="001A2766" w:rsidRDefault="00040678" w:rsidP="001A2766">
      <w:pPr>
        <w:pStyle w:val="NormalWeb"/>
        <w:spacing w:before="0" w:beforeAutospacing="0" w:after="0" w:afterAutospacing="0" w:line="360" w:lineRule="auto"/>
        <w:jc w:val="both"/>
        <w:rPr>
          <w:color w:val="000000" w:themeColor="text1"/>
        </w:rPr>
      </w:pPr>
      <w:r w:rsidRPr="001A2766">
        <w:rPr>
          <w:rFonts w:ascii="Calibri" w:hAnsi="Calibri"/>
          <w:color w:val="000000" w:themeColor="text1"/>
        </w:rPr>
        <w:lastRenderedPageBreak/>
        <w:t>Solubility limits were tested for all compounds and a suitable DMSO percentage was determined (&lt;5 %</w:t>
      </w:r>
      <w:r w:rsidR="0043358E" w:rsidRPr="001A2766">
        <w:rPr>
          <w:rFonts w:ascii="Calibri" w:hAnsi="Calibri"/>
          <w:color w:val="000000" w:themeColor="text1"/>
        </w:rPr>
        <w:t xml:space="preserve">) with serial dilutions in Buffer A. </w:t>
      </w:r>
      <w:r w:rsidRPr="001A2766">
        <w:rPr>
          <w:rFonts w:ascii="Calibri" w:hAnsi="Calibri"/>
          <w:color w:val="000000" w:themeColor="text1"/>
        </w:rPr>
        <w:t>Samples were warmed if necessary to aid compound into solution.</w:t>
      </w:r>
    </w:p>
    <w:p w14:paraId="31B6E577" w14:textId="77777777" w:rsidR="00040678" w:rsidRPr="001A2766" w:rsidRDefault="00040678" w:rsidP="001A2766">
      <w:pPr>
        <w:spacing w:line="360" w:lineRule="auto"/>
        <w:jc w:val="both"/>
        <w:rPr>
          <w:color w:val="000000" w:themeColor="text1"/>
        </w:rPr>
      </w:pPr>
    </w:p>
    <w:p w14:paraId="508DCCBD" w14:textId="24960D70" w:rsidR="00040678" w:rsidRPr="001A2766" w:rsidRDefault="00040678" w:rsidP="001A2766">
      <w:pPr>
        <w:pStyle w:val="NormalWeb"/>
        <w:spacing w:before="0" w:beforeAutospacing="0" w:after="0" w:afterAutospacing="0" w:line="360" w:lineRule="auto"/>
        <w:jc w:val="both"/>
        <w:rPr>
          <w:rFonts w:ascii="Calibri" w:hAnsi="Calibri"/>
          <w:color w:val="000000" w:themeColor="text1"/>
        </w:rPr>
      </w:pPr>
      <w:r w:rsidRPr="001A2766">
        <w:rPr>
          <w:rFonts w:ascii="Calibri" w:hAnsi="Calibri"/>
          <w:color w:val="000000" w:themeColor="text1"/>
        </w:rPr>
        <w:t xml:space="preserve">Solid- phase extraction tests were also carried out. Compound solution was made up to concentration and percentage DMSO as determined by previous solubility checks. The </w:t>
      </w:r>
      <w:r w:rsidR="00E8613E" w:rsidRPr="001A2766">
        <w:rPr>
          <w:rFonts w:ascii="Calibri" w:hAnsi="Calibri"/>
          <w:color w:val="000000" w:themeColor="text1"/>
        </w:rPr>
        <w:t xml:space="preserve">1mL </w:t>
      </w:r>
      <w:proofErr w:type="spellStart"/>
      <w:r w:rsidRPr="001A2766">
        <w:rPr>
          <w:rFonts w:ascii="Calibri" w:hAnsi="Calibri"/>
          <w:color w:val="000000" w:themeColor="text1"/>
        </w:rPr>
        <w:t>StrataX</w:t>
      </w:r>
      <w:proofErr w:type="spellEnd"/>
      <w:r w:rsidRPr="001A2766">
        <w:rPr>
          <w:rFonts w:ascii="Calibri" w:hAnsi="Calibri"/>
          <w:color w:val="000000" w:themeColor="text1"/>
        </w:rPr>
        <w:t>- SPE (</w:t>
      </w:r>
      <w:r w:rsidR="00E8613E" w:rsidRPr="001A2766">
        <w:rPr>
          <w:rFonts w:ascii="Calibri" w:hAnsi="Calibri"/>
          <w:color w:val="000000" w:themeColor="text1"/>
        </w:rPr>
        <w:t>Phenomenex, USA</w:t>
      </w:r>
      <w:r w:rsidRPr="001A2766">
        <w:rPr>
          <w:rFonts w:ascii="Calibri" w:hAnsi="Calibri"/>
          <w:color w:val="000000" w:themeColor="text1"/>
        </w:rPr>
        <w:t>) column</w:t>
      </w:r>
      <w:r w:rsidR="00E8613E" w:rsidRPr="001A2766">
        <w:rPr>
          <w:rFonts w:ascii="Calibri" w:hAnsi="Calibri"/>
          <w:color w:val="000000" w:themeColor="text1"/>
        </w:rPr>
        <w:t xml:space="preserve"> or 96- deep well plate </w:t>
      </w:r>
      <w:r w:rsidRPr="001A2766">
        <w:rPr>
          <w:rFonts w:ascii="Calibri" w:hAnsi="Calibri"/>
          <w:color w:val="000000" w:themeColor="text1"/>
        </w:rPr>
        <w:t>was prepared as per the manufacturer's protocol</w:t>
      </w:r>
      <w:r w:rsidR="00E8613E" w:rsidRPr="001A2766">
        <w:rPr>
          <w:rFonts w:ascii="Calibri" w:hAnsi="Calibri"/>
          <w:color w:val="000000" w:themeColor="text1"/>
        </w:rPr>
        <w:t>. The column/ wells were primed with 10mL MeOH then 5 mL water</w:t>
      </w:r>
      <w:r w:rsidRPr="001A2766">
        <w:rPr>
          <w:rFonts w:ascii="Calibri" w:hAnsi="Calibri"/>
          <w:color w:val="000000" w:themeColor="text1"/>
        </w:rPr>
        <w:t xml:space="preserve">. The compound sample was run </w:t>
      </w:r>
      <w:r w:rsidR="004C699D" w:rsidRPr="001A2766">
        <w:rPr>
          <w:rFonts w:ascii="Calibri" w:hAnsi="Calibri"/>
          <w:color w:val="000000" w:themeColor="text1"/>
        </w:rPr>
        <w:t xml:space="preserve">through </w:t>
      </w:r>
      <w:r w:rsidRPr="001A2766">
        <w:rPr>
          <w:rFonts w:ascii="Calibri" w:hAnsi="Calibri"/>
          <w:color w:val="000000" w:themeColor="text1"/>
        </w:rPr>
        <w:t>the column, washed in D</w:t>
      </w:r>
      <w:r w:rsidRPr="001A2766">
        <w:rPr>
          <w:rFonts w:ascii="Calibri" w:hAnsi="Calibri"/>
          <w:color w:val="000000" w:themeColor="text1"/>
          <w:sz w:val="14"/>
          <w:szCs w:val="14"/>
          <w:vertAlign w:val="subscript"/>
        </w:rPr>
        <w:t>2</w:t>
      </w:r>
      <w:r w:rsidRPr="001A2766">
        <w:rPr>
          <w:rFonts w:ascii="Calibri" w:hAnsi="Calibri"/>
          <w:color w:val="000000" w:themeColor="text1"/>
        </w:rPr>
        <w:t xml:space="preserve">O and dried </w:t>
      </w:r>
      <w:r w:rsidR="004C699D" w:rsidRPr="001A2766">
        <w:rPr>
          <w:rFonts w:ascii="Calibri" w:hAnsi="Calibri"/>
          <w:color w:val="000000" w:themeColor="text1"/>
        </w:rPr>
        <w:t xml:space="preserve">completely </w:t>
      </w:r>
      <w:r w:rsidRPr="001A2766">
        <w:rPr>
          <w:rFonts w:ascii="Calibri" w:hAnsi="Calibri"/>
          <w:color w:val="000000" w:themeColor="text1"/>
        </w:rPr>
        <w:t>under nitrogen before elut</w:t>
      </w:r>
      <w:r w:rsidR="004C699D" w:rsidRPr="001A2766">
        <w:rPr>
          <w:rFonts w:ascii="Calibri" w:hAnsi="Calibri"/>
          <w:color w:val="000000" w:themeColor="text1"/>
        </w:rPr>
        <w:t>ion</w:t>
      </w:r>
      <w:r w:rsidRPr="001A2766">
        <w:rPr>
          <w:rFonts w:ascii="Calibri" w:hAnsi="Calibri"/>
          <w:color w:val="000000" w:themeColor="text1"/>
        </w:rPr>
        <w:t xml:space="preserve"> with DMSO-</w:t>
      </w:r>
      <w:r w:rsidRPr="001A2766">
        <w:rPr>
          <w:rFonts w:ascii="Calibri" w:hAnsi="Calibri"/>
          <w:color w:val="000000" w:themeColor="text1"/>
          <w:vertAlign w:val="subscript"/>
        </w:rPr>
        <w:t>d6</w:t>
      </w:r>
      <w:r w:rsidRPr="001A2766">
        <w:rPr>
          <w:rFonts w:ascii="Calibri" w:hAnsi="Calibri"/>
          <w:color w:val="000000" w:themeColor="text1"/>
        </w:rPr>
        <w:t xml:space="preserve">. The sample was analysed by </w:t>
      </w:r>
      <w:r w:rsidRPr="001A2766">
        <w:rPr>
          <w:rFonts w:ascii="Calibri" w:hAnsi="Calibri"/>
          <w:color w:val="000000" w:themeColor="text1"/>
          <w:vertAlign w:val="superscript"/>
        </w:rPr>
        <w:t>1</w:t>
      </w:r>
      <w:r w:rsidRPr="001A2766">
        <w:rPr>
          <w:rFonts w:ascii="Calibri" w:hAnsi="Calibri"/>
          <w:color w:val="000000" w:themeColor="text1"/>
        </w:rPr>
        <w:t>H NMR to determine whether a sufficient amount of compound was collected. </w:t>
      </w:r>
    </w:p>
    <w:p w14:paraId="6AF44593" w14:textId="77777777" w:rsidR="00040678" w:rsidRPr="001A2766" w:rsidRDefault="00040678" w:rsidP="001A2766">
      <w:pPr>
        <w:spacing w:line="360" w:lineRule="auto"/>
        <w:jc w:val="both"/>
        <w:rPr>
          <w:color w:val="000000" w:themeColor="text1"/>
        </w:rPr>
      </w:pPr>
    </w:p>
    <w:p w14:paraId="381E0D37" w14:textId="540B45DB" w:rsidR="00040678" w:rsidRPr="001A2766" w:rsidRDefault="00146682" w:rsidP="001A2766">
      <w:pPr>
        <w:pStyle w:val="Heading4"/>
        <w:spacing w:line="360" w:lineRule="auto"/>
        <w:jc w:val="both"/>
        <w:rPr>
          <w:b/>
          <w:bCs/>
          <w:color w:val="000000" w:themeColor="text1"/>
        </w:rPr>
      </w:pPr>
      <w:bookmarkStart w:id="62" w:name="_Toc60561257"/>
      <w:r w:rsidRPr="001A2766">
        <w:rPr>
          <w:b/>
          <w:bCs/>
          <w:color w:val="000000" w:themeColor="text1"/>
        </w:rPr>
        <w:t>2</w:t>
      </w:r>
      <w:r w:rsidR="00F43AE8" w:rsidRPr="001A2766">
        <w:rPr>
          <w:b/>
          <w:bCs/>
          <w:color w:val="000000" w:themeColor="text1"/>
        </w:rPr>
        <w:t>.7</w:t>
      </w:r>
      <w:r w:rsidRPr="001A2766">
        <w:rPr>
          <w:b/>
          <w:bCs/>
          <w:color w:val="000000" w:themeColor="text1"/>
        </w:rPr>
        <w:t xml:space="preserve">.2 </w:t>
      </w:r>
      <w:r w:rsidR="00040678" w:rsidRPr="001A2766">
        <w:rPr>
          <w:b/>
          <w:bCs/>
          <w:color w:val="000000" w:themeColor="text1"/>
        </w:rPr>
        <w:t>Qualitative Initial rate assay</w:t>
      </w:r>
      <w:bookmarkEnd w:id="62"/>
      <w:r w:rsidR="00040678" w:rsidRPr="001A2766">
        <w:rPr>
          <w:b/>
          <w:bCs/>
          <w:color w:val="000000" w:themeColor="text1"/>
        </w:rPr>
        <w:t> </w:t>
      </w:r>
    </w:p>
    <w:p w14:paraId="73EDD7B6" w14:textId="77777777" w:rsidR="00040678" w:rsidRPr="001A2766" w:rsidRDefault="00040678" w:rsidP="001A2766">
      <w:pPr>
        <w:spacing w:line="360" w:lineRule="auto"/>
        <w:jc w:val="both"/>
        <w:rPr>
          <w:color w:val="000000" w:themeColor="text1"/>
        </w:rPr>
      </w:pPr>
    </w:p>
    <w:p w14:paraId="06794E11" w14:textId="5B244F3D" w:rsidR="00040678" w:rsidRPr="001A2766" w:rsidRDefault="00040678" w:rsidP="001A2766">
      <w:pPr>
        <w:pStyle w:val="NormalWeb"/>
        <w:spacing w:before="0" w:beforeAutospacing="0" w:after="0" w:afterAutospacing="0" w:line="360" w:lineRule="auto"/>
        <w:jc w:val="both"/>
        <w:rPr>
          <w:rFonts w:asciiTheme="minorHAnsi" w:hAnsiTheme="minorHAnsi"/>
          <w:color w:val="000000" w:themeColor="text1"/>
        </w:rPr>
      </w:pPr>
      <w:r w:rsidRPr="001A2766">
        <w:rPr>
          <w:rFonts w:asciiTheme="minorHAnsi" w:hAnsiTheme="minorHAnsi"/>
          <w:color w:val="000000" w:themeColor="text1"/>
        </w:rPr>
        <w:t xml:space="preserve">An initial assay was run in order to determine the activity and </w:t>
      </w:r>
      <w:r w:rsidR="0043358E" w:rsidRPr="001A2766">
        <w:rPr>
          <w:rFonts w:asciiTheme="minorHAnsi" w:hAnsiTheme="minorHAnsi"/>
          <w:color w:val="000000" w:themeColor="text1"/>
        </w:rPr>
        <w:t>turnover of compound with BM3 DM and WT</w:t>
      </w:r>
      <w:r w:rsidRPr="001A2766">
        <w:rPr>
          <w:rFonts w:asciiTheme="minorHAnsi" w:hAnsiTheme="minorHAnsi"/>
          <w:color w:val="000000" w:themeColor="text1"/>
        </w:rPr>
        <w:t>. All measurements were performed in triplicate</w:t>
      </w:r>
      <w:r w:rsidR="0043358E" w:rsidRPr="001A2766">
        <w:rPr>
          <w:rFonts w:asciiTheme="minorHAnsi" w:hAnsiTheme="minorHAnsi"/>
          <w:color w:val="000000" w:themeColor="text1"/>
        </w:rPr>
        <w:t xml:space="preserve"> in order to determine </w:t>
      </w:r>
      <w:r w:rsidR="0043358E" w:rsidRPr="001A2766">
        <w:rPr>
          <w:rFonts w:asciiTheme="minorHAnsi" w:hAnsiTheme="minorHAnsi"/>
          <w:color w:val="000000" w:themeColor="text1"/>
          <w:highlight w:val="red"/>
        </w:rPr>
        <w:t xml:space="preserve">turnover number </w:t>
      </w:r>
      <w:r w:rsidR="007C485E" w:rsidRPr="001A2766">
        <w:rPr>
          <w:rFonts w:asciiTheme="minorHAnsi" w:hAnsiTheme="minorHAnsi"/>
          <w:color w:val="000000" w:themeColor="text1"/>
          <w:highlight w:val="red"/>
        </w:rPr>
        <w:t>(mM</w:t>
      </w:r>
      <w:r w:rsidR="0043358E" w:rsidRPr="001A2766">
        <w:rPr>
          <w:rFonts w:asciiTheme="minorHAnsi" w:hAnsiTheme="minorHAnsi"/>
          <w:color w:val="000000" w:themeColor="text1"/>
          <w:highlight w:val="red"/>
        </w:rPr>
        <w:t>/min)</w:t>
      </w:r>
      <w:r w:rsidR="004D7E56" w:rsidRPr="001A2766">
        <w:rPr>
          <w:rFonts w:asciiTheme="minorHAnsi" w:hAnsiTheme="minorHAnsi"/>
          <w:color w:val="000000" w:themeColor="text1"/>
          <w:highlight w:val="red"/>
        </w:rPr>
        <w:t>or rate?</w:t>
      </w:r>
      <w:r w:rsidR="007C485E" w:rsidRPr="001A2766">
        <w:rPr>
          <w:rFonts w:asciiTheme="minorHAnsi" w:hAnsiTheme="minorHAnsi"/>
          <w:color w:val="000000" w:themeColor="text1"/>
        </w:rPr>
        <w:t xml:space="preserve"> and to carry out statistical analysis to determine significance between </w:t>
      </w:r>
      <w:r w:rsidR="004D7E56" w:rsidRPr="001A2766">
        <w:rPr>
          <w:rFonts w:asciiTheme="minorHAnsi" w:hAnsiTheme="minorHAnsi"/>
          <w:color w:val="000000" w:themeColor="text1"/>
        </w:rPr>
        <w:t xml:space="preserve">ligand incubations and controls. </w:t>
      </w:r>
    </w:p>
    <w:p w14:paraId="03754302" w14:textId="77777777" w:rsidR="0043358E" w:rsidRPr="001A2766" w:rsidRDefault="0043358E" w:rsidP="001A2766">
      <w:pPr>
        <w:pStyle w:val="NormalWeb"/>
        <w:spacing w:before="0" w:beforeAutospacing="0" w:after="0" w:afterAutospacing="0" w:line="360" w:lineRule="auto"/>
        <w:jc w:val="both"/>
        <w:rPr>
          <w:rFonts w:asciiTheme="minorHAnsi" w:hAnsiTheme="minorHAnsi"/>
          <w:color w:val="000000" w:themeColor="text1"/>
        </w:rPr>
      </w:pPr>
    </w:p>
    <w:p w14:paraId="5EDA241E" w14:textId="63B166E3" w:rsidR="004D7E56" w:rsidRPr="00DD1B60" w:rsidRDefault="00040678" w:rsidP="001A2766">
      <w:pPr>
        <w:pStyle w:val="CommentText"/>
        <w:spacing w:line="360" w:lineRule="auto"/>
        <w:jc w:val="both"/>
        <w:rPr>
          <w:rFonts w:asciiTheme="minorHAnsi" w:hAnsiTheme="minorHAnsi"/>
          <w:color w:val="000000" w:themeColor="text1"/>
          <w:sz w:val="24"/>
          <w:szCs w:val="24"/>
        </w:rPr>
      </w:pPr>
      <w:r w:rsidRPr="001A2766">
        <w:rPr>
          <w:rFonts w:asciiTheme="minorHAnsi" w:hAnsiTheme="minorHAnsi"/>
          <w:color w:val="000000" w:themeColor="text1"/>
          <w:sz w:val="24"/>
          <w:szCs w:val="24"/>
        </w:rPr>
        <w:t xml:space="preserve">All measurements were </w:t>
      </w:r>
      <w:r w:rsidR="004C699D" w:rsidRPr="001A2766">
        <w:rPr>
          <w:rFonts w:asciiTheme="minorHAnsi" w:hAnsiTheme="minorHAnsi"/>
          <w:color w:val="000000" w:themeColor="text1"/>
          <w:sz w:val="24"/>
          <w:szCs w:val="24"/>
        </w:rPr>
        <w:t xml:space="preserve">made </w:t>
      </w:r>
      <w:r w:rsidRPr="001A2766">
        <w:rPr>
          <w:rFonts w:asciiTheme="minorHAnsi" w:hAnsiTheme="minorHAnsi"/>
          <w:color w:val="000000" w:themeColor="text1"/>
          <w:sz w:val="24"/>
          <w:szCs w:val="24"/>
        </w:rPr>
        <w:t xml:space="preserve">on a Cary 50- UV- Visible </w:t>
      </w:r>
      <w:r w:rsidR="00E8613E" w:rsidRPr="001A2766">
        <w:rPr>
          <w:rFonts w:asciiTheme="minorHAnsi" w:hAnsiTheme="minorHAnsi"/>
          <w:color w:val="000000" w:themeColor="text1"/>
          <w:sz w:val="24"/>
          <w:szCs w:val="24"/>
        </w:rPr>
        <w:t xml:space="preserve">spectrophotometer (Agilent, Stockport, UK) </w:t>
      </w:r>
      <w:r w:rsidRPr="001A2766">
        <w:rPr>
          <w:rFonts w:asciiTheme="minorHAnsi" w:hAnsiTheme="minorHAnsi"/>
          <w:color w:val="000000" w:themeColor="text1"/>
          <w:sz w:val="24"/>
          <w:szCs w:val="24"/>
        </w:rPr>
        <w:t xml:space="preserve">set to the Kinetics measurement with a path length of 1 cm and regulated temperature </w:t>
      </w:r>
      <w:r w:rsidR="004C699D" w:rsidRPr="001A2766">
        <w:rPr>
          <w:rFonts w:asciiTheme="minorHAnsi" w:hAnsiTheme="minorHAnsi"/>
          <w:color w:val="000000" w:themeColor="text1"/>
          <w:sz w:val="24"/>
          <w:szCs w:val="24"/>
        </w:rPr>
        <w:t>at</w:t>
      </w:r>
      <w:r w:rsidRPr="001A2766">
        <w:rPr>
          <w:rFonts w:asciiTheme="minorHAnsi" w:hAnsiTheme="minorHAnsi"/>
          <w:color w:val="000000" w:themeColor="text1"/>
          <w:sz w:val="24"/>
          <w:szCs w:val="24"/>
        </w:rPr>
        <w:t xml:space="preserve"> 30 °C with a </w:t>
      </w:r>
      <w:r w:rsidR="00E8613E" w:rsidRPr="001A2766">
        <w:rPr>
          <w:rFonts w:asciiTheme="minorHAnsi" w:hAnsiTheme="minorHAnsi"/>
          <w:color w:val="000000" w:themeColor="text1"/>
          <w:sz w:val="24"/>
          <w:szCs w:val="24"/>
        </w:rPr>
        <w:t xml:space="preserve">single peltier cuvette holder. </w:t>
      </w:r>
      <w:r w:rsidRPr="001A2766">
        <w:rPr>
          <w:rFonts w:asciiTheme="minorHAnsi" w:hAnsiTheme="minorHAnsi"/>
          <w:color w:val="000000" w:themeColor="text1"/>
          <w:sz w:val="24"/>
          <w:szCs w:val="24"/>
        </w:rPr>
        <w:t xml:space="preserve">A solution of NADPH was made up in </w:t>
      </w:r>
      <w:r w:rsidR="0043358E" w:rsidRPr="001A2766">
        <w:rPr>
          <w:rFonts w:asciiTheme="minorHAnsi" w:hAnsiTheme="minorHAnsi"/>
          <w:color w:val="000000" w:themeColor="text1"/>
          <w:sz w:val="24"/>
          <w:szCs w:val="24"/>
        </w:rPr>
        <w:t xml:space="preserve">Buffer A </w:t>
      </w:r>
      <w:r w:rsidRPr="001A2766">
        <w:rPr>
          <w:rFonts w:asciiTheme="minorHAnsi" w:hAnsiTheme="minorHAnsi"/>
          <w:color w:val="000000" w:themeColor="text1"/>
          <w:sz w:val="24"/>
          <w:szCs w:val="24"/>
        </w:rPr>
        <w:t xml:space="preserve">to a concentration of 10 </w:t>
      </w:r>
      <w:proofErr w:type="spellStart"/>
      <w:r w:rsidRPr="001A2766">
        <w:rPr>
          <w:rFonts w:asciiTheme="minorHAnsi" w:hAnsiTheme="minorHAnsi"/>
          <w:color w:val="000000" w:themeColor="text1"/>
          <w:sz w:val="24"/>
          <w:szCs w:val="24"/>
        </w:rPr>
        <w:t>mM.</w:t>
      </w:r>
      <w:proofErr w:type="spellEnd"/>
      <w:r w:rsidRPr="001A2766">
        <w:rPr>
          <w:rFonts w:asciiTheme="minorHAnsi" w:hAnsiTheme="minorHAnsi"/>
          <w:color w:val="000000" w:themeColor="text1"/>
          <w:sz w:val="24"/>
          <w:szCs w:val="24"/>
        </w:rPr>
        <w:t xml:space="preserve"> A 200 mM stock solution of compound in DMSO was diluted to 10 mM in</w:t>
      </w:r>
      <w:r w:rsidR="0043358E" w:rsidRPr="001A2766">
        <w:rPr>
          <w:rFonts w:asciiTheme="minorHAnsi" w:hAnsiTheme="minorHAnsi"/>
          <w:color w:val="000000" w:themeColor="text1"/>
          <w:sz w:val="24"/>
          <w:szCs w:val="24"/>
        </w:rPr>
        <w:t xml:space="preserve"> Buffer A. </w:t>
      </w:r>
      <w:r w:rsidR="004D7E56" w:rsidRPr="001A2766">
        <w:rPr>
          <w:rFonts w:asciiTheme="minorHAnsi" w:hAnsiTheme="minorHAnsi"/>
          <w:color w:val="000000" w:themeColor="text1"/>
          <w:sz w:val="24"/>
          <w:szCs w:val="24"/>
        </w:rPr>
        <w:t xml:space="preserve">NADPH was added immediately prior to beginning measurement mixed. </w:t>
      </w:r>
      <w:r w:rsidRPr="001A2766">
        <w:rPr>
          <w:rFonts w:asciiTheme="minorHAnsi" w:hAnsiTheme="minorHAnsi"/>
          <w:color w:val="000000" w:themeColor="text1"/>
          <w:sz w:val="24"/>
          <w:szCs w:val="24"/>
        </w:rPr>
        <w:t>The spectrophotometer was blanked with buffer and the parameters were set to measure absorbance at 340 nm for 1 minute. All measurements were taken in triplicate </w:t>
      </w:r>
      <w:r w:rsidR="00E8613E" w:rsidRPr="001A2766">
        <w:rPr>
          <w:rFonts w:asciiTheme="minorHAnsi" w:hAnsiTheme="minorHAnsi"/>
          <w:color w:val="000000" w:themeColor="text1"/>
          <w:sz w:val="24"/>
          <w:szCs w:val="24"/>
        </w:rPr>
        <w:t>in a quartz cuvette</w:t>
      </w:r>
      <w:r w:rsidR="004D7E56" w:rsidRPr="001A2766">
        <w:rPr>
          <w:rFonts w:asciiTheme="minorHAnsi" w:hAnsiTheme="minorHAnsi"/>
          <w:color w:val="000000" w:themeColor="text1"/>
          <w:sz w:val="24"/>
          <w:szCs w:val="24"/>
        </w:rPr>
        <w:t xml:space="preserve">. </w:t>
      </w:r>
      <w:r w:rsidR="004D7E56" w:rsidRPr="00DD1B60">
        <w:rPr>
          <w:rFonts w:asciiTheme="minorHAnsi" w:hAnsiTheme="minorHAnsi"/>
          <w:color w:val="000000" w:themeColor="text1"/>
          <w:sz w:val="24"/>
          <w:szCs w:val="24"/>
        </w:rPr>
        <w:t>Rates were calculated by determination of initial gradient with straight line fitting, and calculations were carried out using the Beer- Lambert Law, with NADPH (ε = 6.22 mM</w:t>
      </w:r>
      <w:r w:rsidR="004D7E56" w:rsidRPr="00DD1B60">
        <w:rPr>
          <w:rFonts w:asciiTheme="minorHAnsi" w:hAnsiTheme="minorHAnsi"/>
          <w:color w:val="000000" w:themeColor="text1"/>
          <w:sz w:val="24"/>
          <w:szCs w:val="24"/>
          <w:vertAlign w:val="superscript"/>
        </w:rPr>
        <w:t>-1</w:t>
      </w:r>
      <w:r w:rsidR="004D7E56" w:rsidRPr="00DD1B60">
        <w:rPr>
          <w:rFonts w:asciiTheme="minorHAnsi" w:hAnsiTheme="minorHAnsi"/>
          <w:color w:val="000000" w:themeColor="text1"/>
          <w:sz w:val="24"/>
          <w:szCs w:val="24"/>
        </w:rPr>
        <w:t xml:space="preserve"> cm</w:t>
      </w:r>
      <w:r w:rsidR="004D7E56" w:rsidRPr="00DD1B60">
        <w:rPr>
          <w:rFonts w:asciiTheme="minorHAnsi" w:hAnsiTheme="minorHAnsi"/>
          <w:color w:val="000000" w:themeColor="text1"/>
          <w:sz w:val="24"/>
          <w:szCs w:val="24"/>
          <w:vertAlign w:val="superscript"/>
        </w:rPr>
        <w:t>-1</w:t>
      </w:r>
      <w:r w:rsidR="004D7E56" w:rsidRPr="00DD1B60">
        <w:rPr>
          <w:rFonts w:asciiTheme="minorHAnsi" w:hAnsiTheme="minorHAnsi"/>
          <w:color w:val="000000" w:themeColor="text1"/>
          <w:sz w:val="24"/>
          <w:szCs w:val="24"/>
        </w:rPr>
        <w:t>).</w:t>
      </w:r>
    </w:p>
    <w:p w14:paraId="2D06D438" w14:textId="44528236" w:rsidR="004D7E56" w:rsidRDefault="004D7E56" w:rsidP="001A2766">
      <w:pPr>
        <w:pStyle w:val="CommentText"/>
        <w:spacing w:line="360" w:lineRule="auto"/>
        <w:jc w:val="both"/>
        <w:rPr>
          <w:rFonts w:asciiTheme="minorHAnsi" w:hAnsiTheme="minorHAnsi"/>
          <w:color w:val="000000" w:themeColor="text1"/>
        </w:rPr>
      </w:pPr>
    </w:p>
    <w:p w14:paraId="18BDEAA3" w14:textId="61218F70" w:rsidR="00DD1B60" w:rsidRPr="001A2766" w:rsidRDefault="00DD1B60" w:rsidP="00DD1B60">
      <w:pPr>
        <w:spacing w:after="240" w:line="360" w:lineRule="auto"/>
        <w:jc w:val="both"/>
        <w:rPr>
          <w:rFonts w:asciiTheme="minorHAnsi" w:hAnsiTheme="minorHAnsi"/>
          <w:color w:val="000000" w:themeColor="text1"/>
        </w:rPr>
      </w:pPr>
      <w:r w:rsidRPr="00DD1B60">
        <w:rPr>
          <w:rFonts w:asciiTheme="minorHAnsi" w:hAnsiTheme="minorHAnsi"/>
          <w:color w:val="000000" w:themeColor="text1"/>
          <w:highlight w:val="green"/>
        </w:rPr>
        <w:t xml:space="preserve">10 µL NADPH (10 mM) was added to 990 µL buffer (100 µM final concentration) in a cuvette, mixed rapidly and measured. The following controls were also measured. 10 µL of chosen </w:t>
      </w:r>
      <w:r w:rsidRPr="00DD1B60">
        <w:rPr>
          <w:rFonts w:asciiTheme="minorHAnsi" w:hAnsiTheme="minorHAnsi"/>
          <w:color w:val="000000" w:themeColor="text1"/>
          <w:highlight w:val="green"/>
        </w:rPr>
        <w:lastRenderedPageBreak/>
        <w:t>compound (10 mM) was added to the corresponding amount of purified BM3 DM to make up a final concentration of 1 µM, the mixture was made up to 1 mL with buffer and reaction was initiated with 10 µL NADPH (10mM) and measured in triplicate.</w:t>
      </w:r>
      <w:r w:rsidRPr="001A2766">
        <w:rPr>
          <w:rFonts w:asciiTheme="minorHAnsi" w:hAnsiTheme="minorHAnsi"/>
          <w:color w:val="000000" w:themeColor="text1"/>
        </w:rPr>
        <w:t> </w:t>
      </w:r>
      <w:r>
        <w:rPr>
          <w:rFonts w:asciiTheme="minorHAnsi" w:hAnsiTheme="minorHAnsi"/>
          <w:color w:val="000000" w:themeColor="text1"/>
        </w:rPr>
        <w:t>Which one??</w:t>
      </w:r>
    </w:p>
    <w:p w14:paraId="2C5A2158" w14:textId="77777777" w:rsidR="00DD1B60" w:rsidRPr="001A2766" w:rsidRDefault="00DD1B60" w:rsidP="001A2766">
      <w:pPr>
        <w:pStyle w:val="CommentText"/>
        <w:spacing w:line="360" w:lineRule="auto"/>
        <w:jc w:val="both"/>
        <w:rPr>
          <w:rFonts w:asciiTheme="minorHAnsi" w:hAnsiTheme="minorHAnsi"/>
          <w:color w:val="000000" w:themeColor="text1"/>
        </w:rPr>
      </w:pPr>
    </w:p>
    <w:p w14:paraId="305DD140" w14:textId="77777777" w:rsidR="004D7E56" w:rsidRPr="001A2766" w:rsidRDefault="004D7E56" w:rsidP="001A2766">
      <w:pPr>
        <w:pStyle w:val="CommentText"/>
        <w:spacing w:line="360" w:lineRule="auto"/>
        <w:jc w:val="both"/>
        <w:rPr>
          <w:rFonts w:asciiTheme="minorHAnsi" w:hAnsiTheme="minorHAnsi"/>
          <w:color w:val="000000" w:themeColor="text1"/>
          <w:sz w:val="24"/>
          <w:szCs w:val="24"/>
        </w:rPr>
      </w:pPr>
    </w:p>
    <w:p w14:paraId="097EF21A" w14:textId="77777777" w:rsidR="00040678" w:rsidRPr="001A2766" w:rsidRDefault="00040678" w:rsidP="001A2766">
      <w:pPr>
        <w:spacing w:line="360" w:lineRule="auto"/>
        <w:jc w:val="both"/>
        <w:rPr>
          <w:rFonts w:asciiTheme="minorHAnsi" w:hAnsiTheme="minorHAnsi"/>
          <w:color w:val="000000" w:themeColor="text1"/>
        </w:rPr>
      </w:pPr>
    </w:p>
    <w:p w14:paraId="661A8205" w14:textId="24C8D645" w:rsidR="00E8613E" w:rsidRDefault="00146682" w:rsidP="001A2766">
      <w:pPr>
        <w:pStyle w:val="Heading4"/>
        <w:spacing w:line="360" w:lineRule="auto"/>
        <w:jc w:val="both"/>
        <w:rPr>
          <w:rFonts w:asciiTheme="minorHAnsi" w:hAnsiTheme="minorHAnsi"/>
          <w:b/>
          <w:bCs/>
          <w:color w:val="000000" w:themeColor="text1"/>
        </w:rPr>
      </w:pPr>
      <w:bookmarkStart w:id="63" w:name="_Toc60561258"/>
      <w:r w:rsidRPr="00DD1B60">
        <w:rPr>
          <w:rFonts w:asciiTheme="minorHAnsi" w:hAnsiTheme="minorHAnsi"/>
          <w:b/>
          <w:bCs/>
          <w:color w:val="000000" w:themeColor="text1"/>
        </w:rPr>
        <w:t>2.</w:t>
      </w:r>
      <w:r w:rsidR="00F43AE8" w:rsidRPr="00DD1B60">
        <w:rPr>
          <w:rFonts w:asciiTheme="minorHAnsi" w:hAnsiTheme="minorHAnsi"/>
          <w:b/>
          <w:bCs/>
          <w:color w:val="000000" w:themeColor="text1"/>
        </w:rPr>
        <w:t>7</w:t>
      </w:r>
      <w:r w:rsidRPr="00DD1B60">
        <w:rPr>
          <w:rFonts w:asciiTheme="minorHAnsi" w:hAnsiTheme="minorHAnsi"/>
          <w:b/>
          <w:bCs/>
          <w:color w:val="000000" w:themeColor="text1"/>
        </w:rPr>
        <w:t xml:space="preserve">.3 </w:t>
      </w:r>
      <w:r w:rsidR="00E8613E" w:rsidRPr="00DD1B60">
        <w:rPr>
          <w:rFonts w:asciiTheme="minorHAnsi" w:hAnsiTheme="minorHAnsi"/>
          <w:b/>
          <w:bCs/>
          <w:color w:val="000000" w:themeColor="text1"/>
        </w:rPr>
        <w:t>LC- MS/MS standard test</w:t>
      </w:r>
      <w:bookmarkEnd w:id="63"/>
    </w:p>
    <w:p w14:paraId="47D0E1A5" w14:textId="77777777" w:rsidR="00DD1B60" w:rsidRPr="00DD1B60" w:rsidRDefault="00DD1B60" w:rsidP="00DD1B60"/>
    <w:p w14:paraId="21FAEAF6" w14:textId="7780FBE6" w:rsidR="00040678" w:rsidRPr="001A2766" w:rsidRDefault="00040678" w:rsidP="001A2766">
      <w:pPr>
        <w:pStyle w:val="NormalWeb"/>
        <w:spacing w:before="0" w:beforeAutospacing="0" w:after="0" w:afterAutospacing="0" w:line="360" w:lineRule="auto"/>
        <w:jc w:val="both"/>
        <w:rPr>
          <w:rFonts w:asciiTheme="minorHAnsi" w:hAnsiTheme="minorHAnsi"/>
          <w:color w:val="000000" w:themeColor="text1"/>
        </w:rPr>
      </w:pPr>
      <w:r w:rsidRPr="001A2766">
        <w:rPr>
          <w:rFonts w:asciiTheme="minorHAnsi" w:hAnsiTheme="minorHAnsi"/>
          <w:color w:val="000000" w:themeColor="text1"/>
        </w:rPr>
        <w:t>LC- MS/MS standard was r</w:t>
      </w:r>
      <w:r w:rsidR="00F43AE8" w:rsidRPr="001A2766">
        <w:rPr>
          <w:rFonts w:asciiTheme="minorHAnsi" w:hAnsiTheme="minorHAnsi"/>
          <w:color w:val="000000" w:themeColor="text1"/>
        </w:rPr>
        <w:t xml:space="preserve">un with parent compound to determine optimal gradient and where compound elutes, on a Q </w:t>
      </w:r>
      <w:proofErr w:type="spellStart"/>
      <w:r w:rsidR="00F43AE8" w:rsidRPr="001A2766">
        <w:rPr>
          <w:rFonts w:asciiTheme="minorHAnsi" w:hAnsiTheme="minorHAnsi"/>
          <w:color w:val="000000" w:themeColor="text1"/>
        </w:rPr>
        <w:t>Exactive</w:t>
      </w:r>
      <w:proofErr w:type="spellEnd"/>
      <w:r w:rsidR="00F43AE8" w:rsidRPr="001A2766">
        <w:rPr>
          <w:rFonts w:asciiTheme="minorHAnsi" w:hAnsiTheme="minorHAnsi"/>
          <w:color w:val="000000" w:themeColor="text1"/>
        </w:rPr>
        <w:t xml:space="preserve"> Plus instrument, fitted with a heated electrospray ionisation source and a U3000 UHPLC (Thermo Fisher Scientific) was used for full scan UPLC- MS/MS analyses of each drug (scan range 50- 1000 m/z). A </w:t>
      </w:r>
      <w:proofErr w:type="spellStart"/>
      <w:r w:rsidR="00F43AE8" w:rsidRPr="001A2766">
        <w:rPr>
          <w:rFonts w:asciiTheme="minorHAnsi" w:hAnsiTheme="minorHAnsi"/>
          <w:color w:val="000000" w:themeColor="text1"/>
        </w:rPr>
        <w:t>Hypersil</w:t>
      </w:r>
      <w:proofErr w:type="spellEnd"/>
      <w:r w:rsidR="00F43AE8" w:rsidRPr="001A2766">
        <w:rPr>
          <w:rFonts w:asciiTheme="minorHAnsi" w:hAnsiTheme="minorHAnsi"/>
          <w:color w:val="000000" w:themeColor="text1"/>
        </w:rPr>
        <w:t xml:space="preserve"> Gold column (100 x 2.1 mm, 3 µm particle size, Thermo Fisher Scientific) was used. </w:t>
      </w:r>
    </w:p>
    <w:p w14:paraId="577E4B0E" w14:textId="77777777" w:rsidR="00F43AE8" w:rsidRPr="001A2766" w:rsidRDefault="00F43AE8" w:rsidP="001A2766">
      <w:pPr>
        <w:spacing w:after="240" w:line="360" w:lineRule="auto"/>
        <w:jc w:val="both"/>
        <w:rPr>
          <w:rFonts w:asciiTheme="minorHAnsi" w:hAnsiTheme="minorHAnsi"/>
          <w:color w:val="000000" w:themeColor="text1"/>
        </w:rPr>
      </w:pPr>
    </w:p>
    <w:p w14:paraId="5FA9569C" w14:textId="5840ADA5" w:rsidR="00040678" w:rsidRPr="00DD1B60" w:rsidRDefault="00F43AE8" w:rsidP="00DD1B60">
      <w:pPr>
        <w:pStyle w:val="Heading2"/>
        <w:spacing w:line="360" w:lineRule="auto"/>
        <w:jc w:val="both"/>
        <w:rPr>
          <w:rFonts w:asciiTheme="minorHAnsi" w:hAnsiTheme="minorHAnsi"/>
          <w:b/>
          <w:bCs/>
          <w:color w:val="000000" w:themeColor="text1"/>
        </w:rPr>
      </w:pPr>
      <w:bookmarkStart w:id="64" w:name="_Toc60561259"/>
      <w:r w:rsidRPr="00DD1B60">
        <w:rPr>
          <w:rFonts w:asciiTheme="minorHAnsi" w:hAnsiTheme="minorHAnsi"/>
          <w:b/>
          <w:bCs/>
          <w:color w:val="000000" w:themeColor="text1"/>
        </w:rPr>
        <w:t xml:space="preserve">2.8 </w:t>
      </w:r>
      <w:r w:rsidR="00040678" w:rsidRPr="00DD1B60">
        <w:rPr>
          <w:rFonts w:asciiTheme="minorHAnsi" w:hAnsiTheme="minorHAnsi"/>
          <w:b/>
          <w:bCs/>
          <w:color w:val="000000" w:themeColor="text1"/>
        </w:rPr>
        <w:t xml:space="preserve">Elucidation of BM3 DM metabolites by LCMS/MS and </w:t>
      </w:r>
      <w:r w:rsidR="00040678" w:rsidRPr="00DD1B60">
        <w:rPr>
          <w:rFonts w:asciiTheme="minorHAnsi" w:hAnsiTheme="minorHAnsi"/>
          <w:b/>
          <w:bCs/>
          <w:color w:val="000000" w:themeColor="text1"/>
          <w:sz w:val="14"/>
          <w:szCs w:val="14"/>
          <w:vertAlign w:val="superscript"/>
        </w:rPr>
        <w:t>1</w:t>
      </w:r>
      <w:r w:rsidR="00040678" w:rsidRPr="00DD1B60">
        <w:rPr>
          <w:rFonts w:asciiTheme="minorHAnsi" w:hAnsiTheme="minorHAnsi"/>
          <w:b/>
          <w:bCs/>
          <w:color w:val="000000" w:themeColor="text1"/>
        </w:rPr>
        <w:t>H/ 2D NMR</w:t>
      </w:r>
      <w:bookmarkEnd w:id="64"/>
      <w:r w:rsidR="00040678" w:rsidRPr="00DD1B60">
        <w:rPr>
          <w:rFonts w:asciiTheme="minorHAnsi" w:hAnsiTheme="minorHAnsi"/>
          <w:b/>
          <w:bCs/>
          <w:color w:val="000000" w:themeColor="text1"/>
        </w:rPr>
        <w:t> </w:t>
      </w:r>
    </w:p>
    <w:p w14:paraId="7E6C8F6F" w14:textId="77777777" w:rsidR="00040678" w:rsidRPr="001A2766" w:rsidRDefault="00040678" w:rsidP="001A2766">
      <w:pPr>
        <w:pStyle w:val="NormalWeb"/>
        <w:spacing w:before="0" w:beforeAutospacing="0" w:after="0" w:afterAutospacing="0" w:line="360" w:lineRule="auto"/>
        <w:jc w:val="both"/>
        <w:rPr>
          <w:rFonts w:asciiTheme="minorHAnsi" w:hAnsiTheme="minorHAnsi"/>
          <w:color w:val="000000" w:themeColor="text1"/>
        </w:rPr>
      </w:pPr>
      <w:r w:rsidRPr="001A2766">
        <w:rPr>
          <w:rFonts w:asciiTheme="minorHAnsi" w:hAnsiTheme="minorHAnsi"/>
          <w:color w:val="000000" w:themeColor="text1"/>
        </w:rPr>
        <w:t>  </w:t>
      </w:r>
    </w:p>
    <w:p w14:paraId="25C7A3B1" w14:textId="3E9BD210" w:rsidR="00040678" w:rsidRPr="00DD1B60" w:rsidRDefault="00146682" w:rsidP="001A2766">
      <w:pPr>
        <w:pStyle w:val="Heading3"/>
        <w:spacing w:line="360" w:lineRule="auto"/>
        <w:jc w:val="both"/>
        <w:rPr>
          <w:rFonts w:asciiTheme="minorHAnsi" w:hAnsiTheme="minorHAnsi"/>
          <w:b/>
          <w:bCs/>
          <w:color w:val="000000" w:themeColor="text1"/>
        </w:rPr>
      </w:pPr>
      <w:bookmarkStart w:id="65" w:name="_Toc60561260"/>
      <w:r w:rsidRPr="00DD1B60">
        <w:rPr>
          <w:rFonts w:asciiTheme="minorHAnsi" w:hAnsiTheme="minorHAnsi"/>
          <w:b/>
          <w:bCs/>
          <w:color w:val="000000" w:themeColor="text1"/>
        </w:rPr>
        <w:t>2.</w:t>
      </w:r>
      <w:r w:rsidR="00F43AE8" w:rsidRPr="00DD1B60">
        <w:rPr>
          <w:rFonts w:asciiTheme="minorHAnsi" w:hAnsiTheme="minorHAnsi"/>
          <w:b/>
          <w:bCs/>
          <w:color w:val="000000" w:themeColor="text1"/>
        </w:rPr>
        <w:t>8.1</w:t>
      </w:r>
      <w:r w:rsidRPr="00DD1B60">
        <w:rPr>
          <w:rFonts w:asciiTheme="minorHAnsi" w:hAnsiTheme="minorHAnsi"/>
          <w:b/>
          <w:bCs/>
          <w:color w:val="000000" w:themeColor="text1"/>
        </w:rPr>
        <w:t xml:space="preserve"> </w:t>
      </w:r>
      <w:r w:rsidR="00040678" w:rsidRPr="00DD1B60">
        <w:rPr>
          <w:rFonts w:asciiTheme="minorHAnsi" w:hAnsiTheme="minorHAnsi"/>
          <w:b/>
          <w:bCs/>
          <w:color w:val="000000" w:themeColor="text1"/>
        </w:rPr>
        <w:t xml:space="preserve">LCMS/MS and </w:t>
      </w:r>
      <w:r w:rsidR="00040678" w:rsidRPr="00DD1B60">
        <w:rPr>
          <w:rFonts w:asciiTheme="minorHAnsi" w:hAnsiTheme="minorHAnsi"/>
          <w:b/>
          <w:bCs/>
          <w:color w:val="000000" w:themeColor="text1"/>
          <w:vertAlign w:val="superscript"/>
        </w:rPr>
        <w:t>1</w:t>
      </w:r>
      <w:r w:rsidR="00040678" w:rsidRPr="00DD1B60">
        <w:rPr>
          <w:rFonts w:asciiTheme="minorHAnsi" w:hAnsiTheme="minorHAnsi"/>
          <w:b/>
          <w:bCs/>
          <w:color w:val="000000" w:themeColor="text1"/>
        </w:rPr>
        <w:t>HNMR method for structural elucidation of BM3 DM metabolites</w:t>
      </w:r>
      <w:bookmarkEnd w:id="65"/>
    </w:p>
    <w:p w14:paraId="76DF7545" w14:textId="77777777" w:rsidR="00040678" w:rsidRPr="001A2766" w:rsidRDefault="00040678" w:rsidP="001A2766">
      <w:pPr>
        <w:pStyle w:val="Heading3"/>
        <w:spacing w:line="360" w:lineRule="auto"/>
        <w:jc w:val="both"/>
        <w:rPr>
          <w:rFonts w:asciiTheme="minorHAnsi" w:hAnsiTheme="minorHAnsi"/>
          <w:color w:val="000000" w:themeColor="text1"/>
        </w:rPr>
      </w:pPr>
    </w:p>
    <w:p w14:paraId="75A2CC34" w14:textId="77777777" w:rsidR="00040678" w:rsidRPr="001A2766" w:rsidRDefault="00040678" w:rsidP="001A2766">
      <w:pPr>
        <w:pStyle w:val="NormalWeb"/>
        <w:spacing w:before="0" w:beforeAutospacing="0" w:after="0" w:afterAutospacing="0" w:line="360" w:lineRule="auto"/>
        <w:jc w:val="both"/>
        <w:rPr>
          <w:rFonts w:asciiTheme="minorHAnsi" w:hAnsiTheme="minorHAnsi"/>
          <w:color w:val="000000" w:themeColor="text1"/>
        </w:rPr>
      </w:pPr>
      <w:r w:rsidRPr="001A2766">
        <w:rPr>
          <w:rFonts w:asciiTheme="minorHAnsi" w:hAnsiTheme="minorHAnsi"/>
          <w:color w:val="000000" w:themeColor="text1"/>
        </w:rPr>
        <w:t xml:space="preserve">Previous methods postulated a sequential metabolite formation by BM3 DM </w:t>
      </w:r>
      <w:r w:rsidRPr="001A2766">
        <w:rPr>
          <w:rFonts w:asciiTheme="minorHAnsi" w:hAnsiTheme="minorHAnsi"/>
          <w:color w:val="000000" w:themeColor="text1"/>
          <w:highlight w:val="yellow"/>
        </w:rPr>
        <w:t>(Jeffreys, 2018)</w:t>
      </w:r>
      <w:r w:rsidRPr="001A2766">
        <w:rPr>
          <w:rFonts w:asciiTheme="minorHAnsi" w:hAnsiTheme="minorHAnsi"/>
          <w:color w:val="000000" w:themeColor="text1"/>
        </w:rPr>
        <w:t xml:space="preserve">. A fully optimised method with separation and full structural elucidation via LCMS/ MS and </w:t>
      </w:r>
      <w:r w:rsidRPr="001A2766">
        <w:rPr>
          <w:rFonts w:asciiTheme="minorHAnsi" w:hAnsiTheme="minorHAnsi"/>
          <w:color w:val="000000" w:themeColor="text1"/>
          <w:vertAlign w:val="superscript"/>
        </w:rPr>
        <w:t>1</w:t>
      </w:r>
      <w:r w:rsidRPr="001A2766">
        <w:rPr>
          <w:rFonts w:asciiTheme="minorHAnsi" w:hAnsiTheme="minorHAnsi"/>
          <w:color w:val="000000" w:themeColor="text1"/>
        </w:rPr>
        <w:t>H NMR was used to derive metabolites of the clinically relevant drugs: Pioglitazone (P</w:t>
      </w:r>
      <w:r w:rsidR="00C32F43" w:rsidRPr="001A2766">
        <w:rPr>
          <w:rFonts w:asciiTheme="minorHAnsi" w:hAnsiTheme="minorHAnsi"/>
          <w:color w:val="000000" w:themeColor="text1"/>
        </w:rPr>
        <w:t xml:space="preserve">IOG) and Troglitazone (TROG) </w:t>
      </w:r>
      <w:r w:rsidRPr="001A2766">
        <w:rPr>
          <w:rFonts w:asciiTheme="minorHAnsi" w:hAnsiTheme="minorHAnsi"/>
          <w:color w:val="000000" w:themeColor="text1"/>
        </w:rPr>
        <w:t>(</w:t>
      </w:r>
      <w:proofErr w:type="spellStart"/>
      <w:r w:rsidRPr="001A2766">
        <w:rPr>
          <w:rFonts w:asciiTheme="minorHAnsi" w:hAnsiTheme="minorHAnsi"/>
          <w:color w:val="000000" w:themeColor="text1"/>
          <w:highlight w:val="yellow"/>
        </w:rPr>
        <w:t>Thistlethwaite</w:t>
      </w:r>
      <w:proofErr w:type="spellEnd"/>
      <w:r w:rsidRPr="001A2766">
        <w:rPr>
          <w:rFonts w:asciiTheme="minorHAnsi" w:hAnsiTheme="minorHAnsi"/>
          <w:color w:val="000000" w:themeColor="text1"/>
          <w:highlight w:val="yellow"/>
        </w:rPr>
        <w:t>, 2019).</w:t>
      </w:r>
    </w:p>
    <w:p w14:paraId="0180D5B7" w14:textId="77777777" w:rsidR="00040678" w:rsidRPr="001A2766" w:rsidRDefault="00040678" w:rsidP="001A2766">
      <w:pPr>
        <w:spacing w:line="360" w:lineRule="auto"/>
        <w:jc w:val="both"/>
        <w:rPr>
          <w:rFonts w:asciiTheme="minorHAnsi" w:hAnsiTheme="minorHAnsi"/>
          <w:color w:val="000000" w:themeColor="text1"/>
        </w:rPr>
      </w:pPr>
    </w:p>
    <w:p w14:paraId="46937378" w14:textId="2CD5E984" w:rsidR="00040678" w:rsidRPr="001A2766" w:rsidRDefault="00040678" w:rsidP="001A2766">
      <w:pPr>
        <w:pStyle w:val="NormalWeb"/>
        <w:spacing w:before="0" w:beforeAutospacing="0" w:after="0" w:afterAutospacing="0" w:line="360" w:lineRule="auto"/>
        <w:jc w:val="both"/>
        <w:rPr>
          <w:rFonts w:asciiTheme="minorHAnsi" w:hAnsiTheme="minorHAnsi"/>
          <w:color w:val="000000" w:themeColor="text1"/>
        </w:rPr>
      </w:pPr>
      <w:r w:rsidRPr="001A2766">
        <w:rPr>
          <w:rFonts w:asciiTheme="minorHAnsi" w:hAnsiTheme="minorHAnsi"/>
          <w:color w:val="000000" w:themeColor="text1"/>
        </w:rPr>
        <w:t>Stock solutions of the components in the electron regeneration system (detailed above) were prepared and diluted to required concentrations i</w:t>
      </w:r>
      <w:r w:rsidR="007C485E" w:rsidRPr="001A2766">
        <w:rPr>
          <w:rFonts w:asciiTheme="minorHAnsi" w:hAnsiTheme="minorHAnsi"/>
          <w:color w:val="000000" w:themeColor="text1"/>
        </w:rPr>
        <w:t xml:space="preserve">n Buffer A. </w:t>
      </w:r>
      <w:r w:rsidRPr="001A2766">
        <w:rPr>
          <w:rFonts w:asciiTheme="minorHAnsi" w:hAnsiTheme="minorHAnsi"/>
          <w:color w:val="000000" w:themeColor="text1"/>
        </w:rPr>
        <w:t>BM3 DM (5 µM), alongside the electron regeneration system</w:t>
      </w:r>
      <w:r w:rsidR="007C485E" w:rsidRPr="001A2766">
        <w:rPr>
          <w:rFonts w:asciiTheme="minorHAnsi" w:hAnsiTheme="minorHAnsi"/>
          <w:color w:val="000000" w:themeColor="text1"/>
        </w:rPr>
        <w:t xml:space="preserve"> (7.76 mM glucose- 6- phosphate, 0.75 U/mL glucose- 6- phosphate dehydrogenase and 0.6 mM NADP</w:t>
      </w:r>
      <w:r w:rsidR="007C485E" w:rsidRPr="001A2766">
        <w:rPr>
          <w:rFonts w:asciiTheme="minorHAnsi" w:hAnsiTheme="minorHAnsi"/>
          <w:color w:val="000000" w:themeColor="text1"/>
          <w:vertAlign w:val="superscript"/>
        </w:rPr>
        <w:t>+</w:t>
      </w:r>
      <w:r w:rsidR="007C485E" w:rsidRPr="001A2766">
        <w:rPr>
          <w:rFonts w:asciiTheme="minorHAnsi" w:hAnsiTheme="minorHAnsi"/>
          <w:color w:val="000000" w:themeColor="text1"/>
        </w:rPr>
        <w:t>)</w:t>
      </w:r>
      <w:r w:rsidRPr="001A2766">
        <w:rPr>
          <w:rFonts w:asciiTheme="minorHAnsi" w:hAnsiTheme="minorHAnsi"/>
          <w:color w:val="000000" w:themeColor="text1"/>
        </w:rPr>
        <w:t xml:space="preserve">were made up in buffer B in a 250 mL conical flask, to give a final volume of 60 </w:t>
      </w:r>
      <w:proofErr w:type="spellStart"/>
      <w:r w:rsidRPr="001A2766">
        <w:rPr>
          <w:rFonts w:asciiTheme="minorHAnsi" w:hAnsiTheme="minorHAnsi"/>
          <w:color w:val="000000" w:themeColor="text1"/>
        </w:rPr>
        <w:t>mL.</w:t>
      </w:r>
      <w:proofErr w:type="spellEnd"/>
      <w:r w:rsidRPr="001A2766">
        <w:rPr>
          <w:rFonts w:asciiTheme="minorHAnsi" w:hAnsiTheme="minorHAnsi"/>
          <w:color w:val="000000" w:themeColor="text1"/>
        </w:rPr>
        <w:t xml:space="preserve"> The control incubations were individually prepared, with component missing from each to give a 5 mL final volume. The assay incubation and the control incubations were pre- war</w:t>
      </w:r>
      <w:r w:rsidR="00F43AE8" w:rsidRPr="001A2766">
        <w:rPr>
          <w:rFonts w:asciiTheme="minorHAnsi" w:hAnsiTheme="minorHAnsi"/>
          <w:color w:val="000000" w:themeColor="text1"/>
        </w:rPr>
        <w:t>m</w:t>
      </w:r>
      <w:r w:rsidRPr="001A2766">
        <w:rPr>
          <w:rFonts w:asciiTheme="minorHAnsi" w:hAnsiTheme="minorHAnsi"/>
          <w:color w:val="000000" w:themeColor="text1"/>
        </w:rPr>
        <w:t>ed for 5 minutes in a</w:t>
      </w:r>
      <w:r w:rsidR="00C32F43" w:rsidRPr="001A2766">
        <w:rPr>
          <w:rFonts w:asciiTheme="minorHAnsi" w:hAnsiTheme="minorHAnsi"/>
          <w:color w:val="000000" w:themeColor="text1"/>
        </w:rPr>
        <w:t>n</w:t>
      </w:r>
      <w:r w:rsidRPr="001A2766">
        <w:rPr>
          <w:rFonts w:asciiTheme="minorHAnsi" w:hAnsiTheme="minorHAnsi"/>
          <w:color w:val="000000" w:themeColor="text1"/>
        </w:rPr>
        <w:t xml:space="preserve"> HT </w:t>
      </w:r>
      <w:proofErr w:type="spellStart"/>
      <w:r w:rsidRPr="001A2766">
        <w:rPr>
          <w:rFonts w:asciiTheme="minorHAnsi" w:hAnsiTheme="minorHAnsi"/>
          <w:color w:val="000000" w:themeColor="text1"/>
        </w:rPr>
        <w:t>Infors</w:t>
      </w:r>
      <w:proofErr w:type="spellEnd"/>
      <w:r w:rsidRPr="001A2766">
        <w:rPr>
          <w:rFonts w:asciiTheme="minorHAnsi" w:hAnsiTheme="minorHAnsi"/>
          <w:color w:val="000000" w:themeColor="text1"/>
        </w:rPr>
        <w:t xml:space="preserve"> incubator (60 rpm, 37 °C). </w:t>
      </w:r>
      <w:r w:rsidRPr="001A2766">
        <w:rPr>
          <w:rFonts w:asciiTheme="minorHAnsi" w:hAnsiTheme="minorHAnsi"/>
          <w:color w:val="000000" w:themeColor="text1"/>
        </w:rPr>
        <w:lastRenderedPageBreak/>
        <w:t xml:space="preserve">Initiation of the reaction monitoring assay was initiated by 75 µM </w:t>
      </w:r>
      <w:r w:rsidR="00F43AE8" w:rsidRPr="001A2766">
        <w:rPr>
          <w:rFonts w:asciiTheme="minorHAnsi" w:hAnsiTheme="minorHAnsi"/>
          <w:color w:val="000000" w:themeColor="text1"/>
        </w:rPr>
        <w:t xml:space="preserve">and 100 </w:t>
      </w:r>
      <w:r w:rsidR="00C32F43" w:rsidRPr="001A2766">
        <w:rPr>
          <w:rFonts w:asciiTheme="minorHAnsi" w:hAnsiTheme="minorHAnsi"/>
          <w:color w:val="000000" w:themeColor="text1"/>
        </w:rPr>
        <w:t xml:space="preserve">µM of </w:t>
      </w:r>
      <w:r w:rsidR="00F43AE8" w:rsidRPr="001A2766">
        <w:rPr>
          <w:rFonts w:asciiTheme="minorHAnsi" w:hAnsiTheme="minorHAnsi"/>
          <w:color w:val="000000" w:themeColor="text1"/>
        </w:rPr>
        <w:t xml:space="preserve">Pioglitazone and </w:t>
      </w:r>
      <w:r w:rsidR="00C32F43" w:rsidRPr="001A2766">
        <w:rPr>
          <w:rFonts w:asciiTheme="minorHAnsi" w:hAnsiTheme="minorHAnsi"/>
          <w:color w:val="000000" w:themeColor="text1"/>
        </w:rPr>
        <w:t>Troglitazone</w:t>
      </w:r>
      <w:r w:rsidR="00F43AE8" w:rsidRPr="001A2766">
        <w:rPr>
          <w:rFonts w:asciiTheme="minorHAnsi" w:hAnsiTheme="minorHAnsi"/>
          <w:color w:val="000000" w:themeColor="text1"/>
        </w:rPr>
        <w:t xml:space="preserve"> respectively, m</w:t>
      </w:r>
      <w:r w:rsidR="00C32F43" w:rsidRPr="001A2766">
        <w:rPr>
          <w:rFonts w:asciiTheme="minorHAnsi" w:hAnsiTheme="minorHAnsi"/>
          <w:color w:val="000000" w:themeColor="text1"/>
        </w:rPr>
        <w:t>ade up according to initial solubility limit checks</w:t>
      </w:r>
      <w:r w:rsidR="00F43AE8" w:rsidRPr="001A2766">
        <w:rPr>
          <w:rFonts w:asciiTheme="minorHAnsi" w:hAnsiTheme="minorHAnsi"/>
          <w:color w:val="000000" w:themeColor="text1"/>
        </w:rPr>
        <w:t xml:space="preserve">. </w:t>
      </w:r>
      <w:r w:rsidRPr="001A2766">
        <w:rPr>
          <w:rFonts w:asciiTheme="minorHAnsi" w:hAnsiTheme="minorHAnsi"/>
          <w:color w:val="000000" w:themeColor="text1"/>
        </w:rPr>
        <w:t>DMSO was added to the control incubations wit</w:t>
      </w:r>
      <w:r w:rsidR="00F43AE8" w:rsidRPr="001A2766">
        <w:rPr>
          <w:rFonts w:asciiTheme="minorHAnsi" w:hAnsiTheme="minorHAnsi"/>
          <w:color w:val="000000" w:themeColor="text1"/>
        </w:rPr>
        <w:t xml:space="preserve">h 0 µM ligand. </w:t>
      </w:r>
    </w:p>
    <w:p w14:paraId="21C19FF5" w14:textId="77777777" w:rsidR="00040678" w:rsidRPr="001A2766" w:rsidRDefault="00040678" w:rsidP="001A2766">
      <w:pPr>
        <w:spacing w:line="360" w:lineRule="auto"/>
        <w:jc w:val="both"/>
        <w:rPr>
          <w:rFonts w:asciiTheme="minorHAnsi" w:hAnsiTheme="minorHAnsi"/>
          <w:color w:val="000000" w:themeColor="text1"/>
        </w:rPr>
      </w:pPr>
    </w:p>
    <w:p w14:paraId="1C224562" w14:textId="3388330A" w:rsidR="00040678" w:rsidRPr="001A2766" w:rsidRDefault="00040678" w:rsidP="001A2766">
      <w:pPr>
        <w:pStyle w:val="NormalWeb"/>
        <w:spacing w:before="0" w:beforeAutospacing="0" w:after="0" w:afterAutospacing="0" w:line="360" w:lineRule="auto"/>
        <w:jc w:val="both"/>
        <w:rPr>
          <w:rFonts w:asciiTheme="minorHAnsi" w:hAnsiTheme="minorHAnsi"/>
          <w:color w:val="000000" w:themeColor="text1"/>
        </w:rPr>
      </w:pPr>
      <w:r w:rsidRPr="001A2766">
        <w:rPr>
          <w:rFonts w:asciiTheme="minorHAnsi" w:hAnsiTheme="minorHAnsi"/>
          <w:color w:val="000000" w:themeColor="text1"/>
        </w:rPr>
        <w:t xml:space="preserve">At the following timepoints: 0, 1, 2, 3, 4, 5, 10, 15, 20, 30, 40, 60 and 180 minutes, 5 mL aliquots were taken and </w:t>
      </w:r>
      <w:r w:rsidR="00590FEE" w:rsidRPr="001A2766">
        <w:rPr>
          <w:rFonts w:asciiTheme="minorHAnsi" w:hAnsiTheme="minorHAnsi"/>
          <w:color w:val="000000" w:themeColor="text1"/>
        </w:rPr>
        <w:t>reactions stopped by the addition of</w:t>
      </w:r>
      <w:r w:rsidRPr="001A2766">
        <w:rPr>
          <w:rFonts w:asciiTheme="minorHAnsi" w:hAnsiTheme="minorHAnsi"/>
          <w:color w:val="000000" w:themeColor="text1"/>
        </w:rPr>
        <w:t xml:space="preserve"> 200 µL HCl (37 %). Control incubations were </w:t>
      </w:r>
      <w:r w:rsidR="00590FEE" w:rsidRPr="001A2766">
        <w:rPr>
          <w:rFonts w:asciiTheme="minorHAnsi" w:hAnsiTheme="minorHAnsi"/>
          <w:color w:val="000000" w:themeColor="text1"/>
        </w:rPr>
        <w:t>also halted with the addition of</w:t>
      </w:r>
      <w:r w:rsidRPr="001A2766">
        <w:rPr>
          <w:rFonts w:asciiTheme="minorHAnsi" w:hAnsiTheme="minorHAnsi"/>
          <w:color w:val="000000" w:themeColor="text1"/>
        </w:rPr>
        <w:t xml:space="preserve"> 200 µL HCl (37%) after 180 minutes. The quenched samples where neutralised with saturated NaOH  solution to pH 7. The neutralised samples where then centrifuged in an Eppendorf 5810R centrifuge (4000 rpm, 4, 20 minutes). The supernatant was retained for sample extraction for analysis via LCMS/MS and NMR. </w:t>
      </w:r>
    </w:p>
    <w:p w14:paraId="69CC9019" w14:textId="77777777" w:rsidR="00040678" w:rsidRPr="001A2766" w:rsidRDefault="00040678" w:rsidP="001A2766">
      <w:pPr>
        <w:spacing w:line="360" w:lineRule="auto"/>
        <w:jc w:val="both"/>
        <w:rPr>
          <w:rFonts w:asciiTheme="minorHAnsi" w:hAnsiTheme="minorHAnsi"/>
          <w:color w:val="000000" w:themeColor="text1"/>
        </w:rPr>
      </w:pPr>
    </w:p>
    <w:p w14:paraId="67C10491" w14:textId="5BEB0783" w:rsidR="00040678" w:rsidRPr="001A2766" w:rsidRDefault="00146682" w:rsidP="001A2766">
      <w:pPr>
        <w:pStyle w:val="Heading4"/>
        <w:spacing w:line="360" w:lineRule="auto"/>
        <w:jc w:val="both"/>
        <w:rPr>
          <w:rFonts w:asciiTheme="minorHAnsi" w:hAnsiTheme="minorHAnsi"/>
          <w:color w:val="000000" w:themeColor="text1"/>
        </w:rPr>
      </w:pPr>
      <w:bookmarkStart w:id="66" w:name="_Toc60561261"/>
      <w:r w:rsidRPr="001A2766">
        <w:rPr>
          <w:rFonts w:asciiTheme="minorHAnsi" w:hAnsiTheme="minorHAnsi"/>
          <w:color w:val="000000" w:themeColor="text1"/>
        </w:rPr>
        <w:t>2.</w:t>
      </w:r>
      <w:r w:rsidR="00F43AE8" w:rsidRPr="001A2766">
        <w:rPr>
          <w:rFonts w:asciiTheme="minorHAnsi" w:hAnsiTheme="minorHAnsi"/>
          <w:color w:val="000000" w:themeColor="text1"/>
        </w:rPr>
        <w:t>8</w:t>
      </w:r>
      <w:r w:rsidRPr="001A2766">
        <w:rPr>
          <w:rFonts w:asciiTheme="minorHAnsi" w:hAnsiTheme="minorHAnsi"/>
          <w:color w:val="000000" w:themeColor="text1"/>
        </w:rPr>
        <w:t>.</w:t>
      </w:r>
      <w:r w:rsidR="00F43AE8" w:rsidRPr="001A2766">
        <w:rPr>
          <w:rFonts w:asciiTheme="minorHAnsi" w:hAnsiTheme="minorHAnsi"/>
          <w:color w:val="000000" w:themeColor="text1"/>
        </w:rPr>
        <w:t>2</w:t>
      </w:r>
      <w:r w:rsidRPr="001A2766">
        <w:rPr>
          <w:rFonts w:asciiTheme="minorHAnsi" w:hAnsiTheme="minorHAnsi"/>
          <w:color w:val="000000" w:themeColor="text1"/>
        </w:rPr>
        <w:t xml:space="preserve"> </w:t>
      </w:r>
      <w:r w:rsidR="00040678" w:rsidRPr="001A2766">
        <w:rPr>
          <w:rFonts w:asciiTheme="minorHAnsi" w:hAnsiTheme="minorHAnsi"/>
          <w:color w:val="000000" w:themeColor="text1"/>
        </w:rPr>
        <w:t>Preparation for UPLC- MS/MS analysis</w:t>
      </w:r>
      <w:bookmarkEnd w:id="66"/>
    </w:p>
    <w:p w14:paraId="72D927AF" w14:textId="77777777" w:rsidR="00040678" w:rsidRPr="001A2766" w:rsidRDefault="00040678" w:rsidP="001A2766">
      <w:pPr>
        <w:spacing w:line="360" w:lineRule="auto"/>
        <w:jc w:val="both"/>
        <w:rPr>
          <w:rFonts w:asciiTheme="minorHAnsi" w:hAnsiTheme="minorHAnsi"/>
          <w:color w:val="000000" w:themeColor="text1"/>
        </w:rPr>
      </w:pPr>
    </w:p>
    <w:p w14:paraId="0FD44BD4" w14:textId="3156A611" w:rsidR="00040678" w:rsidRPr="001A2766" w:rsidRDefault="00F43AE8" w:rsidP="001A2766">
      <w:pPr>
        <w:pStyle w:val="NormalWeb"/>
        <w:spacing w:before="0" w:beforeAutospacing="0" w:after="0" w:afterAutospacing="0" w:line="360" w:lineRule="auto"/>
        <w:jc w:val="both"/>
        <w:rPr>
          <w:rFonts w:asciiTheme="minorHAnsi" w:hAnsiTheme="minorHAnsi"/>
          <w:color w:val="000000" w:themeColor="text1"/>
        </w:rPr>
      </w:pPr>
      <w:r w:rsidRPr="001A2766">
        <w:rPr>
          <w:rFonts w:asciiTheme="minorHAnsi" w:hAnsiTheme="minorHAnsi"/>
          <w:color w:val="000000" w:themeColor="text1"/>
        </w:rPr>
        <w:t xml:space="preserve">5 mL of each sample was passed </w:t>
      </w:r>
      <w:r w:rsidR="00040678" w:rsidRPr="001A2766">
        <w:rPr>
          <w:rFonts w:asciiTheme="minorHAnsi" w:hAnsiTheme="minorHAnsi"/>
          <w:color w:val="000000" w:themeColor="text1"/>
        </w:rPr>
        <w:t xml:space="preserve">through a protein precipitation plate, </w:t>
      </w:r>
      <w:r w:rsidRPr="001A2766">
        <w:rPr>
          <w:rFonts w:asciiTheme="minorHAnsi" w:hAnsiTheme="minorHAnsi"/>
          <w:color w:val="000000" w:themeColor="text1"/>
        </w:rPr>
        <w:t>(</w:t>
      </w:r>
      <w:proofErr w:type="spellStart"/>
      <w:r w:rsidR="00040678" w:rsidRPr="001A2766">
        <w:rPr>
          <w:rFonts w:asciiTheme="minorHAnsi" w:hAnsiTheme="minorHAnsi"/>
          <w:color w:val="000000" w:themeColor="text1"/>
        </w:rPr>
        <w:t>StrataX</w:t>
      </w:r>
      <w:proofErr w:type="spellEnd"/>
      <w:r w:rsidR="009E1CD8" w:rsidRPr="001A2766">
        <w:rPr>
          <w:rFonts w:asciiTheme="minorHAnsi" w:hAnsiTheme="minorHAnsi"/>
          <w:color w:val="000000" w:themeColor="text1"/>
        </w:rPr>
        <w:t xml:space="preserve"> (Phenomenex, USA) and</w:t>
      </w:r>
      <w:r w:rsidR="00040678" w:rsidRPr="001A2766">
        <w:rPr>
          <w:rFonts w:asciiTheme="minorHAnsi" w:hAnsiTheme="minorHAnsi"/>
          <w:color w:val="000000" w:themeColor="text1"/>
        </w:rPr>
        <w:t xml:space="preserve"> </w:t>
      </w:r>
      <w:r w:rsidRPr="001A2766">
        <w:rPr>
          <w:rFonts w:asciiTheme="minorHAnsi" w:hAnsiTheme="minorHAnsi"/>
          <w:color w:val="000000" w:themeColor="text1"/>
        </w:rPr>
        <w:t>eluted in</w:t>
      </w:r>
      <w:r w:rsidR="00040678" w:rsidRPr="001A2766">
        <w:rPr>
          <w:rFonts w:asciiTheme="minorHAnsi" w:hAnsiTheme="minorHAnsi"/>
          <w:color w:val="000000" w:themeColor="text1"/>
        </w:rPr>
        <w:t xml:space="preserve"> </w:t>
      </w:r>
      <w:r w:rsidRPr="001A2766">
        <w:rPr>
          <w:rFonts w:asciiTheme="minorHAnsi" w:hAnsiTheme="minorHAnsi"/>
          <w:color w:val="000000" w:themeColor="text1"/>
        </w:rPr>
        <w:t xml:space="preserve">200 µL ACN. </w:t>
      </w:r>
      <w:r w:rsidR="009E1CD8" w:rsidRPr="001A2766">
        <w:rPr>
          <w:rFonts w:asciiTheme="minorHAnsi" w:hAnsiTheme="minorHAnsi"/>
          <w:color w:val="000000" w:themeColor="text1"/>
        </w:rPr>
        <w:t xml:space="preserve">Samples were </w:t>
      </w:r>
      <w:r w:rsidR="00040678" w:rsidRPr="001A2766">
        <w:rPr>
          <w:rFonts w:asciiTheme="minorHAnsi" w:hAnsiTheme="minorHAnsi"/>
          <w:color w:val="000000" w:themeColor="text1"/>
        </w:rPr>
        <w:t>frozen in insert HPLC vials for later analysis via LCMS/MS.   </w:t>
      </w:r>
    </w:p>
    <w:p w14:paraId="5E6DC32E" w14:textId="77777777" w:rsidR="00040678" w:rsidRPr="001A2766" w:rsidRDefault="00040678" w:rsidP="001A2766">
      <w:pPr>
        <w:spacing w:line="360" w:lineRule="auto"/>
        <w:jc w:val="both"/>
        <w:rPr>
          <w:rFonts w:asciiTheme="minorHAnsi" w:hAnsiTheme="minorHAnsi"/>
          <w:color w:val="000000" w:themeColor="text1"/>
        </w:rPr>
      </w:pPr>
    </w:p>
    <w:p w14:paraId="0D0720B2" w14:textId="1F20D280" w:rsidR="00040678" w:rsidRPr="001A2766" w:rsidRDefault="00146ED7" w:rsidP="001A2766">
      <w:pPr>
        <w:pStyle w:val="NormalWeb"/>
        <w:spacing w:before="0" w:beforeAutospacing="0" w:after="0" w:afterAutospacing="0" w:line="360" w:lineRule="auto"/>
        <w:jc w:val="both"/>
        <w:rPr>
          <w:rFonts w:asciiTheme="minorHAnsi" w:hAnsiTheme="minorHAnsi"/>
          <w:color w:val="000000" w:themeColor="text1"/>
        </w:rPr>
      </w:pPr>
      <w:r w:rsidRPr="001A2766">
        <w:rPr>
          <w:rFonts w:asciiTheme="minorHAnsi" w:hAnsiTheme="minorHAnsi"/>
          <w:color w:val="000000" w:themeColor="text1"/>
        </w:rPr>
        <w:t xml:space="preserve">Samples were analysed on </w:t>
      </w:r>
      <w:r w:rsidR="00590FEE" w:rsidRPr="001A2766">
        <w:rPr>
          <w:rFonts w:asciiTheme="minorHAnsi" w:hAnsiTheme="minorHAnsi"/>
          <w:color w:val="000000" w:themeColor="text1"/>
        </w:rPr>
        <w:t xml:space="preserve">a </w:t>
      </w:r>
      <w:r w:rsidR="00040678" w:rsidRPr="001A2766">
        <w:rPr>
          <w:rFonts w:asciiTheme="minorHAnsi" w:hAnsiTheme="minorHAnsi"/>
          <w:color w:val="000000" w:themeColor="text1"/>
        </w:rPr>
        <w:t xml:space="preserve">Q </w:t>
      </w:r>
      <w:proofErr w:type="spellStart"/>
      <w:r w:rsidR="00040678" w:rsidRPr="001A2766">
        <w:rPr>
          <w:rFonts w:asciiTheme="minorHAnsi" w:hAnsiTheme="minorHAnsi"/>
          <w:color w:val="000000" w:themeColor="text1"/>
        </w:rPr>
        <w:t>Exactive</w:t>
      </w:r>
      <w:proofErr w:type="spellEnd"/>
      <w:r w:rsidR="00040678" w:rsidRPr="001A2766">
        <w:rPr>
          <w:rFonts w:asciiTheme="minorHAnsi" w:hAnsiTheme="minorHAnsi"/>
          <w:color w:val="000000" w:themeColor="text1"/>
        </w:rPr>
        <w:t xml:space="preserve"> Plus instrument, fitted with a heated electrospray ionisation source and a U3000 UHPLC (Thermo Fisher Scientific) was used for full scan UPLC- MS/MS analyses of each time point and control sample (scan range 50- 1000 m/z). A </w:t>
      </w:r>
      <w:proofErr w:type="spellStart"/>
      <w:r w:rsidR="00040678" w:rsidRPr="001A2766">
        <w:rPr>
          <w:rFonts w:asciiTheme="minorHAnsi" w:hAnsiTheme="minorHAnsi"/>
          <w:color w:val="000000" w:themeColor="text1"/>
        </w:rPr>
        <w:t>Hypersil</w:t>
      </w:r>
      <w:proofErr w:type="spellEnd"/>
      <w:r w:rsidR="00040678" w:rsidRPr="001A2766">
        <w:rPr>
          <w:rFonts w:asciiTheme="minorHAnsi" w:hAnsiTheme="minorHAnsi"/>
          <w:color w:val="000000" w:themeColor="text1"/>
        </w:rPr>
        <w:t xml:space="preserve"> Gold column (100 x 2.1 mm, 3 µm particle size, Thermo Fisher Scientific) was used for P</w:t>
      </w:r>
      <w:r w:rsidR="009E1CD8" w:rsidRPr="001A2766">
        <w:rPr>
          <w:rFonts w:asciiTheme="minorHAnsi" w:hAnsiTheme="minorHAnsi"/>
          <w:color w:val="000000" w:themeColor="text1"/>
        </w:rPr>
        <w:t>IOG and TROG</w:t>
      </w:r>
      <w:r w:rsidR="00040678" w:rsidRPr="001A2766">
        <w:rPr>
          <w:rFonts w:asciiTheme="minorHAnsi" w:hAnsiTheme="minorHAnsi"/>
          <w:color w:val="000000" w:themeColor="text1"/>
        </w:rPr>
        <w:t>. For each sample, 5 µL of sample was injected per run at a flow rate of 0.5 mL/ min with a collisio</w:t>
      </w:r>
      <w:r w:rsidR="009E1CD8" w:rsidRPr="001A2766">
        <w:rPr>
          <w:rFonts w:asciiTheme="minorHAnsi" w:hAnsiTheme="minorHAnsi"/>
          <w:color w:val="000000" w:themeColor="text1"/>
        </w:rPr>
        <w:t>n voltage of 7</w:t>
      </w:r>
      <w:r w:rsidR="00040678" w:rsidRPr="001A2766">
        <w:rPr>
          <w:rFonts w:asciiTheme="minorHAnsi" w:hAnsiTheme="minorHAnsi"/>
          <w:color w:val="000000" w:themeColor="text1"/>
        </w:rPr>
        <w:t>5 C at 40 °C. Full gradient separation of each metabolite was optimised initial assay preparation</w:t>
      </w:r>
      <w:r w:rsidR="009E1CD8" w:rsidRPr="001A2766">
        <w:rPr>
          <w:rFonts w:asciiTheme="minorHAnsi" w:hAnsiTheme="minorHAnsi"/>
          <w:color w:val="000000" w:themeColor="text1"/>
        </w:rPr>
        <w:t xml:space="preserve">s. </w:t>
      </w:r>
      <w:proofErr w:type="spellStart"/>
      <w:r w:rsidR="002C436E" w:rsidRPr="001A2766">
        <w:rPr>
          <w:rFonts w:asciiTheme="minorHAnsi" w:hAnsiTheme="minorHAnsi" w:cs="Arial"/>
          <w:color w:val="000000" w:themeColor="text1"/>
          <w:shd w:val="clear" w:color="auto" w:fill="FFFFFF"/>
        </w:rPr>
        <w:t>Piog</w:t>
      </w:r>
      <w:proofErr w:type="spellEnd"/>
      <w:r w:rsidR="002C436E" w:rsidRPr="001A2766">
        <w:rPr>
          <w:rFonts w:asciiTheme="minorHAnsi" w:hAnsiTheme="minorHAnsi" w:cs="Arial"/>
          <w:color w:val="000000" w:themeColor="text1"/>
          <w:shd w:val="clear" w:color="auto" w:fill="FFFFFF"/>
        </w:rPr>
        <w:t xml:space="preserve"> and Trog were separated in a positive ESI mode using linear </w:t>
      </w:r>
      <w:r w:rsidR="009E1CD8" w:rsidRPr="001A2766">
        <w:rPr>
          <w:rFonts w:asciiTheme="minorHAnsi" w:hAnsiTheme="minorHAnsi"/>
          <w:color w:val="000000" w:themeColor="text1"/>
        </w:rPr>
        <w:t>ESI gradient and</w:t>
      </w:r>
      <w:r w:rsidR="00040678" w:rsidRPr="001A2766">
        <w:rPr>
          <w:rFonts w:asciiTheme="minorHAnsi" w:hAnsiTheme="minorHAnsi"/>
          <w:color w:val="000000" w:themeColor="text1"/>
        </w:rPr>
        <w:t xml:space="preserve"> run time: </w:t>
      </w:r>
      <w:proofErr w:type="spellStart"/>
      <w:r w:rsidR="00040678" w:rsidRPr="001A2766">
        <w:rPr>
          <w:rFonts w:asciiTheme="minorHAnsi" w:hAnsiTheme="minorHAnsi" w:cs="Arial"/>
          <w:color w:val="000000" w:themeColor="text1"/>
          <w:shd w:val="clear" w:color="auto" w:fill="FFFFFF"/>
        </w:rPr>
        <w:t>SolvA</w:t>
      </w:r>
      <w:proofErr w:type="spellEnd"/>
      <w:r w:rsidR="00040678" w:rsidRPr="001A2766">
        <w:rPr>
          <w:rFonts w:asciiTheme="minorHAnsi" w:hAnsiTheme="minorHAnsi" w:cs="Arial"/>
          <w:color w:val="000000" w:themeColor="text1"/>
          <w:shd w:val="clear" w:color="auto" w:fill="FFFFFF"/>
        </w:rPr>
        <w:t xml:space="preserve"> H2O + 0.1% FA </w:t>
      </w:r>
      <w:proofErr w:type="spellStart"/>
      <w:r w:rsidR="00040678" w:rsidRPr="001A2766">
        <w:rPr>
          <w:rFonts w:asciiTheme="minorHAnsi" w:hAnsiTheme="minorHAnsi" w:cs="Arial"/>
          <w:color w:val="000000" w:themeColor="text1"/>
          <w:shd w:val="clear" w:color="auto" w:fill="FFFFFF"/>
        </w:rPr>
        <w:t>SolvB</w:t>
      </w:r>
      <w:proofErr w:type="spellEnd"/>
      <w:r w:rsidR="00040678" w:rsidRPr="001A2766">
        <w:rPr>
          <w:rFonts w:asciiTheme="minorHAnsi" w:hAnsiTheme="minorHAnsi" w:cs="Arial"/>
          <w:color w:val="000000" w:themeColor="text1"/>
          <w:shd w:val="clear" w:color="auto" w:fill="FFFFFF"/>
        </w:rPr>
        <w:t xml:space="preserve"> ACN + 0.1% FA</w:t>
      </w:r>
      <w:r w:rsidR="002C436E" w:rsidRPr="001A2766">
        <w:rPr>
          <w:rFonts w:asciiTheme="minorHAnsi" w:hAnsiTheme="minorHAnsi" w:cs="Arial"/>
          <w:color w:val="000000" w:themeColor="text1"/>
          <w:shd w:val="clear" w:color="auto" w:fill="FFFFFF"/>
        </w:rPr>
        <w:t xml:space="preserve"> over 15 with a hold of 2 minutes at 100 % </w:t>
      </w:r>
      <w:proofErr w:type="spellStart"/>
      <w:r w:rsidR="002C436E" w:rsidRPr="001A2766">
        <w:rPr>
          <w:rFonts w:asciiTheme="minorHAnsi" w:hAnsiTheme="minorHAnsi" w:cs="Arial"/>
          <w:color w:val="000000" w:themeColor="text1"/>
          <w:shd w:val="clear" w:color="auto" w:fill="FFFFFF"/>
        </w:rPr>
        <w:t>SolvB</w:t>
      </w:r>
      <w:proofErr w:type="spellEnd"/>
      <w:r w:rsidR="002C436E" w:rsidRPr="001A2766">
        <w:rPr>
          <w:rFonts w:asciiTheme="minorHAnsi" w:hAnsiTheme="minorHAnsi" w:cs="Arial"/>
          <w:color w:val="000000" w:themeColor="text1"/>
          <w:shd w:val="clear" w:color="auto" w:fill="FFFFFF"/>
        </w:rPr>
        <w:t xml:space="preserve">, then returning to 10 % </w:t>
      </w:r>
      <w:proofErr w:type="spellStart"/>
      <w:r w:rsidR="002C436E" w:rsidRPr="001A2766">
        <w:rPr>
          <w:rFonts w:asciiTheme="minorHAnsi" w:hAnsiTheme="minorHAnsi" w:cs="Arial"/>
          <w:color w:val="000000" w:themeColor="text1"/>
          <w:shd w:val="clear" w:color="auto" w:fill="FFFFFF"/>
        </w:rPr>
        <w:t>SolvA</w:t>
      </w:r>
      <w:proofErr w:type="spellEnd"/>
      <w:r w:rsidR="002C436E" w:rsidRPr="001A2766">
        <w:rPr>
          <w:rFonts w:asciiTheme="minorHAnsi" w:hAnsiTheme="minorHAnsi" w:cs="Arial"/>
          <w:color w:val="000000" w:themeColor="text1"/>
          <w:shd w:val="clear" w:color="auto" w:fill="FFFFFF"/>
        </w:rPr>
        <w:t xml:space="preserve"> over 10 minutes. </w:t>
      </w:r>
      <w:r w:rsidR="00040678" w:rsidRPr="001A2766">
        <w:rPr>
          <w:rFonts w:asciiTheme="minorHAnsi" w:hAnsiTheme="minorHAnsi"/>
          <w:color w:val="000000" w:themeColor="text1"/>
        </w:rPr>
        <w:t xml:space="preserve">All data were processed by Thermo Scientific </w:t>
      </w:r>
      <w:proofErr w:type="spellStart"/>
      <w:r w:rsidR="00040678" w:rsidRPr="001A2766">
        <w:rPr>
          <w:rFonts w:asciiTheme="minorHAnsi" w:hAnsiTheme="minorHAnsi"/>
          <w:color w:val="000000" w:themeColor="text1"/>
        </w:rPr>
        <w:t>Xcalibur</w:t>
      </w:r>
      <w:r w:rsidR="00040678" w:rsidRPr="001A2766">
        <w:rPr>
          <w:rFonts w:asciiTheme="minorHAnsi" w:hAnsiTheme="minorHAnsi"/>
          <w:color w:val="000000" w:themeColor="text1"/>
          <w:vertAlign w:val="superscript"/>
        </w:rPr>
        <w:t>TM</w:t>
      </w:r>
      <w:proofErr w:type="spellEnd"/>
      <w:r w:rsidR="00040678" w:rsidRPr="001A2766">
        <w:rPr>
          <w:rFonts w:asciiTheme="minorHAnsi" w:hAnsiTheme="minorHAnsi"/>
          <w:color w:val="000000" w:themeColor="text1"/>
          <w:vertAlign w:val="superscript"/>
        </w:rPr>
        <w:t xml:space="preserve"> </w:t>
      </w:r>
      <w:r w:rsidR="00D1005E" w:rsidRPr="001A2766">
        <w:rPr>
          <w:rFonts w:asciiTheme="minorHAnsi" w:hAnsiTheme="minorHAnsi"/>
          <w:color w:val="000000" w:themeColor="text1"/>
        </w:rPr>
        <w:t xml:space="preserve">3.1.66.10 (Thermo Fisher Scientific, UK). </w:t>
      </w:r>
      <w:r w:rsidR="00040678" w:rsidRPr="001A2766">
        <w:rPr>
          <w:rFonts w:asciiTheme="minorHAnsi" w:hAnsiTheme="minorHAnsi"/>
          <w:color w:val="000000" w:themeColor="text1"/>
        </w:rPr>
        <w:t>Any significant peak areas were analysed</w:t>
      </w:r>
      <w:r w:rsidR="009E1CD8" w:rsidRPr="001A2766">
        <w:rPr>
          <w:rFonts w:asciiTheme="minorHAnsi" w:hAnsiTheme="minorHAnsi"/>
          <w:color w:val="000000" w:themeColor="text1"/>
        </w:rPr>
        <w:t xml:space="preserve">, extracted </w:t>
      </w:r>
      <w:r w:rsidR="00040678" w:rsidRPr="001A2766">
        <w:rPr>
          <w:rFonts w:asciiTheme="minorHAnsi" w:hAnsiTheme="minorHAnsi"/>
          <w:color w:val="000000" w:themeColor="text1"/>
        </w:rPr>
        <w:t>and graphically represented</w:t>
      </w:r>
      <w:r w:rsidR="009E1CD8" w:rsidRPr="001A2766">
        <w:rPr>
          <w:rFonts w:asciiTheme="minorHAnsi" w:hAnsiTheme="minorHAnsi"/>
          <w:color w:val="000000" w:themeColor="text1"/>
        </w:rPr>
        <w:t xml:space="preserve"> in </w:t>
      </w:r>
      <w:proofErr w:type="spellStart"/>
      <w:r w:rsidR="009E1CD8" w:rsidRPr="001A2766">
        <w:rPr>
          <w:rFonts w:asciiTheme="minorHAnsi" w:hAnsiTheme="minorHAnsi"/>
          <w:color w:val="000000" w:themeColor="text1"/>
        </w:rPr>
        <w:t>OriginLab</w:t>
      </w:r>
      <w:proofErr w:type="spellEnd"/>
      <w:r w:rsidR="009E1CD8" w:rsidRPr="001A2766">
        <w:rPr>
          <w:rFonts w:asciiTheme="minorHAnsi" w:hAnsiTheme="minorHAnsi"/>
          <w:color w:val="000000" w:themeColor="text1"/>
        </w:rPr>
        <w:t xml:space="preserve"> Pro</w:t>
      </w:r>
      <w:r w:rsidR="00D1005E" w:rsidRPr="001A2766">
        <w:rPr>
          <w:rFonts w:asciiTheme="minorHAnsi" w:hAnsiTheme="minorHAnsi"/>
          <w:color w:val="000000" w:themeColor="text1"/>
        </w:rPr>
        <w:t xml:space="preserve"> 9.0 (</w:t>
      </w:r>
      <w:proofErr w:type="spellStart"/>
      <w:r w:rsidR="00D1005E" w:rsidRPr="001A2766">
        <w:rPr>
          <w:rFonts w:asciiTheme="minorHAnsi" w:hAnsiTheme="minorHAnsi"/>
          <w:color w:val="000000" w:themeColor="text1"/>
        </w:rPr>
        <w:t>OriginLab</w:t>
      </w:r>
      <w:proofErr w:type="spellEnd"/>
      <w:r w:rsidR="00D1005E" w:rsidRPr="001A2766">
        <w:rPr>
          <w:rFonts w:asciiTheme="minorHAnsi" w:hAnsiTheme="minorHAnsi"/>
          <w:color w:val="000000" w:themeColor="text1"/>
        </w:rPr>
        <w:t xml:space="preserve"> Corporation). </w:t>
      </w:r>
    </w:p>
    <w:p w14:paraId="657E0C20" w14:textId="77777777" w:rsidR="00040678" w:rsidRPr="001A2766" w:rsidRDefault="00040678" w:rsidP="001A2766">
      <w:pPr>
        <w:spacing w:line="360" w:lineRule="auto"/>
        <w:jc w:val="both"/>
        <w:rPr>
          <w:rFonts w:asciiTheme="minorHAnsi" w:hAnsiTheme="minorHAnsi"/>
          <w:color w:val="000000" w:themeColor="text1"/>
        </w:rPr>
      </w:pPr>
    </w:p>
    <w:p w14:paraId="30724C7B" w14:textId="7B9E29B8" w:rsidR="00146682" w:rsidRPr="001A2766" w:rsidRDefault="00146682" w:rsidP="001A2766">
      <w:pPr>
        <w:pStyle w:val="Heading4"/>
        <w:spacing w:line="360" w:lineRule="auto"/>
        <w:jc w:val="both"/>
        <w:rPr>
          <w:rFonts w:asciiTheme="minorHAnsi" w:hAnsiTheme="minorHAnsi"/>
          <w:color w:val="000000" w:themeColor="text1"/>
        </w:rPr>
      </w:pPr>
      <w:bookmarkStart w:id="67" w:name="_Toc60561262"/>
      <w:r w:rsidRPr="001A2766">
        <w:rPr>
          <w:rFonts w:asciiTheme="minorHAnsi" w:hAnsiTheme="minorHAnsi"/>
          <w:color w:val="000000" w:themeColor="text1"/>
        </w:rPr>
        <w:lastRenderedPageBreak/>
        <w:t>2.</w:t>
      </w:r>
      <w:r w:rsidR="00F43AE8" w:rsidRPr="001A2766">
        <w:rPr>
          <w:rFonts w:asciiTheme="minorHAnsi" w:hAnsiTheme="minorHAnsi"/>
          <w:color w:val="000000" w:themeColor="text1"/>
        </w:rPr>
        <w:t>8</w:t>
      </w:r>
      <w:r w:rsidRPr="001A2766">
        <w:rPr>
          <w:rFonts w:asciiTheme="minorHAnsi" w:hAnsiTheme="minorHAnsi"/>
          <w:color w:val="000000" w:themeColor="text1"/>
        </w:rPr>
        <w:t>.</w:t>
      </w:r>
      <w:r w:rsidR="00F43AE8" w:rsidRPr="001A2766">
        <w:rPr>
          <w:rFonts w:asciiTheme="minorHAnsi" w:hAnsiTheme="minorHAnsi"/>
          <w:color w:val="000000" w:themeColor="text1"/>
        </w:rPr>
        <w:t>3</w:t>
      </w:r>
      <w:r w:rsidRPr="001A2766">
        <w:rPr>
          <w:rFonts w:asciiTheme="minorHAnsi" w:hAnsiTheme="minorHAnsi"/>
          <w:color w:val="000000" w:themeColor="text1"/>
        </w:rPr>
        <w:t xml:space="preserve"> Preparation of samples for analysis via NMR</w:t>
      </w:r>
      <w:bookmarkEnd w:id="67"/>
      <w:r w:rsidRPr="001A2766">
        <w:rPr>
          <w:rFonts w:asciiTheme="minorHAnsi" w:hAnsiTheme="minorHAnsi"/>
          <w:color w:val="000000" w:themeColor="text1"/>
        </w:rPr>
        <w:t xml:space="preserve"> </w:t>
      </w:r>
    </w:p>
    <w:p w14:paraId="756A603E" w14:textId="77777777" w:rsidR="00146682" w:rsidRPr="001A2766" w:rsidRDefault="00146682" w:rsidP="001A2766">
      <w:pPr>
        <w:pStyle w:val="NormalWeb"/>
        <w:spacing w:before="0" w:beforeAutospacing="0" w:after="0" w:afterAutospacing="0" w:line="360" w:lineRule="auto"/>
        <w:jc w:val="both"/>
        <w:rPr>
          <w:rFonts w:asciiTheme="minorHAnsi" w:hAnsiTheme="minorHAnsi"/>
          <w:color w:val="000000" w:themeColor="text1"/>
        </w:rPr>
      </w:pPr>
    </w:p>
    <w:p w14:paraId="2FA4220F" w14:textId="04E84E36" w:rsidR="00040678" w:rsidRPr="001A2766" w:rsidRDefault="00040678" w:rsidP="001A2766">
      <w:pPr>
        <w:pStyle w:val="NormalWeb"/>
        <w:spacing w:before="0" w:beforeAutospacing="0" w:after="0" w:afterAutospacing="0" w:line="360" w:lineRule="auto"/>
        <w:jc w:val="both"/>
        <w:rPr>
          <w:rFonts w:asciiTheme="minorHAnsi" w:hAnsiTheme="minorHAnsi"/>
          <w:color w:val="000000" w:themeColor="text1"/>
        </w:rPr>
      </w:pPr>
      <w:r w:rsidRPr="001A2766">
        <w:rPr>
          <w:rFonts w:asciiTheme="minorHAnsi" w:hAnsiTheme="minorHAnsi"/>
          <w:color w:val="000000" w:themeColor="text1"/>
        </w:rPr>
        <w:t xml:space="preserve">All samples to be analysed via NMR were prepared by solid phase extraction (SPE) with Strata-X 33 µm, 10 mg/mL Polymeric Reversed Phase columns (Phenomenex, Macclesfield, UK). All columns were primed as per the manufacturer's protocol, 10 </w:t>
      </w:r>
      <w:r w:rsidR="009E1CD8" w:rsidRPr="001A2766">
        <w:rPr>
          <w:rFonts w:asciiTheme="minorHAnsi" w:hAnsiTheme="minorHAnsi"/>
          <w:color w:val="000000" w:themeColor="text1"/>
        </w:rPr>
        <w:t>mL HPLC grade MeOH and 5 mL water (</w:t>
      </w:r>
      <w:proofErr w:type="spellStart"/>
      <w:r w:rsidR="009E1CD8" w:rsidRPr="001A2766">
        <w:rPr>
          <w:rFonts w:asciiTheme="minorHAnsi" w:hAnsiTheme="minorHAnsi"/>
          <w:color w:val="000000" w:themeColor="text1"/>
        </w:rPr>
        <w:t>Chromasolv</w:t>
      </w:r>
      <w:proofErr w:type="spellEnd"/>
      <w:r w:rsidR="009E1CD8" w:rsidRPr="001A2766">
        <w:rPr>
          <w:rFonts w:asciiTheme="minorHAnsi" w:hAnsiTheme="minorHAnsi"/>
          <w:color w:val="000000" w:themeColor="text1"/>
        </w:rPr>
        <w:t>)</w:t>
      </w:r>
      <w:r w:rsidR="00F43AE8" w:rsidRPr="001A2766">
        <w:rPr>
          <w:rFonts w:asciiTheme="minorHAnsi" w:hAnsiTheme="minorHAnsi"/>
          <w:color w:val="000000" w:themeColor="text1"/>
        </w:rPr>
        <w:t>. 5 mL of sample was applied to column and washed with</w:t>
      </w:r>
      <w:r w:rsidR="009E1CD8" w:rsidRPr="001A2766">
        <w:rPr>
          <w:rFonts w:asciiTheme="minorHAnsi" w:hAnsiTheme="minorHAnsi"/>
          <w:color w:val="000000" w:themeColor="text1"/>
        </w:rPr>
        <w:t xml:space="preserve"> 2 mL deuterium oxide before thoroughly drying under nitrogen then eluting </w:t>
      </w:r>
      <w:r w:rsidRPr="001A2766">
        <w:rPr>
          <w:rFonts w:asciiTheme="minorHAnsi" w:hAnsiTheme="minorHAnsi" w:cs="Arial"/>
          <w:color w:val="000000" w:themeColor="text1"/>
          <w:shd w:val="clear" w:color="auto" w:fill="FFFFFF"/>
        </w:rPr>
        <w:t>DMSO-</w:t>
      </w:r>
      <w:r w:rsidRPr="001A2766">
        <w:rPr>
          <w:rFonts w:asciiTheme="minorHAnsi" w:hAnsiTheme="minorHAnsi" w:cs="Arial"/>
          <w:color w:val="000000" w:themeColor="text1"/>
          <w:shd w:val="clear" w:color="auto" w:fill="FFFFFF"/>
          <w:vertAlign w:val="subscript"/>
        </w:rPr>
        <w:t>d6</w:t>
      </w:r>
      <w:r w:rsidRPr="001A2766">
        <w:rPr>
          <w:rFonts w:asciiTheme="minorHAnsi" w:hAnsiTheme="minorHAnsi" w:cs="Arial"/>
          <w:color w:val="000000" w:themeColor="text1"/>
          <w:shd w:val="clear" w:color="auto" w:fill="FFFFFF"/>
        </w:rPr>
        <w:t>.</w:t>
      </w:r>
      <w:r w:rsidR="009E1CD8" w:rsidRPr="001A2766">
        <w:rPr>
          <w:rFonts w:asciiTheme="minorHAnsi" w:hAnsiTheme="minorHAnsi" w:cs="Arial"/>
          <w:color w:val="000000" w:themeColor="text1"/>
          <w:shd w:val="clear" w:color="auto" w:fill="FFFFFF"/>
        </w:rPr>
        <w:t xml:space="preserve"> </w:t>
      </w:r>
      <w:r w:rsidR="009E1CD8" w:rsidRPr="001A2766">
        <w:rPr>
          <w:rFonts w:asciiTheme="minorHAnsi" w:hAnsiTheme="minorHAnsi"/>
          <w:color w:val="000000" w:themeColor="text1"/>
        </w:rPr>
        <w:t xml:space="preserve">All samples were eluted in 0.7 mL DMSO-d6, into HPLC vials and later transferred to NMR tubes. TSP (20 µM final concentration) </w:t>
      </w:r>
      <w:r w:rsidRPr="001A2766">
        <w:rPr>
          <w:rFonts w:asciiTheme="minorHAnsi" w:hAnsiTheme="minorHAnsi"/>
          <w:color w:val="000000" w:themeColor="text1"/>
        </w:rPr>
        <w:t xml:space="preserve">was added to each sample before extraction </w:t>
      </w:r>
      <w:r w:rsidR="00590FEE" w:rsidRPr="001A2766">
        <w:rPr>
          <w:rFonts w:asciiTheme="minorHAnsi" w:hAnsiTheme="minorHAnsi"/>
          <w:color w:val="000000" w:themeColor="text1"/>
        </w:rPr>
        <w:t xml:space="preserve">as an internal standard </w:t>
      </w:r>
      <w:r w:rsidRPr="001A2766">
        <w:rPr>
          <w:rFonts w:asciiTheme="minorHAnsi" w:hAnsiTheme="minorHAnsi"/>
          <w:color w:val="000000" w:themeColor="text1"/>
        </w:rPr>
        <w:t xml:space="preserve">to </w:t>
      </w:r>
      <w:r w:rsidR="00146ED7" w:rsidRPr="001A2766">
        <w:rPr>
          <w:rFonts w:asciiTheme="minorHAnsi" w:hAnsiTheme="minorHAnsi"/>
          <w:color w:val="000000" w:themeColor="text1"/>
        </w:rPr>
        <w:t>determine extraction efficiency</w:t>
      </w:r>
      <w:r w:rsidRPr="001A2766">
        <w:rPr>
          <w:rFonts w:asciiTheme="minorHAnsi" w:hAnsiTheme="minorHAnsi"/>
          <w:color w:val="000000" w:themeColor="text1"/>
        </w:rPr>
        <w:t xml:space="preserve"> All NMR spectra</w:t>
      </w:r>
      <w:r w:rsidR="00D1005E" w:rsidRPr="001A2766">
        <w:rPr>
          <w:rFonts w:asciiTheme="minorHAnsi" w:hAnsiTheme="minorHAnsi"/>
          <w:color w:val="000000" w:themeColor="text1"/>
        </w:rPr>
        <w:t xml:space="preserve"> (</w:t>
      </w:r>
      <w:r w:rsidR="00D1005E" w:rsidRPr="001A2766">
        <w:rPr>
          <w:rFonts w:asciiTheme="minorHAnsi" w:hAnsiTheme="minorHAnsi"/>
          <w:color w:val="000000" w:themeColor="text1"/>
          <w:vertAlign w:val="superscript"/>
        </w:rPr>
        <w:t>1</w:t>
      </w:r>
      <w:r w:rsidR="00D1005E" w:rsidRPr="001A2766">
        <w:rPr>
          <w:rFonts w:asciiTheme="minorHAnsi" w:hAnsiTheme="minorHAnsi"/>
          <w:color w:val="000000" w:themeColor="text1"/>
        </w:rPr>
        <w:t>H</w:t>
      </w:r>
      <w:r w:rsidR="00D1005E" w:rsidRPr="001A2766">
        <w:rPr>
          <w:rFonts w:asciiTheme="minorHAnsi" w:hAnsiTheme="minorHAnsi"/>
          <w:color w:val="000000" w:themeColor="text1"/>
          <w:vertAlign w:val="superscript"/>
        </w:rPr>
        <w:t>13</w:t>
      </w:r>
      <w:r w:rsidR="00D1005E" w:rsidRPr="001A2766">
        <w:rPr>
          <w:rFonts w:asciiTheme="minorHAnsi" w:hAnsiTheme="minorHAnsi"/>
          <w:color w:val="000000" w:themeColor="text1"/>
        </w:rPr>
        <w:t xml:space="preserve">C-HSQC and 1H13C-HSQC-TOCSY, COSY, ROESY) </w:t>
      </w:r>
      <w:r w:rsidRPr="001A2766">
        <w:rPr>
          <w:rFonts w:asciiTheme="minorHAnsi" w:hAnsiTheme="minorHAnsi"/>
          <w:color w:val="000000" w:themeColor="text1"/>
        </w:rPr>
        <w:t>were recorded</w:t>
      </w:r>
      <w:r w:rsidR="00D1005E" w:rsidRPr="001A2766">
        <w:rPr>
          <w:rFonts w:asciiTheme="minorHAnsi" w:hAnsiTheme="minorHAnsi"/>
          <w:color w:val="000000" w:themeColor="text1"/>
        </w:rPr>
        <w:t xml:space="preserve"> at 298 K</w:t>
      </w:r>
      <w:r w:rsidRPr="001A2766">
        <w:rPr>
          <w:rFonts w:asciiTheme="minorHAnsi" w:hAnsiTheme="minorHAnsi"/>
          <w:color w:val="000000" w:themeColor="text1"/>
        </w:rPr>
        <w:t xml:space="preserve"> on a Bruker AVIII 500 MHz spectrophotometer with Z- gradients provided by a </w:t>
      </w:r>
      <w:r w:rsidRPr="001A2766">
        <w:rPr>
          <w:rFonts w:asciiTheme="minorHAnsi" w:hAnsiTheme="minorHAnsi"/>
          <w:color w:val="000000" w:themeColor="text1"/>
          <w:vertAlign w:val="superscript"/>
        </w:rPr>
        <w:t>1</w:t>
      </w:r>
      <w:r w:rsidRPr="001A2766">
        <w:rPr>
          <w:rFonts w:asciiTheme="minorHAnsi" w:hAnsiTheme="minorHAnsi"/>
          <w:color w:val="000000" w:themeColor="text1"/>
        </w:rPr>
        <w:t>H/</w:t>
      </w:r>
      <w:r w:rsidRPr="001A2766">
        <w:rPr>
          <w:rFonts w:asciiTheme="minorHAnsi" w:hAnsiTheme="minorHAnsi"/>
          <w:color w:val="000000" w:themeColor="text1"/>
          <w:vertAlign w:val="superscript"/>
        </w:rPr>
        <w:t>13</w:t>
      </w:r>
      <w:r w:rsidRPr="001A2766">
        <w:rPr>
          <w:rFonts w:asciiTheme="minorHAnsi" w:hAnsiTheme="minorHAnsi"/>
          <w:color w:val="000000" w:themeColor="text1"/>
        </w:rPr>
        <w:t xml:space="preserve">C QCI cryoprobe. All 1D NMR spectra were recorded </w:t>
      </w:r>
      <w:r w:rsidR="00D1005E" w:rsidRPr="001A2766">
        <w:rPr>
          <w:rFonts w:asciiTheme="minorHAnsi" w:hAnsiTheme="minorHAnsi"/>
          <w:color w:val="000000" w:themeColor="text1"/>
        </w:rPr>
        <w:t xml:space="preserve"> using </w:t>
      </w:r>
      <w:r w:rsidRPr="001A2766">
        <w:rPr>
          <w:rFonts w:asciiTheme="minorHAnsi" w:hAnsiTheme="minorHAnsi"/>
          <w:color w:val="000000" w:themeColor="text1"/>
        </w:rPr>
        <w:t xml:space="preserve">a 1D </w:t>
      </w:r>
      <w:r w:rsidRPr="001A2766">
        <w:rPr>
          <w:rFonts w:asciiTheme="minorHAnsi" w:hAnsiTheme="minorHAnsi"/>
          <w:color w:val="000000" w:themeColor="text1"/>
          <w:sz w:val="14"/>
          <w:szCs w:val="14"/>
          <w:vertAlign w:val="superscript"/>
        </w:rPr>
        <w:t>1</w:t>
      </w:r>
      <w:r w:rsidRPr="001A2766">
        <w:rPr>
          <w:rFonts w:asciiTheme="minorHAnsi" w:hAnsiTheme="minorHAnsi"/>
          <w:color w:val="000000" w:themeColor="text1"/>
        </w:rPr>
        <w:t xml:space="preserve">H NMR method with </w:t>
      </w:r>
      <w:proofErr w:type="spellStart"/>
      <w:r w:rsidRPr="001A2766">
        <w:rPr>
          <w:rFonts w:asciiTheme="minorHAnsi" w:hAnsiTheme="minorHAnsi"/>
          <w:color w:val="000000" w:themeColor="text1"/>
          <w:shd w:val="clear" w:color="auto" w:fill="FFFF00"/>
        </w:rPr>
        <w:t>preset</w:t>
      </w:r>
      <w:proofErr w:type="spellEnd"/>
      <w:r w:rsidRPr="001A2766">
        <w:rPr>
          <w:rFonts w:asciiTheme="minorHAnsi" w:hAnsiTheme="minorHAnsi"/>
          <w:color w:val="000000" w:themeColor="text1"/>
          <w:shd w:val="clear" w:color="auto" w:fill="FFFF00"/>
        </w:rPr>
        <w:t xml:space="preserve"> </w:t>
      </w:r>
      <w:proofErr w:type="spellStart"/>
      <w:r w:rsidRPr="001A2766">
        <w:rPr>
          <w:rFonts w:asciiTheme="minorHAnsi" w:hAnsiTheme="minorHAnsi"/>
          <w:color w:val="000000" w:themeColor="text1"/>
          <w:shd w:val="clear" w:color="auto" w:fill="FFFF00"/>
        </w:rPr>
        <w:t>presaturation</w:t>
      </w:r>
      <w:proofErr w:type="spellEnd"/>
      <w:r w:rsidRPr="001A2766">
        <w:rPr>
          <w:rFonts w:asciiTheme="minorHAnsi" w:hAnsiTheme="minorHAnsi"/>
          <w:color w:val="000000" w:themeColor="text1"/>
          <w:shd w:val="clear" w:color="auto" w:fill="FFFF00"/>
        </w:rPr>
        <w:t xml:space="preserve"> profiling.</w:t>
      </w:r>
      <w:r w:rsidRPr="001A2766">
        <w:rPr>
          <w:rFonts w:asciiTheme="minorHAnsi" w:hAnsiTheme="minorHAnsi"/>
          <w:color w:val="000000" w:themeColor="text1"/>
        </w:rPr>
        <w:t xml:space="preserve"> All 2D NMR spectra were recorded</w:t>
      </w:r>
      <w:r w:rsidR="00D1005E" w:rsidRPr="001A2766">
        <w:rPr>
          <w:rFonts w:asciiTheme="minorHAnsi" w:hAnsiTheme="minorHAnsi"/>
          <w:color w:val="000000" w:themeColor="text1"/>
        </w:rPr>
        <w:t xml:space="preserve"> </w:t>
      </w:r>
      <w:r w:rsidRPr="001A2766">
        <w:rPr>
          <w:rFonts w:asciiTheme="minorHAnsi" w:hAnsiTheme="minorHAnsi"/>
          <w:color w:val="000000" w:themeColor="text1"/>
        </w:rPr>
        <w:t>using a HSQC multiplicity method with the addition of gradient selection and adiabatic carbon pulses.</w:t>
      </w:r>
      <w:r w:rsidR="00D1005E" w:rsidRPr="001A2766">
        <w:rPr>
          <w:rFonts w:asciiTheme="minorHAnsi" w:hAnsiTheme="minorHAnsi"/>
          <w:color w:val="000000" w:themeColor="text1"/>
        </w:rPr>
        <w:t xml:space="preserve"> Solvent and water suppression were applied.</w:t>
      </w:r>
      <w:r w:rsidRPr="001A2766">
        <w:rPr>
          <w:rFonts w:asciiTheme="minorHAnsi" w:hAnsiTheme="minorHAnsi"/>
          <w:color w:val="000000" w:themeColor="text1"/>
        </w:rPr>
        <w:t xml:space="preserve"> All data were analysed via </w:t>
      </w:r>
      <w:proofErr w:type="spellStart"/>
      <w:r w:rsidRPr="001A2766">
        <w:rPr>
          <w:rFonts w:asciiTheme="minorHAnsi" w:hAnsiTheme="minorHAnsi"/>
          <w:color w:val="000000" w:themeColor="text1"/>
          <w:shd w:val="clear" w:color="auto" w:fill="FFFF00"/>
        </w:rPr>
        <w:t>MestReNova</w:t>
      </w:r>
      <w:proofErr w:type="spellEnd"/>
      <w:r w:rsidRPr="001A2766">
        <w:rPr>
          <w:rFonts w:asciiTheme="minorHAnsi" w:hAnsiTheme="minorHAnsi"/>
          <w:color w:val="000000" w:themeColor="text1"/>
          <w:shd w:val="clear" w:color="auto" w:fill="FFFF00"/>
        </w:rPr>
        <w:t xml:space="preserve"> 11.0.</w:t>
      </w:r>
      <w:r w:rsidRPr="001A2766">
        <w:rPr>
          <w:rFonts w:asciiTheme="minorHAnsi" w:hAnsiTheme="minorHAnsi"/>
          <w:color w:val="000000" w:themeColor="text1"/>
        </w:rPr>
        <w:t>5 (</w:t>
      </w:r>
      <w:proofErr w:type="spellStart"/>
      <w:r w:rsidRPr="001A2766">
        <w:rPr>
          <w:rFonts w:asciiTheme="minorHAnsi" w:hAnsiTheme="minorHAnsi"/>
          <w:color w:val="000000" w:themeColor="text1"/>
        </w:rPr>
        <w:t>Mestrelab</w:t>
      </w:r>
      <w:proofErr w:type="spellEnd"/>
      <w:r w:rsidRPr="001A2766">
        <w:rPr>
          <w:rFonts w:asciiTheme="minorHAnsi" w:hAnsiTheme="minorHAnsi"/>
          <w:color w:val="000000" w:themeColor="text1"/>
        </w:rPr>
        <w:t xml:space="preserve"> Research). </w:t>
      </w:r>
    </w:p>
    <w:p w14:paraId="46BB6BA5" w14:textId="77777777" w:rsidR="00040678" w:rsidRPr="001A2766" w:rsidRDefault="00040678" w:rsidP="001A2766">
      <w:pPr>
        <w:spacing w:line="360" w:lineRule="auto"/>
        <w:jc w:val="both"/>
        <w:rPr>
          <w:rFonts w:asciiTheme="minorHAnsi" w:hAnsiTheme="minorHAnsi"/>
          <w:color w:val="000000" w:themeColor="text1"/>
        </w:rPr>
      </w:pPr>
    </w:p>
    <w:p w14:paraId="4148AE2C" w14:textId="7CECBFF7" w:rsidR="00D1005E" w:rsidRPr="001A2766" w:rsidRDefault="00D1005E" w:rsidP="001A2766">
      <w:pPr>
        <w:pStyle w:val="NormalWeb"/>
        <w:spacing w:before="0" w:beforeAutospacing="0" w:after="0" w:afterAutospacing="0" w:line="360" w:lineRule="auto"/>
        <w:jc w:val="both"/>
        <w:rPr>
          <w:rFonts w:asciiTheme="minorHAnsi" w:hAnsiTheme="minorHAnsi"/>
          <w:color w:val="000000" w:themeColor="text1"/>
        </w:rPr>
      </w:pPr>
    </w:p>
    <w:p w14:paraId="1F1D7CC0" w14:textId="7507A4C2" w:rsidR="00040678" w:rsidRPr="001A2766" w:rsidRDefault="00E16701" w:rsidP="001A2766">
      <w:pPr>
        <w:pStyle w:val="NormalWeb"/>
        <w:spacing w:before="0" w:beforeAutospacing="0" w:after="0" w:afterAutospacing="0" w:line="360" w:lineRule="auto"/>
        <w:jc w:val="both"/>
        <w:rPr>
          <w:rFonts w:asciiTheme="minorHAnsi" w:hAnsiTheme="minorHAnsi"/>
          <w:color w:val="000000" w:themeColor="text1"/>
        </w:rPr>
      </w:pPr>
      <w:r w:rsidRPr="001A2766">
        <w:rPr>
          <w:rFonts w:asciiTheme="minorHAnsi" w:hAnsiTheme="minorHAnsi"/>
          <w:color w:val="000000" w:themeColor="text1"/>
        </w:rPr>
        <w:t xml:space="preserve"> </w:t>
      </w:r>
    </w:p>
    <w:p w14:paraId="49478321" w14:textId="27FA853B" w:rsidR="00040678" w:rsidRPr="001A2766" w:rsidRDefault="00040678" w:rsidP="001A2766">
      <w:pPr>
        <w:spacing w:line="360" w:lineRule="auto"/>
        <w:jc w:val="both"/>
        <w:rPr>
          <w:rFonts w:asciiTheme="minorHAnsi" w:hAnsiTheme="minorHAnsi"/>
          <w:color w:val="000000" w:themeColor="text1"/>
        </w:rPr>
      </w:pPr>
    </w:p>
    <w:p w14:paraId="50D5E68C" w14:textId="77777777" w:rsidR="00E16701" w:rsidRPr="001A2766" w:rsidRDefault="00E16701" w:rsidP="001A2766">
      <w:pPr>
        <w:spacing w:line="360" w:lineRule="auto"/>
        <w:jc w:val="both"/>
        <w:rPr>
          <w:rFonts w:asciiTheme="minorHAnsi" w:hAnsiTheme="minorHAnsi"/>
          <w:color w:val="000000" w:themeColor="text1"/>
        </w:rPr>
      </w:pPr>
    </w:p>
    <w:p w14:paraId="577E575D" w14:textId="77777777" w:rsidR="009E1CD8" w:rsidRPr="001A2766" w:rsidRDefault="009E1CD8" w:rsidP="001A2766">
      <w:pPr>
        <w:pStyle w:val="NormalWeb"/>
        <w:spacing w:before="0" w:beforeAutospacing="0" w:after="0" w:afterAutospacing="0" w:line="360" w:lineRule="auto"/>
        <w:jc w:val="both"/>
        <w:rPr>
          <w:rFonts w:asciiTheme="minorHAnsi" w:hAnsiTheme="minorHAnsi"/>
          <w:color w:val="000000" w:themeColor="text1"/>
        </w:rPr>
      </w:pPr>
    </w:p>
    <w:p w14:paraId="4F1D600E" w14:textId="77777777" w:rsidR="00040678" w:rsidRPr="001A2766" w:rsidRDefault="00040678" w:rsidP="001A2766">
      <w:pPr>
        <w:pStyle w:val="NormalWeb"/>
        <w:spacing w:before="0" w:beforeAutospacing="0" w:after="0" w:afterAutospacing="0" w:line="360" w:lineRule="auto"/>
        <w:jc w:val="both"/>
        <w:rPr>
          <w:rFonts w:asciiTheme="minorHAnsi" w:hAnsiTheme="minorHAnsi"/>
          <w:color w:val="000000" w:themeColor="text1"/>
        </w:rPr>
      </w:pPr>
      <w:r w:rsidRPr="001A2766">
        <w:rPr>
          <w:rFonts w:asciiTheme="minorHAnsi" w:hAnsiTheme="minorHAnsi"/>
          <w:color w:val="000000" w:themeColor="text1"/>
        </w:rPr>
        <w:t> </w:t>
      </w:r>
    </w:p>
    <w:p w14:paraId="196C8149" w14:textId="667C13D9" w:rsidR="00146682" w:rsidRPr="001A2766" w:rsidRDefault="00146682" w:rsidP="001A2766">
      <w:pPr>
        <w:pStyle w:val="Heading3"/>
        <w:spacing w:line="360" w:lineRule="auto"/>
        <w:jc w:val="both"/>
        <w:rPr>
          <w:rFonts w:asciiTheme="minorHAnsi" w:hAnsiTheme="minorHAnsi"/>
          <w:color w:val="000000" w:themeColor="text1"/>
        </w:rPr>
      </w:pPr>
      <w:bookmarkStart w:id="68" w:name="_Toc60561263"/>
      <w:r w:rsidRPr="001A2766">
        <w:rPr>
          <w:rFonts w:asciiTheme="minorHAnsi" w:hAnsiTheme="minorHAnsi"/>
          <w:color w:val="000000" w:themeColor="text1"/>
        </w:rPr>
        <w:t>2.</w:t>
      </w:r>
      <w:r w:rsidR="00F43AE8" w:rsidRPr="001A2766">
        <w:rPr>
          <w:rFonts w:asciiTheme="minorHAnsi" w:hAnsiTheme="minorHAnsi"/>
          <w:color w:val="000000" w:themeColor="text1"/>
        </w:rPr>
        <w:t>9</w:t>
      </w:r>
      <w:r w:rsidRPr="001A2766">
        <w:rPr>
          <w:rFonts w:asciiTheme="minorHAnsi" w:hAnsiTheme="minorHAnsi"/>
          <w:color w:val="000000" w:themeColor="text1"/>
        </w:rPr>
        <w:t xml:space="preserve"> Computational enzyme design pipeline ‘</w:t>
      </w:r>
      <w:proofErr w:type="spellStart"/>
      <w:r w:rsidRPr="001A2766">
        <w:rPr>
          <w:rFonts w:asciiTheme="minorHAnsi" w:hAnsiTheme="minorHAnsi"/>
          <w:color w:val="000000" w:themeColor="text1"/>
        </w:rPr>
        <w:t>enz</w:t>
      </w:r>
      <w:proofErr w:type="spellEnd"/>
      <w:r w:rsidRPr="001A2766">
        <w:rPr>
          <w:rFonts w:asciiTheme="minorHAnsi" w:hAnsiTheme="minorHAnsi"/>
          <w:color w:val="000000" w:themeColor="text1"/>
        </w:rPr>
        <w:t>’</w:t>
      </w:r>
      <w:bookmarkEnd w:id="68"/>
    </w:p>
    <w:p w14:paraId="49D8F539" w14:textId="77777777" w:rsidR="00146682" w:rsidRPr="001A2766" w:rsidRDefault="00146682" w:rsidP="001A2766">
      <w:pPr>
        <w:pStyle w:val="NormalWeb"/>
        <w:spacing w:before="0" w:beforeAutospacing="0" w:after="0" w:afterAutospacing="0" w:line="360" w:lineRule="auto"/>
        <w:jc w:val="both"/>
        <w:rPr>
          <w:rFonts w:asciiTheme="minorHAnsi" w:hAnsiTheme="minorHAnsi"/>
          <w:color w:val="000000" w:themeColor="text1"/>
        </w:rPr>
      </w:pPr>
    </w:p>
    <w:p w14:paraId="34FADAB8" w14:textId="72A89E97" w:rsidR="00040678" w:rsidRPr="001A2766" w:rsidRDefault="00040678" w:rsidP="001A2766">
      <w:pPr>
        <w:pStyle w:val="Heading3"/>
        <w:spacing w:line="360" w:lineRule="auto"/>
        <w:jc w:val="both"/>
        <w:rPr>
          <w:rFonts w:asciiTheme="minorHAnsi" w:hAnsiTheme="minorHAnsi"/>
          <w:color w:val="000000" w:themeColor="text1"/>
        </w:rPr>
      </w:pPr>
      <w:bookmarkStart w:id="69" w:name="_Toc60561264"/>
      <w:proofErr w:type="spellStart"/>
      <w:r w:rsidRPr="001A2766">
        <w:rPr>
          <w:rFonts w:asciiTheme="minorHAnsi" w:hAnsiTheme="minorHAnsi"/>
          <w:color w:val="000000" w:themeColor="text1"/>
        </w:rPr>
        <w:t>PyRosetta</w:t>
      </w:r>
      <w:proofErr w:type="spellEnd"/>
      <w:r w:rsidRPr="001A2766">
        <w:rPr>
          <w:rFonts w:asciiTheme="minorHAnsi" w:hAnsiTheme="minorHAnsi"/>
          <w:color w:val="000000" w:themeColor="text1"/>
        </w:rPr>
        <w:t xml:space="preserve"> simulations</w:t>
      </w:r>
      <w:bookmarkEnd w:id="69"/>
      <w:r w:rsidRPr="001A2766">
        <w:rPr>
          <w:rFonts w:asciiTheme="minorHAnsi" w:hAnsiTheme="minorHAnsi"/>
          <w:color w:val="000000" w:themeColor="text1"/>
        </w:rPr>
        <w:t> </w:t>
      </w:r>
    </w:p>
    <w:p w14:paraId="16A59253" w14:textId="77777777" w:rsidR="00040678" w:rsidRPr="001A2766" w:rsidRDefault="00040678" w:rsidP="001A2766">
      <w:pPr>
        <w:spacing w:line="360" w:lineRule="auto"/>
        <w:jc w:val="both"/>
        <w:rPr>
          <w:rFonts w:asciiTheme="minorHAnsi" w:hAnsiTheme="minorHAnsi"/>
          <w:color w:val="000000" w:themeColor="text1"/>
        </w:rPr>
      </w:pPr>
    </w:p>
    <w:p w14:paraId="68EB2695" w14:textId="77777777" w:rsidR="00E700E1" w:rsidRPr="001A2766" w:rsidRDefault="00E700E1" w:rsidP="001A2766">
      <w:pPr>
        <w:spacing w:line="360" w:lineRule="auto"/>
        <w:jc w:val="both"/>
        <w:rPr>
          <w:rFonts w:asciiTheme="minorHAnsi" w:hAnsiTheme="minorHAnsi"/>
          <w:color w:val="000000" w:themeColor="text1"/>
        </w:rPr>
      </w:pPr>
      <w:proofErr w:type="spellStart"/>
      <w:r w:rsidRPr="001A2766">
        <w:rPr>
          <w:rFonts w:asciiTheme="minorHAnsi" w:hAnsiTheme="minorHAnsi"/>
          <w:color w:val="000000" w:themeColor="text1"/>
        </w:rPr>
        <w:t>Enz</w:t>
      </w:r>
      <w:proofErr w:type="spellEnd"/>
      <w:r w:rsidRPr="001A2766">
        <w:rPr>
          <w:rFonts w:asciiTheme="minorHAnsi" w:hAnsiTheme="minorHAnsi"/>
          <w:color w:val="000000" w:themeColor="text1"/>
        </w:rPr>
        <w:t xml:space="preserve">- link </w:t>
      </w:r>
      <w:proofErr w:type="spellStart"/>
      <w:r w:rsidRPr="001A2766">
        <w:rPr>
          <w:rFonts w:asciiTheme="minorHAnsi" w:hAnsiTheme="minorHAnsi"/>
          <w:color w:val="000000" w:themeColor="text1"/>
        </w:rPr>
        <w:t>github</w:t>
      </w:r>
      <w:proofErr w:type="spellEnd"/>
      <w:r w:rsidRPr="001A2766">
        <w:rPr>
          <w:rFonts w:asciiTheme="minorHAnsi" w:hAnsiTheme="minorHAnsi"/>
          <w:color w:val="000000" w:themeColor="text1"/>
        </w:rPr>
        <w:t xml:space="preserve">, front end </w:t>
      </w:r>
      <w:proofErr w:type="spellStart"/>
      <w:r w:rsidRPr="001A2766">
        <w:rPr>
          <w:rFonts w:asciiTheme="minorHAnsi" w:hAnsiTheme="minorHAnsi"/>
          <w:color w:val="000000" w:themeColor="text1"/>
        </w:rPr>
        <w:t>pyrosetta</w:t>
      </w:r>
      <w:proofErr w:type="spellEnd"/>
      <w:r w:rsidRPr="001A2766">
        <w:rPr>
          <w:rFonts w:asciiTheme="minorHAnsi" w:hAnsiTheme="minorHAnsi"/>
          <w:color w:val="000000" w:themeColor="text1"/>
        </w:rPr>
        <w:t xml:space="preserve">/ vina use </w:t>
      </w:r>
      <w:proofErr w:type="spellStart"/>
      <w:r w:rsidRPr="001A2766">
        <w:rPr>
          <w:rFonts w:asciiTheme="minorHAnsi" w:hAnsiTheme="minorHAnsi"/>
          <w:color w:val="000000" w:themeColor="text1"/>
        </w:rPr>
        <w:t>enz</w:t>
      </w:r>
      <w:proofErr w:type="spellEnd"/>
      <w:r w:rsidRPr="001A2766">
        <w:rPr>
          <w:rFonts w:asciiTheme="minorHAnsi" w:hAnsiTheme="minorHAnsi"/>
          <w:color w:val="000000" w:themeColor="text1"/>
        </w:rPr>
        <w:t xml:space="preserve"> for ala </w:t>
      </w:r>
      <w:proofErr w:type="spellStart"/>
      <w:r w:rsidRPr="001A2766">
        <w:rPr>
          <w:rFonts w:asciiTheme="minorHAnsi" w:hAnsiTheme="minorHAnsi"/>
          <w:color w:val="000000" w:themeColor="text1"/>
        </w:rPr>
        <w:t>sca</w:t>
      </w:r>
      <w:proofErr w:type="spellEnd"/>
      <w:r w:rsidRPr="001A2766">
        <w:rPr>
          <w:rFonts w:asciiTheme="minorHAnsi" w:hAnsiTheme="minorHAnsi"/>
          <w:color w:val="000000" w:themeColor="text1"/>
        </w:rPr>
        <w:t>, using results we rational design… what mutants… script in supplementary info… paste in? or .</w:t>
      </w:r>
      <w:proofErr w:type="spellStart"/>
      <w:r w:rsidRPr="001A2766">
        <w:rPr>
          <w:rFonts w:asciiTheme="minorHAnsi" w:hAnsiTheme="minorHAnsi"/>
          <w:color w:val="000000" w:themeColor="text1"/>
        </w:rPr>
        <w:t>py</w:t>
      </w:r>
      <w:proofErr w:type="spellEnd"/>
      <w:r w:rsidRPr="001A2766">
        <w:rPr>
          <w:rFonts w:asciiTheme="minorHAnsi" w:hAnsiTheme="minorHAnsi"/>
          <w:color w:val="000000" w:themeColor="text1"/>
        </w:rPr>
        <w:t xml:space="preserve"> files attached… link to </w:t>
      </w:r>
      <w:proofErr w:type="spellStart"/>
      <w:r w:rsidRPr="001A2766">
        <w:rPr>
          <w:rFonts w:asciiTheme="minorHAnsi" w:hAnsiTheme="minorHAnsi"/>
          <w:color w:val="000000" w:themeColor="text1"/>
        </w:rPr>
        <w:t>git</w:t>
      </w:r>
      <w:proofErr w:type="spellEnd"/>
      <w:r w:rsidRPr="001A2766">
        <w:rPr>
          <w:rFonts w:asciiTheme="minorHAnsi" w:hAnsiTheme="minorHAnsi"/>
          <w:color w:val="000000" w:themeColor="text1"/>
        </w:rPr>
        <w:t xml:space="preserve"> repo… </w:t>
      </w:r>
    </w:p>
    <w:p w14:paraId="20341752" w14:textId="77777777" w:rsidR="00E700E1" w:rsidRPr="001A2766" w:rsidRDefault="00E700E1" w:rsidP="001A2766">
      <w:pPr>
        <w:spacing w:line="360" w:lineRule="auto"/>
        <w:jc w:val="both"/>
        <w:rPr>
          <w:rFonts w:asciiTheme="minorHAnsi" w:hAnsiTheme="minorHAnsi"/>
          <w:color w:val="000000" w:themeColor="text1"/>
        </w:rPr>
      </w:pPr>
    </w:p>
    <w:p w14:paraId="096F5B91" w14:textId="77777777" w:rsidR="00E700E1" w:rsidRPr="001A2766" w:rsidRDefault="00E700E1" w:rsidP="001A2766">
      <w:pPr>
        <w:spacing w:line="360" w:lineRule="auto"/>
        <w:jc w:val="both"/>
        <w:rPr>
          <w:rFonts w:asciiTheme="minorHAnsi" w:hAnsiTheme="minorHAnsi"/>
          <w:color w:val="000000" w:themeColor="text1"/>
        </w:rPr>
      </w:pPr>
      <w:r w:rsidRPr="001A2766">
        <w:rPr>
          <w:rFonts w:asciiTheme="minorHAnsi" w:hAnsiTheme="minorHAnsi"/>
          <w:color w:val="000000" w:themeColor="text1"/>
        </w:rPr>
        <w:t xml:space="preserve">NW align, clean.. </w:t>
      </w:r>
    </w:p>
    <w:p w14:paraId="101874B0" w14:textId="418BB70F" w:rsidR="00040678" w:rsidRPr="001A2766" w:rsidRDefault="00040678" w:rsidP="001A2766">
      <w:pPr>
        <w:pStyle w:val="NormalWeb"/>
        <w:spacing w:before="0" w:beforeAutospacing="0" w:after="0" w:afterAutospacing="0" w:line="360" w:lineRule="auto"/>
        <w:jc w:val="both"/>
        <w:rPr>
          <w:rFonts w:asciiTheme="minorHAnsi" w:hAnsiTheme="minorHAnsi"/>
          <w:color w:val="000000" w:themeColor="text1"/>
        </w:rPr>
      </w:pPr>
      <w:r w:rsidRPr="001A2766">
        <w:rPr>
          <w:rFonts w:asciiTheme="minorHAnsi" w:hAnsiTheme="minorHAnsi"/>
          <w:color w:val="000000" w:themeColor="text1"/>
        </w:rPr>
        <w:lastRenderedPageBreak/>
        <w:t xml:space="preserve">Mutants generated from </w:t>
      </w:r>
      <w:proofErr w:type="spellStart"/>
      <w:r w:rsidRPr="001A2766">
        <w:rPr>
          <w:rFonts w:asciiTheme="minorHAnsi" w:hAnsiTheme="minorHAnsi"/>
          <w:color w:val="000000" w:themeColor="text1"/>
        </w:rPr>
        <w:t>enz</w:t>
      </w:r>
      <w:proofErr w:type="spellEnd"/>
      <w:r w:rsidRPr="001A2766">
        <w:rPr>
          <w:rFonts w:asciiTheme="minorHAnsi" w:hAnsiTheme="minorHAnsi"/>
          <w:color w:val="000000" w:themeColor="text1"/>
        </w:rPr>
        <w:t xml:space="preserve"> and expressed and purified- turnover?? quantitative?? </w:t>
      </w:r>
    </w:p>
    <w:p w14:paraId="15414175" w14:textId="77777777" w:rsidR="00040678" w:rsidRPr="001A2766" w:rsidRDefault="00040678" w:rsidP="001A2766">
      <w:pPr>
        <w:spacing w:line="360" w:lineRule="auto"/>
        <w:jc w:val="both"/>
        <w:rPr>
          <w:rFonts w:asciiTheme="minorHAnsi" w:hAnsiTheme="minorHAnsi"/>
          <w:color w:val="000000" w:themeColor="text1"/>
        </w:rPr>
      </w:pPr>
    </w:p>
    <w:p w14:paraId="4EE3BE73" w14:textId="77777777" w:rsidR="00040678" w:rsidRPr="001A2766" w:rsidRDefault="00040678" w:rsidP="001A2766">
      <w:pPr>
        <w:spacing w:line="360" w:lineRule="auto"/>
        <w:jc w:val="both"/>
        <w:rPr>
          <w:rFonts w:asciiTheme="minorHAnsi" w:hAnsiTheme="minorHAnsi"/>
          <w:color w:val="000000" w:themeColor="text1"/>
        </w:rPr>
      </w:pPr>
    </w:p>
    <w:p w14:paraId="120E1BD8" w14:textId="77777777" w:rsidR="00040678" w:rsidRPr="001A2766" w:rsidRDefault="00040678" w:rsidP="001A2766">
      <w:pPr>
        <w:pStyle w:val="Heading3"/>
        <w:spacing w:line="360" w:lineRule="auto"/>
        <w:jc w:val="both"/>
        <w:rPr>
          <w:rFonts w:asciiTheme="minorHAnsi" w:hAnsiTheme="minorHAnsi"/>
          <w:color w:val="000000" w:themeColor="text1"/>
        </w:rPr>
      </w:pPr>
      <w:bookmarkStart w:id="70" w:name="_Toc60561265"/>
      <w:r w:rsidRPr="001A2766">
        <w:rPr>
          <w:rFonts w:asciiTheme="minorHAnsi" w:hAnsiTheme="minorHAnsi"/>
          <w:color w:val="000000" w:themeColor="text1"/>
        </w:rPr>
        <w:t>Preparation of PDB files</w:t>
      </w:r>
      <w:bookmarkEnd w:id="70"/>
      <w:r w:rsidRPr="001A2766">
        <w:rPr>
          <w:rFonts w:asciiTheme="minorHAnsi" w:hAnsiTheme="minorHAnsi"/>
          <w:color w:val="000000" w:themeColor="text1"/>
        </w:rPr>
        <w:t> </w:t>
      </w:r>
    </w:p>
    <w:p w14:paraId="424EEDAF" w14:textId="77777777" w:rsidR="00040678" w:rsidRPr="001A2766" w:rsidRDefault="00040678" w:rsidP="001A2766">
      <w:pPr>
        <w:spacing w:line="360" w:lineRule="auto"/>
        <w:jc w:val="both"/>
        <w:rPr>
          <w:rFonts w:asciiTheme="minorHAnsi" w:hAnsiTheme="minorHAnsi"/>
          <w:color w:val="000000" w:themeColor="text1"/>
        </w:rPr>
      </w:pPr>
    </w:p>
    <w:p w14:paraId="5A990C1B" w14:textId="77777777" w:rsidR="00987179" w:rsidRPr="001A2766" w:rsidRDefault="00040678" w:rsidP="001A2766">
      <w:pPr>
        <w:pStyle w:val="NormalWeb"/>
        <w:spacing w:before="0" w:beforeAutospacing="0" w:after="0" w:afterAutospacing="0" w:line="360" w:lineRule="auto"/>
        <w:jc w:val="both"/>
        <w:rPr>
          <w:rFonts w:asciiTheme="minorHAnsi" w:hAnsiTheme="minorHAnsi"/>
          <w:color w:val="000000" w:themeColor="text1"/>
        </w:rPr>
      </w:pPr>
      <w:r w:rsidRPr="001A2766">
        <w:rPr>
          <w:rFonts w:asciiTheme="minorHAnsi" w:hAnsiTheme="minorHAnsi"/>
          <w:color w:val="000000" w:themeColor="text1"/>
        </w:rPr>
        <w:t>Files for the structures of WT and DM BM3 were downloaded in protein data bank (</w:t>
      </w:r>
      <w:proofErr w:type="spellStart"/>
      <w:r w:rsidRPr="001A2766">
        <w:rPr>
          <w:rFonts w:asciiTheme="minorHAnsi" w:hAnsiTheme="minorHAnsi"/>
          <w:color w:val="000000" w:themeColor="text1"/>
        </w:rPr>
        <w:t>pdb</w:t>
      </w:r>
      <w:proofErr w:type="spellEnd"/>
      <w:r w:rsidRPr="001A2766">
        <w:rPr>
          <w:rFonts w:asciiTheme="minorHAnsi" w:hAnsiTheme="minorHAnsi"/>
          <w:color w:val="000000" w:themeColor="text1"/>
        </w:rPr>
        <w:t>) format from</w:t>
      </w:r>
      <w:r w:rsidRPr="001A2766">
        <w:rPr>
          <w:rFonts w:asciiTheme="minorHAnsi" w:hAnsiTheme="minorHAnsi"/>
          <w:color w:val="000000" w:themeColor="text1"/>
          <w:shd w:val="clear" w:color="auto" w:fill="FF9900"/>
        </w:rPr>
        <w:t xml:space="preserve"> RCSB.org (Research Collaboratory for Structural Bioinformatics</w:t>
      </w:r>
      <w:r w:rsidRPr="001A2766">
        <w:rPr>
          <w:rFonts w:asciiTheme="minorHAnsi" w:hAnsiTheme="minorHAnsi"/>
          <w:color w:val="000000" w:themeColor="text1"/>
        </w:rPr>
        <w:t xml:space="preserve">). PDB files were in complex with molecules such as omeprazole (Butler et al???), contained water molecules and were in the dimer conformer, in order to use the </w:t>
      </w:r>
      <w:proofErr w:type="spellStart"/>
      <w:r w:rsidRPr="001A2766">
        <w:rPr>
          <w:rFonts w:asciiTheme="minorHAnsi" w:hAnsiTheme="minorHAnsi"/>
          <w:color w:val="000000" w:themeColor="text1"/>
        </w:rPr>
        <w:t>pdb</w:t>
      </w:r>
      <w:proofErr w:type="spellEnd"/>
      <w:r w:rsidRPr="001A2766">
        <w:rPr>
          <w:rFonts w:asciiTheme="minorHAnsi" w:hAnsiTheme="minorHAnsi"/>
          <w:color w:val="000000" w:themeColor="text1"/>
        </w:rPr>
        <w:t xml:space="preserve"> files for docking it was necessary to clean the structures. </w:t>
      </w:r>
      <w:proofErr w:type="spellStart"/>
      <w:r w:rsidRPr="001A2766">
        <w:rPr>
          <w:rFonts w:asciiTheme="minorHAnsi" w:hAnsiTheme="minorHAnsi"/>
          <w:color w:val="000000" w:themeColor="text1"/>
        </w:rPr>
        <w:t>BioPandas</w:t>
      </w:r>
      <w:proofErr w:type="spellEnd"/>
      <w:r w:rsidRPr="001A2766">
        <w:rPr>
          <w:rFonts w:asciiTheme="minorHAnsi" w:hAnsiTheme="minorHAnsi"/>
          <w:color w:val="000000" w:themeColor="text1"/>
        </w:rPr>
        <w:t>… </w:t>
      </w:r>
      <w:r w:rsidR="00987179" w:rsidRPr="001A2766">
        <w:rPr>
          <w:rFonts w:asciiTheme="minorHAnsi" w:hAnsiTheme="minorHAnsi"/>
          <w:color w:val="000000" w:themeColor="text1"/>
        </w:rPr>
        <w:t xml:space="preserve">Any file conversions made were readable by </w:t>
      </w:r>
      <w:proofErr w:type="spellStart"/>
      <w:r w:rsidR="00987179" w:rsidRPr="001A2766">
        <w:rPr>
          <w:rFonts w:asciiTheme="minorHAnsi" w:hAnsiTheme="minorHAnsi"/>
          <w:color w:val="000000" w:themeColor="text1"/>
        </w:rPr>
        <w:t>PyMOL</w:t>
      </w:r>
      <w:proofErr w:type="spellEnd"/>
      <w:r w:rsidR="00987179" w:rsidRPr="001A2766">
        <w:rPr>
          <w:rFonts w:asciiTheme="minorHAnsi" w:hAnsiTheme="minorHAnsi"/>
          <w:color w:val="000000" w:themeColor="text1"/>
        </w:rPr>
        <w:t>… </w:t>
      </w:r>
    </w:p>
    <w:p w14:paraId="69011F99" w14:textId="3C724F36" w:rsidR="00040678" w:rsidRPr="001A2766" w:rsidRDefault="00040678" w:rsidP="001A2766">
      <w:pPr>
        <w:pStyle w:val="NormalWeb"/>
        <w:spacing w:before="0" w:beforeAutospacing="0" w:after="0" w:afterAutospacing="0" w:line="360" w:lineRule="auto"/>
        <w:jc w:val="both"/>
        <w:rPr>
          <w:rFonts w:asciiTheme="minorHAnsi" w:hAnsiTheme="minorHAnsi"/>
          <w:color w:val="000000" w:themeColor="text1"/>
        </w:rPr>
      </w:pPr>
    </w:p>
    <w:p w14:paraId="6B26264B" w14:textId="77777777" w:rsidR="00040678" w:rsidRPr="001A2766" w:rsidRDefault="00040678" w:rsidP="001A2766">
      <w:pPr>
        <w:spacing w:line="360" w:lineRule="auto"/>
        <w:jc w:val="both"/>
        <w:rPr>
          <w:rFonts w:asciiTheme="minorHAnsi" w:hAnsiTheme="minorHAnsi"/>
          <w:color w:val="000000" w:themeColor="text1"/>
        </w:rPr>
      </w:pPr>
    </w:p>
    <w:p w14:paraId="3197F2CC" w14:textId="77777777" w:rsidR="00040678" w:rsidRPr="001A2766" w:rsidRDefault="00040678" w:rsidP="001A2766">
      <w:pPr>
        <w:pStyle w:val="NormalWeb"/>
        <w:spacing w:before="0" w:beforeAutospacing="0" w:after="0" w:afterAutospacing="0" w:line="360" w:lineRule="auto"/>
        <w:jc w:val="both"/>
        <w:rPr>
          <w:rFonts w:asciiTheme="minorHAnsi" w:hAnsiTheme="minorHAnsi"/>
          <w:color w:val="000000" w:themeColor="text1"/>
        </w:rPr>
      </w:pPr>
      <w:r w:rsidRPr="001A2766">
        <w:rPr>
          <w:rFonts w:asciiTheme="minorHAnsi" w:hAnsiTheme="minorHAnsi"/>
          <w:color w:val="000000" w:themeColor="text1"/>
        </w:rPr>
        <w:t xml:space="preserve">In order to…. an experimental python package was developed… to… KEY WORDS… which simplifies the interface between user and wraps </w:t>
      </w:r>
      <w:proofErr w:type="spellStart"/>
      <w:r w:rsidRPr="001A2766">
        <w:rPr>
          <w:rFonts w:asciiTheme="minorHAnsi" w:hAnsiTheme="minorHAnsi"/>
          <w:color w:val="000000" w:themeColor="text1"/>
        </w:rPr>
        <w:t>PyRosetta</w:t>
      </w:r>
      <w:proofErr w:type="spellEnd"/>
      <w:r w:rsidRPr="001A2766">
        <w:rPr>
          <w:rFonts w:asciiTheme="minorHAnsi" w:hAnsiTheme="minorHAnsi"/>
          <w:color w:val="000000" w:themeColor="text1"/>
        </w:rPr>
        <w:t xml:space="preserve"> and VINA… for intrusive docking studies… </w:t>
      </w:r>
    </w:p>
    <w:p w14:paraId="2D4A5726" w14:textId="77777777" w:rsidR="00040678" w:rsidRPr="001A2766" w:rsidRDefault="00040678" w:rsidP="001A2766">
      <w:pPr>
        <w:spacing w:line="360" w:lineRule="auto"/>
        <w:jc w:val="both"/>
        <w:rPr>
          <w:rFonts w:asciiTheme="minorHAnsi" w:hAnsiTheme="minorHAnsi"/>
          <w:color w:val="000000" w:themeColor="text1"/>
        </w:rPr>
      </w:pPr>
    </w:p>
    <w:p w14:paraId="17FE1AE2" w14:textId="77777777" w:rsidR="00040678" w:rsidRPr="001A2766" w:rsidRDefault="00040678" w:rsidP="001A2766">
      <w:pPr>
        <w:pStyle w:val="NormalWeb"/>
        <w:spacing w:before="0" w:beforeAutospacing="0" w:after="0" w:afterAutospacing="0" w:line="360" w:lineRule="auto"/>
        <w:jc w:val="both"/>
        <w:rPr>
          <w:rFonts w:asciiTheme="minorHAnsi" w:hAnsiTheme="minorHAnsi"/>
          <w:color w:val="000000" w:themeColor="text1"/>
        </w:rPr>
      </w:pPr>
      <w:r w:rsidRPr="001A2766">
        <w:rPr>
          <w:rFonts w:asciiTheme="minorHAnsi" w:hAnsiTheme="minorHAnsi"/>
          <w:color w:val="000000" w:themeColor="text1"/>
        </w:rPr>
        <w:t xml:space="preserve">Protein object from </w:t>
      </w:r>
      <w:proofErr w:type="spellStart"/>
      <w:r w:rsidRPr="001A2766">
        <w:rPr>
          <w:rFonts w:asciiTheme="minorHAnsi" w:hAnsiTheme="minorHAnsi"/>
          <w:color w:val="000000" w:themeColor="text1"/>
        </w:rPr>
        <w:t>seq</w:t>
      </w:r>
      <w:proofErr w:type="spellEnd"/>
      <w:r w:rsidRPr="001A2766">
        <w:rPr>
          <w:rFonts w:asciiTheme="minorHAnsi" w:hAnsiTheme="minorHAnsi"/>
          <w:color w:val="000000" w:themeColor="text1"/>
        </w:rPr>
        <w:t xml:space="preserve">… (clean, NW alignment, define AS </w:t>
      </w:r>
      <w:proofErr w:type="spellStart"/>
      <w:r w:rsidRPr="001A2766">
        <w:rPr>
          <w:rFonts w:asciiTheme="minorHAnsi" w:hAnsiTheme="minorHAnsi"/>
          <w:color w:val="000000" w:themeColor="text1"/>
        </w:rPr>
        <w:t>resi</w:t>
      </w:r>
      <w:proofErr w:type="spellEnd"/>
      <w:r w:rsidRPr="001A2766">
        <w:rPr>
          <w:rFonts w:asciiTheme="minorHAnsi" w:hAnsiTheme="minorHAnsi"/>
          <w:color w:val="000000" w:themeColor="text1"/>
        </w:rPr>
        <w:t>, VINA energy minimised…refold… What does energy minimise do…? </w:t>
      </w:r>
    </w:p>
    <w:p w14:paraId="0A5A0DEC" w14:textId="77777777" w:rsidR="00040678" w:rsidRPr="001A2766" w:rsidRDefault="00040678" w:rsidP="001A2766">
      <w:pPr>
        <w:spacing w:line="360" w:lineRule="auto"/>
        <w:jc w:val="both"/>
        <w:rPr>
          <w:rFonts w:asciiTheme="minorHAnsi" w:hAnsiTheme="minorHAnsi"/>
          <w:color w:val="000000" w:themeColor="text1"/>
        </w:rPr>
      </w:pPr>
    </w:p>
    <w:p w14:paraId="3BD4C497" w14:textId="54FF2261" w:rsidR="00040678" w:rsidRPr="001A2766" w:rsidRDefault="00040678" w:rsidP="001A2766">
      <w:pPr>
        <w:pStyle w:val="NormalWeb"/>
        <w:spacing w:before="0" w:beforeAutospacing="0" w:after="0" w:afterAutospacing="0" w:line="360" w:lineRule="auto"/>
        <w:jc w:val="both"/>
        <w:rPr>
          <w:rFonts w:asciiTheme="minorHAnsi" w:hAnsiTheme="minorHAnsi"/>
          <w:color w:val="000000" w:themeColor="text1"/>
        </w:rPr>
      </w:pPr>
      <w:r w:rsidRPr="001A2766">
        <w:rPr>
          <w:rFonts w:asciiTheme="minorHAnsi" w:hAnsiTheme="minorHAnsi"/>
          <w:color w:val="000000" w:themeColor="text1"/>
        </w:rPr>
        <w:t>Accuracy of docking… RMSD comparison to known structures</w:t>
      </w:r>
      <w:r w:rsidR="00987179" w:rsidRPr="001A2766">
        <w:rPr>
          <w:rFonts w:asciiTheme="minorHAnsi" w:hAnsiTheme="minorHAnsi"/>
          <w:color w:val="000000" w:themeColor="text1"/>
        </w:rPr>
        <w:t xml:space="preserve">… future work…. For validation of protocols… </w:t>
      </w:r>
    </w:p>
    <w:p w14:paraId="7E0338B2" w14:textId="77777777" w:rsidR="00987179" w:rsidRPr="001A2766" w:rsidRDefault="00987179" w:rsidP="001A2766">
      <w:pPr>
        <w:pStyle w:val="NormalWeb"/>
        <w:spacing w:before="0" w:beforeAutospacing="0" w:after="0" w:afterAutospacing="0" w:line="360" w:lineRule="auto"/>
        <w:jc w:val="both"/>
        <w:rPr>
          <w:rFonts w:asciiTheme="minorHAnsi" w:hAnsiTheme="minorHAnsi"/>
          <w:color w:val="000000" w:themeColor="text1"/>
        </w:rPr>
      </w:pPr>
    </w:p>
    <w:p w14:paraId="772F1140" w14:textId="77777777" w:rsidR="00987179" w:rsidRPr="001A2766" w:rsidRDefault="00987179" w:rsidP="001A2766">
      <w:pPr>
        <w:pStyle w:val="NormalWeb"/>
        <w:spacing w:before="0" w:beforeAutospacing="0" w:after="0" w:afterAutospacing="0" w:line="360" w:lineRule="auto"/>
        <w:jc w:val="both"/>
        <w:rPr>
          <w:rFonts w:asciiTheme="minorHAnsi" w:hAnsiTheme="minorHAnsi"/>
          <w:color w:val="000000" w:themeColor="text1"/>
        </w:rPr>
      </w:pPr>
    </w:p>
    <w:p w14:paraId="06DA297A" w14:textId="31F7D924" w:rsidR="00040678" w:rsidRPr="001A2766" w:rsidRDefault="00040678" w:rsidP="001A2766">
      <w:pPr>
        <w:pStyle w:val="NormalWeb"/>
        <w:spacing w:before="0" w:beforeAutospacing="0" w:after="0" w:afterAutospacing="0" w:line="360" w:lineRule="auto"/>
        <w:jc w:val="both"/>
        <w:rPr>
          <w:rFonts w:asciiTheme="minorHAnsi" w:hAnsiTheme="minorHAnsi"/>
          <w:color w:val="000000" w:themeColor="text1"/>
        </w:rPr>
      </w:pPr>
      <w:r w:rsidRPr="001A2766">
        <w:rPr>
          <w:rFonts w:asciiTheme="minorHAnsi" w:hAnsiTheme="minorHAnsi"/>
          <w:color w:val="000000" w:themeColor="text1"/>
        </w:rPr>
        <w:t>Side chain repackin</w:t>
      </w:r>
      <w:r w:rsidR="00987179" w:rsidRPr="001A2766">
        <w:rPr>
          <w:rFonts w:asciiTheme="minorHAnsi" w:hAnsiTheme="minorHAnsi"/>
          <w:color w:val="000000" w:themeColor="text1"/>
        </w:rPr>
        <w:t xml:space="preserve">g function exists within </w:t>
      </w:r>
      <w:proofErr w:type="spellStart"/>
      <w:r w:rsidR="00987179" w:rsidRPr="001A2766">
        <w:rPr>
          <w:rFonts w:asciiTheme="minorHAnsi" w:hAnsiTheme="minorHAnsi"/>
          <w:color w:val="000000" w:themeColor="text1"/>
        </w:rPr>
        <w:t>enz</w:t>
      </w:r>
      <w:proofErr w:type="spellEnd"/>
      <w:r w:rsidR="00987179" w:rsidRPr="001A2766">
        <w:rPr>
          <w:rFonts w:asciiTheme="minorHAnsi" w:hAnsiTheme="minorHAnsi"/>
          <w:color w:val="000000" w:themeColor="text1"/>
        </w:rPr>
        <w:t xml:space="preserve">.. based on… </w:t>
      </w:r>
    </w:p>
    <w:p w14:paraId="7A75DF98" w14:textId="77777777" w:rsidR="00040678" w:rsidRPr="001A2766" w:rsidRDefault="00040678" w:rsidP="001A2766">
      <w:pPr>
        <w:spacing w:after="240" w:line="360" w:lineRule="auto"/>
        <w:jc w:val="both"/>
        <w:rPr>
          <w:rFonts w:asciiTheme="minorHAnsi" w:hAnsiTheme="minorHAnsi"/>
          <w:color w:val="000000" w:themeColor="text1"/>
        </w:rPr>
      </w:pPr>
    </w:p>
    <w:p w14:paraId="170FC5DA" w14:textId="65298D19" w:rsidR="00040678" w:rsidRPr="001A2766" w:rsidRDefault="00040678" w:rsidP="001A2766">
      <w:pPr>
        <w:pStyle w:val="Heading3"/>
        <w:spacing w:line="360" w:lineRule="auto"/>
        <w:jc w:val="both"/>
        <w:rPr>
          <w:rFonts w:asciiTheme="minorHAnsi" w:hAnsiTheme="minorHAnsi"/>
          <w:i/>
          <w:iCs/>
          <w:color w:val="000000" w:themeColor="text1"/>
        </w:rPr>
      </w:pPr>
      <w:bookmarkStart w:id="71" w:name="_Toc60561266"/>
      <w:r w:rsidRPr="001A2766">
        <w:rPr>
          <w:rFonts w:asciiTheme="minorHAnsi" w:hAnsiTheme="minorHAnsi"/>
          <w:color w:val="000000" w:themeColor="text1"/>
        </w:rPr>
        <w:t>D</w:t>
      </w:r>
      <w:r w:rsidR="00C319F1" w:rsidRPr="001A2766">
        <w:rPr>
          <w:rFonts w:asciiTheme="minorHAnsi" w:hAnsiTheme="minorHAnsi"/>
          <w:color w:val="000000" w:themeColor="text1"/>
        </w:rPr>
        <w:t xml:space="preserve">ocking in </w:t>
      </w:r>
      <w:proofErr w:type="spellStart"/>
      <w:r w:rsidR="00C319F1" w:rsidRPr="001A2766">
        <w:rPr>
          <w:rFonts w:asciiTheme="minorHAnsi" w:hAnsiTheme="minorHAnsi"/>
          <w:i/>
          <w:iCs/>
          <w:color w:val="000000" w:themeColor="text1"/>
        </w:rPr>
        <w:t>enz</w:t>
      </w:r>
      <w:bookmarkEnd w:id="71"/>
      <w:proofErr w:type="spellEnd"/>
      <w:r w:rsidR="00C319F1" w:rsidRPr="001A2766">
        <w:rPr>
          <w:rFonts w:asciiTheme="minorHAnsi" w:hAnsiTheme="minorHAnsi"/>
          <w:i/>
          <w:iCs/>
          <w:color w:val="000000" w:themeColor="text1"/>
        </w:rPr>
        <w:t xml:space="preserve"> </w:t>
      </w:r>
    </w:p>
    <w:p w14:paraId="53260AF2" w14:textId="77777777" w:rsidR="00040678" w:rsidRPr="001A2766" w:rsidRDefault="00040678" w:rsidP="001A2766">
      <w:pPr>
        <w:pStyle w:val="NormalWeb"/>
        <w:spacing w:before="0" w:beforeAutospacing="0" w:after="0" w:afterAutospacing="0" w:line="360" w:lineRule="auto"/>
        <w:jc w:val="both"/>
        <w:rPr>
          <w:rFonts w:asciiTheme="minorHAnsi" w:hAnsiTheme="minorHAnsi"/>
          <w:color w:val="000000" w:themeColor="text1"/>
        </w:rPr>
      </w:pPr>
      <w:r w:rsidRPr="001A2766">
        <w:rPr>
          <w:rFonts w:asciiTheme="minorHAnsi" w:hAnsiTheme="minorHAnsi"/>
          <w:color w:val="000000" w:themeColor="text1"/>
          <w:highlight w:val="magenta"/>
        </w:rPr>
        <w:t>custom score function</w:t>
      </w:r>
      <w:r w:rsidRPr="001A2766">
        <w:rPr>
          <w:rFonts w:asciiTheme="minorHAnsi" w:hAnsiTheme="minorHAnsi"/>
          <w:color w:val="000000" w:themeColor="text1"/>
        </w:rPr>
        <w:t xml:space="preserve">…. based on distance between target C of substrate and heme Fe (selective -OH), </w:t>
      </w:r>
      <w:proofErr w:type="spellStart"/>
      <w:r w:rsidRPr="001A2766">
        <w:rPr>
          <w:rFonts w:asciiTheme="minorHAnsi" w:hAnsiTheme="minorHAnsi"/>
          <w:color w:val="000000" w:themeColor="text1"/>
        </w:rPr>
        <w:t>dateframe</w:t>
      </w:r>
      <w:proofErr w:type="spellEnd"/>
      <w:r w:rsidRPr="001A2766">
        <w:rPr>
          <w:rFonts w:asciiTheme="minorHAnsi" w:hAnsiTheme="minorHAnsi"/>
          <w:color w:val="000000" w:themeColor="text1"/>
        </w:rPr>
        <w:t>… </w:t>
      </w:r>
    </w:p>
    <w:p w14:paraId="757EBC14" w14:textId="77777777" w:rsidR="00040678" w:rsidRPr="001A2766" w:rsidRDefault="00040678" w:rsidP="001A2766">
      <w:pPr>
        <w:pStyle w:val="NormalWeb"/>
        <w:spacing w:before="0" w:beforeAutospacing="0" w:after="0" w:afterAutospacing="0" w:line="360" w:lineRule="auto"/>
        <w:jc w:val="both"/>
        <w:rPr>
          <w:rFonts w:asciiTheme="minorHAnsi" w:hAnsiTheme="minorHAnsi"/>
          <w:color w:val="000000" w:themeColor="text1"/>
        </w:rPr>
      </w:pPr>
      <w:r w:rsidRPr="001A2766">
        <w:rPr>
          <w:rFonts w:asciiTheme="minorHAnsi" w:hAnsiTheme="minorHAnsi"/>
          <w:color w:val="000000" w:themeColor="text1"/>
        </w:rPr>
        <w:t xml:space="preserve">Weighted by Vina Docking score…. (kcal/mol?????? CHECK) Soft Max??? function to.. scale E 0-1, </w:t>
      </w:r>
      <w:proofErr w:type="spellStart"/>
      <w:r w:rsidRPr="001A2766">
        <w:rPr>
          <w:rFonts w:asciiTheme="minorHAnsi" w:hAnsiTheme="minorHAnsi"/>
          <w:color w:val="000000" w:themeColor="text1"/>
        </w:rPr>
        <w:t>eqn</w:t>
      </w:r>
      <w:proofErr w:type="spellEnd"/>
      <w:r w:rsidRPr="001A2766">
        <w:rPr>
          <w:rFonts w:asciiTheme="minorHAnsi" w:hAnsiTheme="minorHAnsi"/>
          <w:color w:val="000000" w:themeColor="text1"/>
        </w:rPr>
        <w:t>… </w:t>
      </w:r>
      <w:r w:rsidR="00E700E1" w:rsidRPr="001A2766">
        <w:rPr>
          <w:rFonts w:asciiTheme="minorHAnsi" w:hAnsiTheme="minorHAnsi"/>
          <w:color w:val="000000" w:themeColor="text1"/>
        </w:rPr>
        <w:t xml:space="preserve"> binding energy of each pose, tighter poses </w:t>
      </w:r>
      <w:proofErr w:type="spellStart"/>
      <w:r w:rsidR="00E700E1" w:rsidRPr="001A2766">
        <w:rPr>
          <w:rFonts w:asciiTheme="minorHAnsi" w:hAnsiTheme="minorHAnsi"/>
          <w:color w:val="000000" w:themeColor="text1"/>
        </w:rPr>
        <w:t>weithed</w:t>
      </w:r>
      <w:proofErr w:type="spellEnd"/>
      <w:r w:rsidR="00E700E1" w:rsidRPr="001A2766">
        <w:rPr>
          <w:rFonts w:asciiTheme="minorHAnsi" w:hAnsiTheme="minorHAnsi"/>
          <w:color w:val="000000" w:themeColor="text1"/>
        </w:rPr>
        <w:t xml:space="preserve"> more heavily </w:t>
      </w:r>
    </w:p>
    <w:p w14:paraId="1A024720" w14:textId="77777777" w:rsidR="00040678" w:rsidRPr="001A2766" w:rsidRDefault="00040678" w:rsidP="001A2766">
      <w:pPr>
        <w:spacing w:after="240" w:line="360" w:lineRule="auto"/>
        <w:jc w:val="both"/>
        <w:rPr>
          <w:rFonts w:asciiTheme="minorHAnsi" w:hAnsiTheme="minorHAnsi"/>
          <w:color w:val="000000" w:themeColor="text1"/>
        </w:rPr>
      </w:pPr>
    </w:p>
    <w:p w14:paraId="646F53D7" w14:textId="77777777" w:rsidR="00040678" w:rsidRPr="001A2766" w:rsidRDefault="00040678" w:rsidP="001A2766">
      <w:pPr>
        <w:pStyle w:val="NormalWeb"/>
        <w:spacing w:before="0" w:beforeAutospacing="0" w:after="0" w:afterAutospacing="0" w:line="360" w:lineRule="auto"/>
        <w:jc w:val="both"/>
        <w:rPr>
          <w:rFonts w:asciiTheme="minorHAnsi" w:hAnsiTheme="minorHAnsi"/>
          <w:color w:val="000000" w:themeColor="text1"/>
        </w:rPr>
      </w:pPr>
      <w:r w:rsidRPr="001A2766">
        <w:rPr>
          <w:rFonts w:asciiTheme="minorHAnsi" w:hAnsiTheme="minorHAnsi"/>
          <w:color w:val="000000" w:themeColor="text1"/>
        </w:rPr>
        <w:lastRenderedPageBreak/>
        <w:t>Rosetta paper</w:t>
      </w:r>
      <w:r w:rsidRPr="001A2766">
        <w:rPr>
          <w:rFonts w:asciiTheme="minorHAnsi" w:hAnsiTheme="minorHAnsi"/>
          <w:color w:val="000000" w:themeColor="text1"/>
          <w:highlight w:val="magenta"/>
        </w:rPr>
        <w:t xml:space="preserve">.. </w:t>
      </w:r>
      <w:proofErr w:type="spellStart"/>
      <w:r w:rsidRPr="001A2766">
        <w:rPr>
          <w:rFonts w:asciiTheme="minorHAnsi" w:hAnsiTheme="minorHAnsi"/>
          <w:color w:val="000000" w:themeColor="text1"/>
          <w:highlight w:val="magenta"/>
        </w:rPr>
        <w:t>looop</w:t>
      </w:r>
      <w:proofErr w:type="spellEnd"/>
      <w:r w:rsidRPr="001A2766">
        <w:rPr>
          <w:rFonts w:asciiTheme="minorHAnsi" w:hAnsiTheme="minorHAnsi"/>
          <w:color w:val="000000" w:themeColor="text1"/>
          <w:highlight w:val="magenta"/>
        </w:rPr>
        <w:t xml:space="preserve"> remodelling (Future</w:t>
      </w:r>
      <w:r w:rsidRPr="001A2766">
        <w:rPr>
          <w:rFonts w:asciiTheme="minorHAnsi" w:hAnsiTheme="minorHAnsi"/>
          <w:color w:val="000000" w:themeColor="text1"/>
        </w:rPr>
        <w:t xml:space="preserve"> work point!!) </w:t>
      </w:r>
      <w:r w:rsidR="00E700E1" w:rsidRPr="001A2766">
        <w:rPr>
          <w:rFonts w:asciiTheme="minorHAnsi" w:hAnsiTheme="minorHAnsi"/>
          <w:color w:val="000000" w:themeColor="text1"/>
        </w:rPr>
        <w:t xml:space="preserve">alpha fold </w:t>
      </w:r>
    </w:p>
    <w:p w14:paraId="1DF0484F" w14:textId="77777777" w:rsidR="00040678" w:rsidRPr="001A2766" w:rsidRDefault="00040678" w:rsidP="001A2766">
      <w:pPr>
        <w:spacing w:line="360" w:lineRule="auto"/>
        <w:jc w:val="both"/>
        <w:rPr>
          <w:rFonts w:asciiTheme="minorHAnsi" w:hAnsiTheme="minorHAnsi"/>
          <w:color w:val="000000" w:themeColor="text1"/>
        </w:rPr>
      </w:pPr>
    </w:p>
    <w:p w14:paraId="366CB878" w14:textId="77777777" w:rsidR="00040678" w:rsidRPr="001A2766" w:rsidRDefault="00040678" w:rsidP="001A2766">
      <w:pPr>
        <w:spacing w:line="360" w:lineRule="auto"/>
        <w:jc w:val="both"/>
        <w:rPr>
          <w:rFonts w:asciiTheme="minorHAnsi" w:hAnsiTheme="minorHAnsi"/>
          <w:color w:val="000000" w:themeColor="text1"/>
        </w:rPr>
      </w:pPr>
    </w:p>
    <w:p w14:paraId="03EDA1E6" w14:textId="77777777" w:rsidR="00040678" w:rsidRPr="001A2766" w:rsidRDefault="00040678" w:rsidP="001A2766">
      <w:pPr>
        <w:pStyle w:val="NormalWeb"/>
        <w:spacing w:before="0" w:beforeAutospacing="0" w:after="0" w:afterAutospacing="0" w:line="360" w:lineRule="auto"/>
        <w:jc w:val="both"/>
        <w:rPr>
          <w:rFonts w:asciiTheme="minorHAnsi" w:hAnsiTheme="minorHAnsi"/>
          <w:color w:val="000000" w:themeColor="text1"/>
        </w:rPr>
      </w:pPr>
      <w:proofErr w:type="spellStart"/>
      <w:r w:rsidRPr="001A2766">
        <w:rPr>
          <w:rFonts w:asciiTheme="minorHAnsi" w:hAnsiTheme="minorHAnsi"/>
          <w:color w:val="000000" w:themeColor="text1"/>
        </w:rPr>
        <w:t>Pyrosetta</w:t>
      </w:r>
      <w:proofErr w:type="spellEnd"/>
      <w:r w:rsidRPr="001A2766">
        <w:rPr>
          <w:rFonts w:asciiTheme="minorHAnsi" w:hAnsiTheme="minorHAnsi"/>
          <w:color w:val="000000" w:themeColor="text1"/>
        </w:rPr>
        <w:t xml:space="preserve"> design </w:t>
      </w:r>
    </w:p>
    <w:p w14:paraId="4E68A0E9" w14:textId="77777777" w:rsidR="00040678" w:rsidRPr="001A2766" w:rsidRDefault="00040678" w:rsidP="001A2766">
      <w:pPr>
        <w:spacing w:after="240" w:line="360" w:lineRule="auto"/>
        <w:jc w:val="both"/>
        <w:rPr>
          <w:rFonts w:asciiTheme="minorHAnsi" w:hAnsiTheme="minorHAnsi"/>
          <w:color w:val="000000" w:themeColor="text1"/>
        </w:rPr>
      </w:pPr>
    </w:p>
    <w:p w14:paraId="1EF1F8DE" w14:textId="77777777" w:rsidR="00040678" w:rsidRPr="001A2766" w:rsidRDefault="00040678" w:rsidP="001A2766">
      <w:pPr>
        <w:pStyle w:val="NormalWeb"/>
        <w:spacing w:before="0" w:beforeAutospacing="0" w:after="0" w:afterAutospacing="0" w:line="360" w:lineRule="auto"/>
        <w:jc w:val="both"/>
        <w:rPr>
          <w:rFonts w:asciiTheme="minorHAnsi" w:hAnsiTheme="minorHAnsi"/>
          <w:color w:val="000000" w:themeColor="text1"/>
        </w:rPr>
      </w:pPr>
      <w:proofErr w:type="spellStart"/>
      <w:r w:rsidRPr="001A2766">
        <w:rPr>
          <w:rFonts w:asciiTheme="minorHAnsi" w:hAnsiTheme="minorHAnsi"/>
          <w:color w:val="000000" w:themeColor="text1"/>
        </w:rPr>
        <w:t>PyRosetta</w:t>
      </w:r>
      <w:proofErr w:type="spellEnd"/>
      <w:r w:rsidRPr="001A2766">
        <w:rPr>
          <w:rFonts w:asciiTheme="minorHAnsi" w:hAnsiTheme="minorHAnsi"/>
          <w:color w:val="000000" w:themeColor="text1"/>
        </w:rPr>
        <w:t xml:space="preserve"> version… Only compatible for one active site region. The dimeric BM3 structure was converted into its monomeric form in the structure cleaning process to comply with subsequent </w:t>
      </w:r>
      <w:proofErr w:type="spellStart"/>
      <w:r w:rsidRPr="001A2766">
        <w:rPr>
          <w:rFonts w:asciiTheme="minorHAnsi" w:hAnsiTheme="minorHAnsi"/>
          <w:color w:val="000000" w:themeColor="text1"/>
        </w:rPr>
        <w:t>PyRosetta</w:t>
      </w:r>
      <w:proofErr w:type="spellEnd"/>
      <w:r w:rsidRPr="001A2766">
        <w:rPr>
          <w:rFonts w:asciiTheme="minorHAnsi" w:hAnsiTheme="minorHAnsi"/>
          <w:color w:val="000000" w:themeColor="text1"/>
        </w:rPr>
        <w:t xml:space="preserve"> design steps. </w:t>
      </w:r>
    </w:p>
    <w:p w14:paraId="43E5178B" w14:textId="77777777" w:rsidR="00040678" w:rsidRPr="001A2766" w:rsidRDefault="00040678" w:rsidP="001A2766">
      <w:pPr>
        <w:spacing w:line="360" w:lineRule="auto"/>
        <w:jc w:val="both"/>
        <w:rPr>
          <w:rFonts w:asciiTheme="minorHAnsi" w:hAnsiTheme="minorHAnsi"/>
          <w:color w:val="000000" w:themeColor="text1"/>
        </w:rPr>
      </w:pPr>
    </w:p>
    <w:p w14:paraId="36128A4D" w14:textId="77777777" w:rsidR="00C319F1" w:rsidRPr="001A2766" w:rsidRDefault="00C319F1" w:rsidP="001A2766">
      <w:pPr>
        <w:spacing w:after="240" w:line="360" w:lineRule="auto"/>
        <w:jc w:val="both"/>
        <w:rPr>
          <w:rFonts w:asciiTheme="minorHAnsi" w:hAnsiTheme="minorHAnsi"/>
          <w:color w:val="000000" w:themeColor="text1"/>
        </w:rPr>
      </w:pPr>
    </w:p>
    <w:p w14:paraId="262088D6" w14:textId="77777777" w:rsidR="00C319F1" w:rsidRPr="001A2766" w:rsidRDefault="00C319F1" w:rsidP="001A2766">
      <w:pPr>
        <w:pStyle w:val="Heading3"/>
        <w:spacing w:line="360" w:lineRule="auto"/>
        <w:jc w:val="both"/>
        <w:rPr>
          <w:rFonts w:asciiTheme="minorHAnsi" w:hAnsiTheme="minorHAnsi"/>
          <w:color w:val="000000" w:themeColor="text1"/>
        </w:rPr>
      </w:pPr>
      <w:bookmarkStart w:id="72" w:name="_Toc60561267"/>
      <w:r w:rsidRPr="001A2766">
        <w:rPr>
          <w:rFonts w:asciiTheme="minorHAnsi" w:hAnsiTheme="minorHAnsi"/>
          <w:color w:val="000000" w:themeColor="text1"/>
        </w:rPr>
        <w:t>Computational Alanine scan</w:t>
      </w:r>
      <w:bookmarkEnd w:id="72"/>
    </w:p>
    <w:p w14:paraId="00814522" w14:textId="77777777" w:rsidR="00FF3406" w:rsidRPr="001A2766" w:rsidRDefault="00FF3406" w:rsidP="001A2766">
      <w:pPr>
        <w:spacing w:line="360" w:lineRule="auto"/>
        <w:jc w:val="both"/>
        <w:rPr>
          <w:rFonts w:asciiTheme="minorHAnsi" w:hAnsiTheme="minorHAnsi"/>
          <w:color w:val="000000" w:themeColor="text1"/>
        </w:rPr>
      </w:pPr>
    </w:p>
    <w:p w14:paraId="204FC15D" w14:textId="23CCBD27" w:rsidR="00C319F1" w:rsidRPr="001A2766" w:rsidRDefault="00C319F1" w:rsidP="001A2766">
      <w:pPr>
        <w:spacing w:line="360" w:lineRule="auto"/>
        <w:jc w:val="both"/>
        <w:rPr>
          <w:rFonts w:asciiTheme="minorHAnsi" w:hAnsiTheme="minorHAnsi"/>
          <w:color w:val="000000" w:themeColor="text1"/>
        </w:rPr>
      </w:pPr>
      <w:r w:rsidRPr="001A2766">
        <w:rPr>
          <w:rFonts w:asciiTheme="minorHAnsi" w:hAnsiTheme="minorHAnsi"/>
          <w:color w:val="000000" w:themeColor="text1"/>
        </w:rPr>
        <w:t xml:space="preserve">Methods of the computational alanine scans were based on protocols designed by </w:t>
      </w:r>
      <w:proofErr w:type="spellStart"/>
      <w:r w:rsidRPr="001A2766">
        <w:rPr>
          <w:rFonts w:asciiTheme="minorHAnsi" w:hAnsiTheme="minorHAnsi"/>
          <w:color w:val="000000" w:themeColor="text1"/>
        </w:rPr>
        <w:t>Kortemme</w:t>
      </w:r>
      <w:proofErr w:type="spellEnd"/>
      <w:r w:rsidRPr="001A2766">
        <w:rPr>
          <w:rFonts w:asciiTheme="minorHAnsi" w:hAnsiTheme="minorHAnsi"/>
          <w:color w:val="000000" w:themeColor="text1"/>
        </w:rPr>
        <w:t xml:space="preserve"> et al., within Baker lab. </w:t>
      </w:r>
      <w:r w:rsidRPr="001A2766">
        <w:rPr>
          <w:rFonts w:asciiTheme="minorHAnsi" w:hAnsiTheme="minorHAnsi"/>
          <w:color w:val="000000" w:themeColor="text1"/>
        </w:rPr>
        <w:fldChar w:fldCharType="begin" w:fldLock="1"/>
      </w:r>
      <w:r w:rsidR="002C3BCF" w:rsidRPr="001A2766">
        <w:rPr>
          <w:rFonts w:asciiTheme="minorHAnsi" w:hAnsiTheme="minorHAnsi"/>
          <w:color w:val="000000" w:themeColor="text1"/>
        </w:rPr>
        <w:instrText>ADDIN CSL_CITATION {"citationItems":[{"id":"ITEM-1","itemData":{"abstract":"Protein-protein interactions are key components of all signal transduction processes, so methods to alter these interactions promise to become important tools in dissecting function of connectivities in these networks. We have developed a fast computational approach for the prediction of energetically important amino acid residues in protein-protein interfaces (available at http://robetta.bakerlab.org/alaninescan), which we, following Peter Koll-man, have termed \"computational alanine scanning.\" The input consists of a three-dimensional structure of a protein-protein complex; output is a list of \"hot spots,\" or amino acid side chains that are predicted to significantly destabilize the interface when mutated to alanine, analogous to the results of experimental alanine-scanning mutagenesis. A total of 79% of hot spots and 68% of neutral residues were correctly predicted in a test of 233 mutations in 19 protein-protein complexes. A single interface can be analyzed in minutes. The computational methodology has been validated by the successful design of protein interfaces with new specificity and activity and has yielded new insights into the mechanisms of receptor specificity and promiscuity in biological systems.","author":[{"dropping-particle":"","family":"Kortemme","given":"Tanja","non-dropping-particle":"","parse-names":false,"suffix":""},{"dropping-particle":"","family":"Kim","given":"David E","non-dropping-particle":"","parse-names":false,"suffix":""},{"dropping-particle":"","family":"Baker","given":"David","non-dropping-particle":"","parse-names":false,"suffix":""}],"id":"ITEM-1","issued":{"date-parts":[["2004"]]},"number-of-pages":"1-206","title":"Computational Alanine Scanning of Protein-Protein Interfaces","type":"report"},"uris":["http://www.mendeley.com/documents/?uuid=75315e75-d101-38c5-965d-44df25ba58f1"]}],"mendeley":{"formattedCitation":"(Kortemme, Kim and Baker, 2004)","plainTextFormattedCitation":"(Kortemme, Kim and Baker, 2004)","previouslyFormattedCitation":"(Kortemme, Kim and Baker, 2004)"},"properties":{"noteIndex":0},"schema":"https://github.com/citation-style-language/schema/raw/master/csl-citation.json"}</w:instrText>
      </w:r>
      <w:r w:rsidRPr="001A2766">
        <w:rPr>
          <w:rFonts w:asciiTheme="minorHAnsi" w:hAnsiTheme="minorHAnsi"/>
          <w:color w:val="000000" w:themeColor="text1"/>
        </w:rPr>
        <w:fldChar w:fldCharType="separate"/>
      </w:r>
      <w:r w:rsidRPr="001A2766">
        <w:rPr>
          <w:rFonts w:asciiTheme="minorHAnsi" w:hAnsiTheme="minorHAnsi"/>
          <w:noProof/>
          <w:color w:val="000000" w:themeColor="text1"/>
        </w:rPr>
        <w:t>(Kortemme, Kim and Baker, 2004)</w:t>
      </w:r>
      <w:r w:rsidRPr="001A2766">
        <w:rPr>
          <w:rFonts w:asciiTheme="minorHAnsi" w:hAnsiTheme="minorHAnsi"/>
          <w:color w:val="000000" w:themeColor="text1"/>
        </w:rPr>
        <w:fldChar w:fldCharType="end"/>
      </w:r>
    </w:p>
    <w:p w14:paraId="2964A13E" w14:textId="77777777" w:rsidR="00C319F1" w:rsidRPr="001A2766" w:rsidRDefault="00C319F1" w:rsidP="001A2766">
      <w:pPr>
        <w:spacing w:line="360" w:lineRule="auto"/>
        <w:jc w:val="both"/>
        <w:rPr>
          <w:rFonts w:asciiTheme="minorHAnsi" w:hAnsiTheme="minorHAnsi"/>
          <w:color w:val="000000" w:themeColor="text1"/>
        </w:rPr>
      </w:pPr>
    </w:p>
    <w:p w14:paraId="3C44C317" w14:textId="42F2D65C" w:rsidR="00C319F1" w:rsidRPr="001A2766" w:rsidRDefault="00C319F1" w:rsidP="001A2766">
      <w:pPr>
        <w:spacing w:line="360" w:lineRule="auto"/>
        <w:jc w:val="both"/>
        <w:rPr>
          <w:rFonts w:asciiTheme="minorHAnsi" w:hAnsiTheme="minorHAnsi"/>
          <w:color w:val="000000" w:themeColor="text1"/>
        </w:rPr>
      </w:pPr>
      <w:r w:rsidRPr="001A2766">
        <w:rPr>
          <w:rFonts w:asciiTheme="minorHAnsi" w:hAnsiTheme="minorHAnsi"/>
          <w:color w:val="000000" w:themeColor="text1"/>
        </w:rPr>
        <w:t xml:space="preserve">An input of the cleaned </w:t>
      </w:r>
      <w:proofErr w:type="spellStart"/>
      <w:r w:rsidRPr="001A2766">
        <w:rPr>
          <w:rFonts w:asciiTheme="minorHAnsi" w:hAnsiTheme="minorHAnsi"/>
          <w:color w:val="000000" w:themeColor="text1"/>
        </w:rPr>
        <w:t>pdb</w:t>
      </w:r>
      <w:proofErr w:type="spellEnd"/>
      <w:r w:rsidRPr="001A2766">
        <w:rPr>
          <w:rFonts w:asciiTheme="minorHAnsi" w:hAnsiTheme="minorHAnsi"/>
          <w:color w:val="000000" w:themeColor="text1"/>
        </w:rPr>
        <w:t xml:space="preserve"> file of BM3 WT (</w:t>
      </w:r>
      <w:r w:rsidRPr="001A2766">
        <w:rPr>
          <w:rFonts w:asciiTheme="minorHAnsi" w:hAnsiTheme="minorHAnsi"/>
          <w:color w:val="000000" w:themeColor="text1"/>
          <w:highlight w:val="yellow"/>
        </w:rPr>
        <w:t>3BEN?)</w:t>
      </w:r>
      <w:r w:rsidRPr="001A2766">
        <w:rPr>
          <w:rFonts w:asciiTheme="minorHAnsi" w:hAnsiTheme="minorHAnsi"/>
          <w:color w:val="000000" w:themeColor="text1"/>
        </w:rPr>
        <w:t xml:space="preserve">(P) and the canonical SMILES string for </w:t>
      </w:r>
      <w:proofErr w:type="spellStart"/>
      <w:r w:rsidRPr="001A2766">
        <w:rPr>
          <w:rFonts w:asciiTheme="minorHAnsi" w:hAnsiTheme="minorHAnsi"/>
          <w:color w:val="000000" w:themeColor="text1"/>
        </w:rPr>
        <w:t>Piog</w:t>
      </w:r>
      <w:proofErr w:type="spellEnd"/>
      <w:r w:rsidRPr="001A2766">
        <w:rPr>
          <w:rFonts w:asciiTheme="minorHAnsi" w:hAnsiTheme="minorHAnsi"/>
          <w:color w:val="000000" w:themeColor="text1"/>
        </w:rPr>
        <w:t xml:space="preserve"> (L) was used. The interface between P and L were defined as…. The alanine scan computed the changes in the binding free energies (</w:t>
      </w:r>
      <w:proofErr w:type="spellStart"/>
      <w:r w:rsidRPr="001A2766">
        <w:rPr>
          <w:rFonts w:asciiTheme="minorHAnsi" w:hAnsiTheme="minorHAnsi"/>
          <w:color w:val="000000" w:themeColor="text1"/>
        </w:rPr>
        <w:t>ΔΔ</w:t>
      </w:r>
      <w:r w:rsidRPr="001A2766">
        <w:rPr>
          <w:rFonts w:asciiTheme="minorHAnsi" w:hAnsiTheme="minorHAnsi"/>
          <w:i/>
          <w:iCs/>
          <w:color w:val="000000" w:themeColor="text1"/>
        </w:rPr>
        <w:t>G</w:t>
      </w:r>
      <w:r w:rsidRPr="001A2766">
        <w:rPr>
          <w:rFonts w:asciiTheme="minorHAnsi" w:hAnsiTheme="minorHAnsi"/>
          <w:color w:val="000000" w:themeColor="text1"/>
          <w:vertAlign w:val="subscript"/>
        </w:rPr>
        <w:t>binding</w:t>
      </w:r>
      <w:proofErr w:type="spellEnd"/>
      <w:r w:rsidRPr="001A2766">
        <w:rPr>
          <w:rFonts w:asciiTheme="minorHAnsi" w:hAnsiTheme="minorHAnsi"/>
          <w:color w:val="000000" w:themeColor="text1"/>
        </w:rPr>
        <w:t xml:space="preserve">) in comparison with the WT. </w:t>
      </w:r>
    </w:p>
    <w:p w14:paraId="7916600F" w14:textId="08659B24" w:rsidR="00C319F1" w:rsidRPr="001A2766" w:rsidRDefault="00C319F1" w:rsidP="001A2766">
      <w:pPr>
        <w:spacing w:line="360" w:lineRule="auto"/>
        <w:jc w:val="both"/>
        <w:rPr>
          <w:rFonts w:asciiTheme="minorHAnsi" w:hAnsiTheme="minorHAnsi"/>
          <w:color w:val="000000" w:themeColor="text1"/>
        </w:rPr>
      </w:pPr>
    </w:p>
    <w:p w14:paraId="3CFD780A" w14:textId="62F2E7CE" w:rsidR="00FF3406" w:rsidRPr="001A2766" w:rsidRDefault="00FF3406" w:rsidP="001A2766">
      <w:pPr>
        <w:spacing w:line="360" w:lineRule="auto"/>
        <w:jc w:val="both"/>
        <w:rPr>
          <w:rFonts w:asciiTheme="minorHAnsi" w:hAnsiTheme="minorHAnsi"/>
          <w:color w:val="000000" w:themeColor="text1"/>
        </w:rPr>
      </w:pPr>
    </w:p>
    <w:p w14:paraId="1BB3B150" w14:textId="5B04BA59" w:rsidR="00FF3406" w:rsidRPr="001A2766" w:rsidRDefault="00FF3406" w:rsidP="001A2766">
      <w:pPr>
        <w:spacing w:line="360" w:lineRule="auto"/>
        <w:jc w:val="both"/>
        <w:rPr>
          <w:rFonts w:asciiTheme="minorHAnsi" w:hAnsiTheme="minorHAnsi"/>
          <w:color w:val="000000" w:themeColor="text1"/>
        </w:rPr>
      </w:pPr>
      <w:r w:rsidRPr="001A2766">
        <w:rPr>
          <w:rFonts w:asciiTheme="minorHAnsi" w:hAnsiTheme="minorHAnsi"/>
          <w:color w:val="000000" w:themeColor="text1"/>
          <w:highlight w:val="red"/>
        </w:rPr>
        <w:t>“reductive mutations- intro…..”</w:t>
      </w:r>
      <w:r w:rsidRPr="001A2766">
        <w:rPr>
          <w:rFonts w:asciiTheme="minorHAnsi" w:hAnsiTheme="minorHAnsi"/>
          <w:color w:val="000000" w:themeColor="text1"/>
        </w:rPr>
        <w:t xml:space="preserve"> </w:t>
      </w:r>
    </w:p>
    <w:p w14:paraId="12C74341" w14:textId="7A45D329" w:rsidR="00FF3406" w:rsidRPr="001A2766" w:rsidRDefault="00FF3406" w:rsidP="001A2766">
      <w:pPr>
        <w:pStyle w:val="Heading4"/>
        <w:spacing w:line="360" w:lineRule="auto"/>
        <w:jc w:val="both"/>
        <w:rPr>
          <w:rFonts w:asciiTheme="minorHAnsi" w:hAnsiTheme="minorHAnsi"/>
          <w:color w:val="000000" w:themeColor="text1"/>
        </w:rPr>
      </w:pPr>
    </w:p>
    <w:p w14:paraId="63C2B35F" w14:textId="73C2630C" w:rsidR="00FF3406" w:rsidRPr="001A2766" w:rsidRDefault="00FF3406" w:rsidP="001A2766">
      <w:pPr>
        <w:spacing w:line="360" w:lineRule="auto"/>
        <w:jc w:val="both"/>
        <w:rPr>
          <w:rFonts w:asciiTheme="minorHAnsi" w:hAnsiTheme="minorHAnsi"/>
          <w:color w:val="000000" w:themeColor="text1"/>
        </w:rPr>
      </w:pPr>
      <w:r w:rsidRPr="001A2766">
        <w:rPr>
          <w:rFonts w:asciiTheme="minorHAnsi" w:hAnsiTheme="minorHAnsi"/>
          <w:color w:val="000000" w:themeColor="text1"/>
          <w:highlight w:val="red"/>
        </w:rPr>
        <w:t>CSF- custom score function…. Based on….</w:t>
      </w:r>
      <w:r w:rsidRPr="001A2766">
        <w:rPr>
          <w:rFonts w:asciiTheme="minorHAnsi" w:hAnsiTheme="minorHAnsi"/>
          <w:color w:val="000000" w:themeColor="text1"/>
        </w:rPr>
        <w:t xml:space="preserve"> </w:t>
      </w:r>
    </w:p>
    <w:p w14:paraId="20AE1799" w14:textId="77777777" w:rsidR="00FF3406" w:rsidRPr="001A2766" w:rsidRDefault="00FF3406" w:rsidP="001A2766">
      <w:pPr>
        <w:pStyle w:val="Heading4"/>
        <w:spacing w:line="360" w:lineRule="auto"/>
        <w:jc w:val="both"/>
        <w:rPr>
          <w:rFonts w:asciiTheme="minorHAnsi" w:hAnsiTheme="minorHAnsi"/>
          <w:color w:val="000000" w:themeColor="text1"/>
        </w:rPr>
      </w:pPr>
    </w:p>
    <w:p w14:paraId="3171B4FE" w14:textId="016BD3EF" w:rsidR="00F27EC1" w:rsidRPr="001A2766" w:rsidRDefault="00F27EC1" w:rsidP="001A2766">
      <w:pPr>
        <w:pStyle w:val="Heading4"/>
        <w:spacing w:line="360" w:lineRule="auto"/>
        <w:jc w:val="both"/>
        <w:rPr>
          <w:rFonts w:asciiTheme="minorHAnsi" w:hAnsiTheme="minorHAnsi"/>
          <w:color w:val="000000" w:themeColor="text1"/>
        </w:rPr>
      </w:pPr>
      <w:bookmarkStart w:id="73" w:name="_Toc60561268"/>
      <w:r w:rsidRPr="001A2766">
        <w:rPr>
          <w:rFonts w:asciiTheme="minorHAnsi" w:hAnsiTheme="minorHAnsi"/>
          <w:color w:val="000000" w:themeColor="text1"/>
        </w:rPr>
        <w:t>Semi- rational enzyme design based on Arnold BM3 mutant library</w:t>
      </w:r>
      <w:bookmarkEnd w:id="73"/>
      <w:r w:rsidRPr="001A2766">
        <w:rPr>
          <w:rFonts w:asciiTheme="minorHAnsi" w:hAnsiTheme="minorHAnsi"/>
          <w:color w:val="000000" w:themeColor="text1"/>
        </w:rPr>
        <w:t xml:space="preserve"> </w:t>
      </w:r>
    </w:p>
    <w:p w14:paraId="7D01BE5D" w14:textId="77777777" w:rsidR="00FF3406" w:rsidRPr="001A2766" w:rsidRDefault="00FF3406" w:rsidP="001A2766">
      <w:pPr>
        <w:spacing w:line="360" w:lineRule="auto"/>
        <w:jc w:val="both"/>
        <w:rPr>
          <w:rFonts w:asciiTheme="minorHAnsi" w:hAnsiTheme="minorHAnsi"/>
          <w:color w:val="000000" w:themeColor="text1"/>
        </w:rPr>
      </w:pPr>
    </w:p>
    <w:p w14:paraId="63F1EAA9" w14:textId="270787F2" w:rsidR="00040678" w:rsidRPr="001A2766" w:rsidRDefault="00FF3406" w:rsidP="001A2766">
      <w:pPr>
        <w:spacing w:line="360" w:lineRule="auto"/>
        <w:jc w:val="both"/>
        <w:rPr>
          <w:rFonts w:asciiTheme="minorHAnsi" w:hAnsiTheme="minorHAnsi"/>
          <w:color w:val="000000" w:themeColor="text1"/>
        </w:rPr>
      </w:pPr>
      <w:r w:rsidRPr="001A2766">
        <w:rPr>
          <w:rFonts w:asciiTheme="minorHAnsi" w:hAnsiTheme="minorHAnsi"/>
          <w:color w:val="000000" w:themeColor="text1"/>
        </w:rPr>
        <w:t>Arnold mutant library… picked mutations semi- rationally</w:t>
      </w:r>
      <w:r w:rsidR="00987179" w:rsidRPr="001A2766">
        <w:rPr>
          <w:rFonts w:asciiTheme="minorHAnsi" w:hAnsiTheme="minorHAnsi"/>
          <w:color w:val="000000" w:themeColor="text1"/>
        </w:rPr>
        <w:t xml:space="preserve">…. </w:t>
      </w:r>
      <w:r w:rsidRPr="001A2766">
        <w:rPr>
          <w:rFonts w:asciiTheme="minorHAnsi" w:hAnsiTheme="minorHAnsi"/>
          <w:color w:val="000000" w:themeColor="text1"/>
        </w:rPr>
        <w:t xml:space="preserve">(Testosterone paper…) dock in </w:t>
      </w:r>
      <w:proofErr w:type="spellStart"/>
      <w:r w:rsidRPr="001A2766">
        <w:rPr>
          <w:rFonts w:asciiTheme="minorHAnsi" w:hAnsiTheme="minorHAnsi"/>
          <w:color w:val="000000" w:themeColor="text1"/>
        </w:rPr>
        <w:t>enz</w:t>
      </w:r>
      <w:proofErr w:type="spellEnd"/>
      <w:r w:rsidRPr="001A2766">
        <w:rPr>
          <w:rFonts w:asciiTheme="minorHAnsi" w:hAnsiTheme="minorHAnsi"/>
          <w:color w:val="000000" w:themeColor="text1"/>
        </w:rPr>
        <w:t xml:space="preserve">, </w:t>
      </w:r>
      <w:r w:rsidR="00987179" w:rsidRPr="001A2766">
        <w:rPr>
          <w:rFonts w:asciiTheme="minorHAnsi" w:hAnsiTheme="minorHAnsi"/>
          <w:color w:val="000000" w:themeColor="text1"/>
        </w:rPr>
        <w:t>evaluated</w:t>
      </w:r>
      <w:r w:rsidRPr="001A2766">
        <w:rPr>
          <w:rFonts w:asciiTheme="minorHAnsi" w:hAnsiTheme="minorHAnsi"/>
          <w:color w:val="000000" w:themeColor="text1"/>
        </w:rPr>
        <w:t xml:space="preserve"> any significant changes in score function/ poses… </w:t>
      </w:r>
      <w:r w:rsidR="00040678" w:rsidRPr="001A2766">
        <w:rPr>
          <w:rFonts w:asciiTheme="minorHAnsi" w:hAnsiTheme="minorHAnsi"/>
          <w:color w:val="000000" w:themeColor="text1"/>
        </w:rPr>
        <w:br/>
      </w:r>
    </w:p>
    <w:p w14:paraId="52C43F6B" w14:textId="6245ADC9" w:rsidR="00040678" w:rsidRPr="001A2766" w:rsidRDefault="00146682" w:rsidP="001A2766">
      <w:pPr>
        <w:pStyle w:val="Heading3"/>
        <w:spacing w:line="360" w:lineRule="auto"/>
        <w:jc w:val="both"/>
        <w:rPr>
          <w:rFonts w:asciiTheme="minorHAnsi" w:hAnsiTheme="minorHAnsi"/>
          <w:color w:val="000000" w:themeColor="text1"/>
        </w:rPr>
      </w:pPr>
      <w:bookmarkStart w:id="74" w:name="_Toc60561269"/>
      <w:r w:rsidRPr="001A2766">
        <w:rPr>
          <w:rFonts w:asciiTheme="minorHAnsi" w:hAnsiTheme="minorHAnsi"/>
          <w:color w:val="000000" w:themeColor="text1"/>
        </w:rPr>
        <w:lastRenderedPageBreak/>
        <w:t xml:space="preserve">2.6 Site- directed mutagenesis for the introduction of </w:t>
      </w:r>
      <w:r w:rsidR="00651152" w:rsidRPr="001A2766">
        <w:rPr>
          <w:rFonts w:asciiTheme="minorHAnsi" w:hAnsiTheme="minorHAnsi"/>
          <w:color w:val="000000" w:themeColor="text1"/>
        </w:rPr>
        <w:t>novel mutations</w:t>
      </w:r>
      <w:bookmarkEnd w:id="74"/>
    </w:p>
    <w:p w14:paraId="4DC1C689" w14:textId="77777777" w:rsidR="00040678" w:rsidRPr="001A2766" w:rsidRDefault="00040678" w:rsidP="001A2766">
      <w:pPr>
        <w:spacing w:after="240" w:line="360" w:lineRule="auto"/>
        <w:jc w:val="both"/>
        <w:rPr>
          <w:rFonts w:asciiTheme="minorHAnsi" w:hAnsiTheme="minorHAnsi"/>
          <w:color w:val="000000" w:themeColor="text1"/>
        </w:rPr>
      </w:pPr>
    </w:p>
    <w:p w14:paraId="1DEA475E" w14:textId="6F3E49A5" w:rsidR="00040678" w:rsidRPr="001A2766" w:rsidRDefault="00040678" w:rsidP="001A2766">
      <w:pPr>
        <w:pStyle w:val="NormalWeb"/>
        <w:spacing w:before="0" w:beforeAutospacing="0" w:after="0" w:afterAutospacing="0" w:line="360" w:lineRule="auto"/>
        <w:jc w:val="both"/>
        <w:rPr>
          <w:rFonts w:asciiTheme="minorHAnsi" w:hAnsiTheme="minorHAnsi"/>
          <w:color w:val="000000" w:themeColor="text1"/>
        </w:rPr>
      </w:pPr>
      <w:r w:rsidRPr="001A2766">
        <w:rPr>
          <w:rFonts w:asciiTheme="minorHAnsi" w:hAnsiTheme="minorHAnsi"/>
          <w:color w:val="000000" w:themeColor="text1"/>
          <w:highlight w:val="red"/>
        </w:rPr>
        <w:t xml:space="preserve">Polymerase Chain Reaction (PCR) is a commonly used method of introducing mutations and amplifying DNA sequences. Two techniques for PCR were carried out but the base components remained the same. Template plasmid, the necessary primers, </w:t>
      </w:r>
      <w:proofErr w:type="spellStart"/>
      <w:r w:rsidRPr="001A2766">
        <w:rPr>
          <w:rFonts w:asciiTheme="minorHAnsi" w:hAnsiTheme="minorHAnsi"/>
          <w:color w:val="000000" w:themeColor="text1"/>
          <w:highlight w:val="red"/>
        </w:rPr>
        <w:t>deoxynucleoside</w:t>
      </w:r>
      <w:proofErr w:type="spellEnd"/>
      <w:r w:rsidRPr="001A2766">
        <w:rPr>
          <w:rFonts w:asciiTheme="minorHAnsi" w:hAnsiTheme="minorHAnsi"/>
          <w:color w:val="000000" w:themeColor="text1"/>
          <w:highlight w:val="red"/>
        </w:rPr>
        <w:t xml:space="preserve"> triphosphates (dNTPs) and a DNA polymerase were used.</w:t>
      </w:r>
      <w:r w:rsidRPr="001A2766">
        <w:rPr>
          <w:rFonts w:asciiTheme="minorHAnsi" w:hAnsiTheme="minorHAnsi"/>
          <w:color w:val="000000" w:themeColor="text1"/>
        </w:rPr>
        <w:t> </w:t>
      </w:r>
      <w:r w:rsidR="00FF3406" w:rsidRPr="001A2766">
        <w:rPr>
          <w:rFonts w:asciiTheme="minorHAnsi" w:hAnsiTheme="minorHAnsi"/>
          <w:color w:val="000000" w:themeColor="text1"/>
        </w:rPr>
        <w:t>INTRO</w:t>
      </w:r>
    </w:p>
    <w:p w14:paraId="3FC0B392" w14:textId="77777777" w:rsidR="00040678" w:rsidRPr="001A2766" w:rsidRDefault="00040678" w:rsidP="001A2766">
      <w:pPr>
        <w:spacing w:line="360" w:lineRule="auto"/>
        <w:jc w:val="both"/>
        <w:rPr>
          <w:rFonts w:asciiTheme="minorHAnsi" w:hAnsiTheme="minorHAnsi"/>
          <w:color w:val="000000" w:themeColor="text1"/>
        </w:rPr>
      </w:pPr>
    </w:p>
    <w:p w14:paraId="5EB5BA62" w14:textId="28B22C66" w:rsidR="00040678" w:rsidRPr="001A2766" w:rsidRDefault="00040678" w:rsidP="001A2766">
      <w:pPr>
        <w:pStyle w:val="NormalWeb"/>
        <w:spacing w:before="0" w:beforeAutospacing="0" w:after="0" w:afterAutospacing="0" w:line="360" w:lineRule="auto"/>
        <w:jc w:val="both"/>
        <w:rPr>
          <w:rFonts w:asciiTheme="minorHAnsi" w:hAnsiTheme="minorHAnsi"/>
          <w:color w:val="000000" w:themeColor="text1"/>
        </w:rPr>
      </w:pPr>
      <w:r w:rsidRPr="001A2766">
        <w:rPr>
          <w:rFonts w:asciiTheme="minorHAnsi" w:hAnsiTheme="minorHAnsi"/>
          <w:color w:val="000000" w:themeColor="text1"/>
        </w:rPr>
        <w:t>Primers were designed with different tools for each kit</w:t>
      </w:r>
    </w:p>
    <w:p w14:paraId="7CBC3357" w14:textId="77777777" w:rsidR="00040678" w:rsidRPr="001A2766" w:rsidRDefault="00040678" w:rsidP="001A2766">
      <w:pPr>
        <w:spacing w:line="360" w:lineRule="auto"/>
        <w:jc w:val="both"/>
        <w:rPr>
          <w:rFonts w:asciiTheme="minorHAnsi" w:hAnsiTheme="minorHAnsi"/>
          <w:color w:val="000000" w:themeColor="text1"/>
        </w:rPr>
      </w:pPr>
    </w:p>
    <w:p w14:paraId="5B0A8677" w14:textId="77777777" w:rsidR="00040678" w:rsidRPr="001A2766" w:rsidRDefault="00040678" w:rsidP="001A2766">
      <w:pPr>
        <w:pStyle w:val="NormalWeb"/>
        <w:spacing w:before="0" w:beforeAutospacing="0" w:after="0" w:afterAutospacing="0" w:line="360" w:lineRule="auto"/>
        <w:jc w:val="both"/>
        <w:rPr>
          <w:rFonts w:asciiTheme="minorHAnsi" w:hAnsiTheme="minorHAnsi"/>
          <w:color w:val="000000" w:themeColor="text1"/>
        </w:rPr>
      </w:pPr>
      <w:r w:rsidRPr="001A2766">
        <w:rPr>
          <w:rFonts w:asciiTheme="minorHAnsi" w:hAnsiTheme="minorHAnsi"/>
          <w:color w:val="000000" w:themeColor="text1"/>
        </w:rPr>
        <w:t>Q5</w:t>
      </w:r>
    </w:p>
    <w:p w14:paraId="3DD578CB" w14:textId="77777777" w:rsidR="00040678" w:rsidRPr="001A2766" w:rsidRDefault="00040678" w:rsidP="001A2766">
      <w:pPr>
        <w:spacing w:after="240" w:line="360" w:lineRule="auto"/>
        <w:jc w:val="both"/>
        <w:rPr>
          <w:rFonts w:asciiTheme="minorHAnsi" w:hAnsiTheme="minorHAnsi"/>
          <w:color w:val="000000" w:themeColor="text1"/>
        </w:rPr>
      </w:pPr>
      <w:r w:rsidRPr="001A2766">
        <w:rPr>
          <w:rFonts w:asciiTheme="minorHAnsi" w:hAnsiTheme="minorHAnsi"/>
          <w:color w:val="000000" w:themeColor="text1"/>
        </w:rPr>
        <w:br/>
      </w:r>
    </w:p>
    <w:p w14:paraId="4187DD5C" w14:textId="77777777" w:rsidR="00040678" w:rsidRPr="001A2766" w:rsidRDefault="00040678" w:rsidP="001A2766">
      <w:pPr>
        <w:pStyle w:val="NormalWeb"/>
        <w:spacing w:before="0" w:beforeAutospacing="0" w:after="0" w:afterAutospacing="0" w:line="360" w:lineRule="auto"/>
        <w:jc w:val="both"/>
        <w:rPr>
          <w:rFonts w:asciiTheme="minorHAnsi" w:hAnsiTheme="minorHAnsi"/>
          <w:color w:val="000000" w:themeColor="text1"/>
        </w:rPr>
      </w:pPr>
      <w:proofErr w:type="spellStart"/>
      <w:r w:rsidRPr="001A2766">
        <w:rPr>
          <w:rFonts w:asciiTheme="minorHAnsi" w:hAnsiTheme="minorHAnsi"/>
          <w:color w:val="000000" w:themeColor="text1"/>
        </w:rPr>
        <w:t>QuikChange</w:t>
      </w:r>
      <w:proofErr w:type="spellEnd"/>
      <w:r w:rsidRPr="001A2766">
        <w:rPr>
          <w:rFonts w:asciiTheme="minorHAnsi" w:hAnsiTheme="minorHAnsi"/>
          <w:color w:val="000000" w:themeColor="text1"/>
        </w:rPr>
        <w:t xml:space="preserve"> Mini </w:t>
      </w:r>
    </w:p>
    <w:p w14:paraId="1443F58E" w14:textId="77777777" w:rsidR="00040678" w:rsidRPr="001A2766" w:rsidRDefault="00040678" w:rsidP="001A2766">
      <w:pPr>
        <w:spacing w:line="360" w:lineRule="auto"/>
        <w:jc w:val="both"/>
        <w:rPr>
          <w:rFonts w:asciiTheme="minorHAnsi" w:hAnsiTheme="minorHAnsi"/>
          <w:color w:val="000000" w:themeColor="text1"/>
        </w:rPr>
      </w:pPr>
    </w:p>
    <w:p w14:paraId="0E3007FB" w14:textId="77777777" w:rsidR="00040678" w:rsidRPr="001A2766" w:rsidRDefault="00040678" w:rsidP="001A2766">
      <w:pPr>
        <w:pStyle w:val="NormalWeb"/>
        <w:spacing w:before="0" w:beforeAutospacing="0" w:after="0" w:afterAutospacing="0" w:line="360" w:lineRule="auto"/>
        <w:jc w:val="both"/>
        <w:rPr>
          <w:rFonts w:asciiTheme="minorHAnsi" w:hAnsiTheme="minorHAnsi"/>
          <w:color w:val="000000" w:themeColor="text1"/>
        </w:rPr>
      </w:pPr>
      <w:proofErr w:type="spellStart"/>
      <w:r w:rsidRPr="001A2766">
        <w:rPr>
          <w:rFonts w:asciiTheme="minorHAnsi" w:hAnsiTheme="minorHAnsi"/>
          <w:color w:val="000000" w:themeColor="text1"/>
        </w:rPr>
        <w:t>CloneAMP</w:t>
      </w:r>
      <w:proofErr w:type="spellEnd"/>
      <w:r w:rsidRPr="001A2766">
        <w:rPr>
          <w:rFonts w:asciiTheme="minorHAnsi" w:hAnsiTheme="minorHAnsi"/>
          <w:color w:val="000000" w:themeColor="text1"/>
        </w:rPr>
        <w:t xml:space="preserve"> HIFI containing the </w:t>
      </w:r>
      <w:proofErr w:type="spellStart"/>
      <w:r w:rsidRPr="001A2766">
        <w:rPr>
          <w:rFonts w:asciiTheme="minorHAnsi" w:hAnsiTheme="minorHAnsi"/>
          <w:color w:val="000000" w:themeColor="text1"/>
        </w:rPr>
        <w:t>appropropriate</w:t>
      </w:r>
      <w:proofErr w:type="spellEnd"/>
      <w:r w:rsidRPr="001A2766">
        <w:rPr>
          <w:rFonts w:asciiTheme="minorHAnsi" w:hAnsiTheme="minorHAnsi"/>
          <w:color w:val="000000" w:themeColor="text1"/>
        </w:rPr>
        <w:t xml:space="preserve"> components…. </w:t>
      </w:r>
    </w:p>
    <w:p w14:paraId="63AECEEB" w14:textId="77777777" w:rsidR="00040678" w:rsidRPr="001A2766" w:rsidRDefault="00040678" w:rsidP="001A2766">
      <w:pPr>
        <w:spacing w:line="360" w:lineRule="auto"/>
        <w:jc w:val="both"/>
        <w:rPr>
          <w:rFonts w:asciiTheme="minorHAnsi" w:hAnsiTheme="minorHAnsi"/>
          <w:color w:val="000000" w:themeColor="text1"/>
        </w:rPr>
      </w:pPr>
    </w:p>
    <w:p w14:paraId="44450A0D" w14:textId="77777777" w:rsidR="00040678" w:rsidRPr="001A2766" w:rsidRDefault="00040678" w:rsidP="001A2766">
      <w:pPr>
        <w:pStyle w:val="NormalWeb"/>
        <w:spacing w:before="0" w:beforeAutospacing="0" w:after="0" w:afterAutospacing="0" w:line="360" w:lineRule="auto"/>
        <w:jc w:val="both"/>
        <w:rPr>
          <w:rFonts w:asciiTheme="minorHAnsi" w:hAnsiTheme="minorHAnsi"/>
          <w:color w:val="000000" w:themeColor="text1"/>
        </w:rPr>
      </w:pPr>
      <w:r w:rsidRPr="001A2766">
        <w:rPr>
          <w:rFonts w:asciiTheme="minorHAnsi" w:hAnsiTheme="minorHAnsi"/>
          <w:color w:val="000000" w:themeColor="text1"/>
          <w:shd w:val="clear" w:color="auto" w:fill="FF9900"/>
        </w:rPr>
        <w:t>Step Temperature (°C) Time (s) Number of cycles Initial denaturation 95 180 1 Denaturation 95 30 Annealing 57 30 25 - 35 Extension 72 60 Final extension 72 480 1 Pause 18 Pause 1</w:t>
      </w:r>
    </w:p>
    <w:p w14:paraId="279F7828" w14:textId="77777777" w:rsidR="00040678" w:rsidRPr="001A2766" w:rsidRDefault="00040678" w:rsidP="001A2766">
      <w:pPr>
        <w:spacing w:line="360" w:lineRule="auto"/>
        <w:jc w:val="both"/>
        <w:rPr>
          <w:rFonts w:asciiTheme="minorHAnsi" w:hAnsiTheme="minorHAnsi"/>
          <w:color w:val="000000" w:themeColor="text1"/>
        </w:rPr>
      </w:pPr>
    </w:p>
    <w:p w14:paraId="2BD14B6F" w14:textId="153292AA" w:rsidR="00040678" w:rsidRPr="001A2766" w:rsidRDefault="00040678" w:rsidP="001A2766">
      <w:pPr>
        <w:pStyle w:val="NormalWeb"/>
        <w:spacing w:before="0" w:beforeAutospacing="0" w:after="0" w:afterAutospacing="0" w:line="360" w:lineRule="auto"/>
        <w:jc w:val="both"/>
        <w:rPr>
          <w:rFonts w:asciiTheme="minorHAnsi" w:hAnsiTheme="minorHAnsi"/>
          <w:color w:val="000000" w:themeColor="text1"/>
        </w:rPr>
      </w:pPr>
      <w:r w:rsidRPr="001A2766">
        <w:rPr>
          <w:rFonts w:asciiTheme="minorHAnsi" w:hAnsiTheme="minorHAnsi"/>
          <w:color w:val="000000" w:themeColor="text1"/>
          <w:shd w:val="clear" w:color="auto" w:fill="FF9900"/>
        </w:rPr>
        <w:t xml:space="preserve">The...gene was </w:t>
      </w:r>
      <w:r w:rsidR="00590FEE" w:rsidRPr="001A2766">
        <w:rPr>
          <w:rFonts w:asciiTheme="minorHAnsi" w:hAnsiTheme="minorHAnsi"/>
          <w:color w:val="000000" w:themeColor="text1"/>
          <w:shd w:val="clear" w:color="auto" w:fill="FF9900"/>
        </w:rPr>
        <w:t xml:space="preserve">mutated </w:t>
      </w:r>
      <w:r w:rsidRPr="001A2766">
        <w:rPr>
          <w:rFonts w:asciiTheme="minorHAnsi" w:hAnsiTheme="minorHAnsi"/>
          <w:color w:val="000000" w:themeColor="text1"/>
          <w:shd w:val="clear" w:color="auto" w:fill="FF9900"/>
        </w:rPr>
        <w:t xml:space="preserve">using the standard Q5 (NEB) or </w:t>
      </w:r>
      <w:proofErr w:type="spellStart"/>
      <w:r w:rsidRPr="001A2766">
        <w:rPr>
          <w:rFonts w:asciiTheme="minorHAnsi" w:hAnsiTheme="minorHAnsi"/>
          <w:color w:val="000000" w:themeColor="text1"/>
          <w:shd w:val="clear" w:color="auto" w:fill="FF9900"/>
        </w:rPr>
        <w:t>QuikChange</w:t>
      </w:r>
      <w:proofErr w:type="spellEnd"/>
      <w:r w:rsidRPr="001A2766">
        <w:rPr>
          <w:rFonts w:asciiTheme="minorHAnsi" w:hAnsiTheme="minorHAnsi"/>
          <w:color w:val="000000" w:themeColor="text1"/>
          <w:shd w:val="clear" w:color="auto" w:fill="FF9900"/>
        </w:rPr>
        <w:t xml:space="preserve"> (Agilent..) </w:t>
      </w:r>
      <w:proofErr w:type="spellStart"/>
      <w:r w:rsidRPr="001A2766">
        <w:rPr>
          <w:rFonts w:asciiTheme="minorHAnsi" w:hAnsiTheme="minorHAnsi"/>
          <w:color w:val="000000" w:themeColor="text1"/>
          <w:shd w:val="clear" w:color="auto" w:fill="FF9900"/>
        </w:rPr>
        <w:t>mutagenisis</w:t>
      </w:r>
      <w:proofErr w:type="spellEnd"/>
      <w:r w:rsidRPr="001A2766">
        <w:rPr>
          <w:rFonts w:asciiTheme="minorHAnsi" w:hAnsiTheme="minorHAnsi"/>
          <w:color w:val="000000" w:themeColor="text1"/>
          <w:shd w:val="clear" w:color="auto" w:fill="FF9900"/>
        </w:rPr>
        <w:t xml:space="preserve"> protocol for the introduction of two single point mutations. The P450 BM3 DM constructs were provided by… The individual primers were synthesised by Eurofins (...) and designed either by </w:t>
      </w:r>
      <w:proofErr w:type="spellStart"/>
      <w:r w:rsidRPr="001A2766">
        <w:rPr>
          <w:rFonts w:asciiTheme="minorHAnsi" w:hAnsiTheme="minorHAnsi"/>
          <w:color w:val="000000" w:themeColor="text1"/>
          <w:shd w:val="clear" w:color="auto" w:fill="FF9900"/>
        </w:rPr>
        <w:t>Benchling</w:t>
      </w:r>
      <w:proofErr w:type="spellEnd"/>
      <w:r w:rsidRPr="001A2766">
        <w:rPr>
          <w:rFonts w:asciiTheme="minorHAnsi" w:hAnsiTheme="minorHAnsi"/>
          <w:color w:val="000000" w:themeColor="text1"/>
          <w:shd w:val="clear" w:color="auto" w:fill="FF9900"/>
        </w:rPr>
        <w:t xml:space="preserve"> (...) for the Q5 kit, and with the </w:t>
      </w:r>
      <w:proofErr w:type="spellStart"/>
      <w:r w:rsidRPr="001A2766">
        <w:rPr>
          <w:rFonts w:asciiTheme="minorHAnsi" w:hAnsiTheme="minorHAnsi"/>
          <w:color w:val="000000" w:themeColor="text1"/>
          <w:shd w:val="clear" w:color="auto" w:fill="FF9900"/>
        </w:rPr>
        <w:t>OuikChange</w:t>
      </w:r>
      <w:proofErr w:type="spellEnd"/>
      <w:r w:rsidRPr="001A2766">
        <w:rPr>
          <w:rFonts w:asciiTheme="minorHAnsi" w:hAnsiTheme="minorHAnsi"/>
          <w:color w:val="000000" w:themeColor="text1"/>
          <w:shd w:val="clear" w:color="auto" w:fill="FF9900"/>
        </w:rPr>
        <w:t xml:space="preserve"> primer design tool (Agilent Technologies…) for the </w:t>
      </w:r>
      <w:proofErr w:type="spellStart"/>
      <w:r w:rsidRPr="001A2766">
        <w:rPr>
          <w:rFonts w:asciiTheme="minorHAnsi" w:hAnsiTheme="minorHAnsi"/>
          <w:color w:val="000000" w:themeColor="text1"/>
          <w:shd w:val="clear" w:color="auto" w:fill="FF9900"/>
        </w:rPr>
        <w:t>QuikChange</w:t>
      </w:r>
      <w:proofErr w:type="spellEnd"/>
      <w:r w:rsidRPr="001A2766">
        <w:rPr>
          <w:rFonts w:asciiTheme="minorHAnsi" w:hAnsiTheme="minorHAnsi"/>
          <w:color w:val="000000" w:themeColor="text1"/>
          <w:shd w:val="clear" w:color="auto" w:fill="FF9900"/>
        </w:rPr>
        <w:t xml:space="preserve"> Mini kit. </w:t>
      </w:r>
    </w:p>
    <w:p w14:paraId="17479DF2" w14:textId="77777777" w:rsidR="00040678" w:rsidRPr="001A2766" w:rsidRDefault="00040678" w:rsidP="001A2766">
      <w:pPr>
        <w:spacing w:after="240" w:line="360" w:lineRule="auto"/>
        <w:jc w:val="both"/>
        <w:rPr>
          <w:rFonts w:asciiTheme="minorHAnsi" w:hAnsiTheme="minorHAnsi"/>
          <w:color w:val="000000" w:themeColor="text1"/>
        </w:rPr>
      </w:pPr>
    </w:p>
    <w:tbl>
      <w:tblPr>
        <w:tblW w:w="9026" w:type="dxa"/>
        <w:tblCellMar>
          <w:top w:w="15" w:type="dxa"/>
          <w:left w:w="15" w:type="dxa"/>
          <w:bottom w:w="15" w:type="dxa"/>
          <w:right w:w="15" w:type="dxa"/>
        </w:tblCellMar>
        <w:tblLook w:val="04A0" w:firstRow="1" w:lastRow="0" w:firstColumn="1" w:lastColumn="0" w:noHBand="0" w:noVBand="1"/>
      </w:tblPr>
      <w:tblGrid>
        <w:gridCol w:w="4908"/>
        <w:gridCol w:w="4118"/>
      </w:tblGrid>
      <w:tr w:rsidR="00040678" w:rsidRPr="001A2766" w14:paraId="0A288458" w14:textId="77777777" w:rsidTr="0004067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82FE5E" w14:textId="77777777" w:rsidR="00040678" w:rsidRPr="001A2766" w:rsidRDefault="00040678" w:rsidP="001A2766">
            <w:pPr>
              <w:pStyle w:val="NormalWeb"/>
              <w:spacing w:before="0" w:beforeAutospacing="0" w:after="0" w:afterAutospacing="0" w:line="360" w:lineRule="auto"/>
              <w:jc w:val="both"/>
              <w:rPr>
                <w:rFonts w:asciiTheme="minorHAnsi" w:hAnsiTheme="minorHAnsi"/>
                <w:color w:val="000000" w:themeColor="text1"/>
              </w:rPr>
            </w:pPr>
            <w:r w:rsidRPr="001A2766">
              <w:rPr>
                <w:rFonts w:asciiTheme="minorHAnsi" w:hAnsiTheme="minorHAnsi"/>
                <w:color w:val="000000" w:themeColor="text1"/>
                <w:shd w:val="clear" w:color="auto" w:fill="FF9900"/>
              </w:rPr>
              <w:t>Mutation Introduced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65317F" w14:textId="77777777" w:rsidR="00040678" w:rsidRPr="001A2766" w:rsidRDefault="00040678" w:rsidP="001A2766">
            <w:pPr>
              <w:pStyle w:val="NormalWeb"/>
              <w:spacing w:before="0" w:beforeAutospacing="0" w:after="0" w:afterAutospacing="0" w:line="360" w:lineRule="auto"/>
              <w:jc w:val="both"/>
              <w:rPr>
                <w:rFonts w:asciiTheme="minorHAnsi" w:hAnsiTheme="minorHAnsi"/>
                <w:color w:val="000000" w:themeColor="text1"/>
              </w:rPr>
            </w:pPr>
            <w:r w:rsidRPr="001A2766">
              <w:rPr>
                <w:rFonts w:asciiTheme="minorHAnsi" w:hAnsiTheme="minorHAnsi"/>
                <w:color w:val="000000" w:themeColor="text1"/>
                <w:shd w:val="clear" w:color="auto" w:fill="FF9900"/>
              </w:rPr>
              <w:t>Oligonucleotide Primer Sequence (5’ to 3’)</w:t>
            </w:r>
          </w:p>
        </w:tc>
      </w:tr>
      <w:tr w:rsidR="00040678" w:rsidRPr="001A2766" w14:paraId="6D1BB31B" w14:textId="77777777" w:rsidTr="00040678">
        <w:trPr>
          <w:trHeight w:val="51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69E814" w14:textId="77777777" w:rsidR="00040678" w:rsidRPr="001A2766" w:rsidRDefault="00040678" w:rsidP="001A2766">
            <w:pPr>
              <w:pStyle w:val="NormalWeb"/>
              <w:spacing w:before="0" w:beforeAutospacing="0" w:after="0" w:afterAutospacing="0" w:line="360" w:lineRule="auto"/>
              <w:jc w:val="both"/>
              <w:rPr>
                <w:rFonts w:asciiTheme="minorHAnsi" w:hAnsiTheme="minorHAnsi"/>
                <w:color w:val="000000" w:themeColor="text1"/>
              </w:rPr>
            </w:pPr>
            <w:r w:rsidRPr="001A2766">
              <w:rPr>
                <w:rFonts w:asciiTheme="minorHAnsi" w:hAnsiTheme="minorHAnsi"/>
                <w:color w:val="000000" w:themeColor="text1"/>
                <w:shd w:val="clear" w:color="auto" w:fill="FF9900"/>
              </w:rPr>
              <w:t>...188S in A82F/F87V Construct (TM1) FL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F92561" w14:textId="77777777" w:rsidR="00040678" w:rsidRPr="001A2766" w:rsidRDefault="00040678" w:rsidP="001A2766">
            <w:pPr>
              <w:spacing w:line="360" w:lineRule="auto"/>
              <w:jc w:val="both"/>
              <w:rPr>
                <w:rFonts w:asciiTheme="minorHAnsi" w:hAnsiTheme="minorHAnsi"/>
                <w:color w:val="000000" w:themeColor="text1"/>
              </w:rPr>
            </w:pPr>
          </w:p>
        </w:tc>
      </w:tr>
      <w:tr w:rsidR="00040678" w:rsidRPr="001A2766" w14:paraId="46BFE684" w14:textId="77777777" w:rsidTr="0004067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B30DD7" w14:textId="77777777" w:rsidR="00040678" w:rsidRPr="001A2766" w:rsidRDefault="00040678" w:rsidP="001A2766">
            <w:pPr>
              <w:pStyle w:val="NormalWeb"/>
              <w:spacing w:before="0" w:beforeAutospacing="0" w:after="0" w:afterAutospacing="0" w:line="360" w:lineRule="auto"/>
              <w:jc w:val="both"/>
              <w:rPr>
                <w:rFonts w:asciiTheme="minorHAnsi" w:hAnsiTheme="minorHAnsi"/>
                <w:color w:val="000000" w:themeColor="text1"/>
              </w:rPr>
            </w:pPr>
            <w:r w:rsidRPr="001A2766">
              <w:rPr>
                <w:rFonts w:asciiTheme="minorHAnsi" w:hAnsiTheme="minorHAnsi"/>
                <w:color w:val="000000" w:themeColor="text1"/>
                <w:shd w:val="clear" w:color="auto" w:fill="FF9900"/>
              </w:rPr>
              <w:lastRenderedPageBreak/>
              <w:t>...75W in A82F/F87V Construct (TM2)FL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26D4D6" w14:textId="77777777" w:rsidR="00040678" w:rsidRPr="001A2766" w:rsidRDefault="00040678" w:rsidP="001A2766">
            <w:pPr>
              <w:spacing w:line="360" w:lineRule="auto"/>
              <w:jc w:val="both"/>
              <w:rPr>
                <w:rFonts w:asciiTheme="minorHAnsi" w:hAnsiTheme="minorHAnsi"/>
                <w:color w:val="000000" w:themeColor="text1"/>
              </w:rPr>
            </w:pPr>
          </w:p>
        </w:tc>
      </w:tr>
      <w:tr w:rsidR="00040678" w:rsidRPr="001A2766" w14:paraId="0FD668FB" w14:textId="77777777" w:rsidTr="0004067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FB2873" w14:textId="77777777" w:rsidR="00040678" w:rsidRPr="001A2766" w:rsidRDefault="00040678" w:rsidP="001A2766">
            <w:pPr>
              <w:pStyle w:val="NormalWeb"/>
              <w:spacing w:before="0" w:beforeAutospacing="0" w:after="0" w:afterAutospacing="0" w:line="360" w:lineRule="auto"/>
              <w:jc w:val="both"/>
              <w:rPr>
                <w:rFonts w:asciiTheme="minorHAnsi" w:hAnsiTheme="minorHAnsi"/>
                <w:color w:val="000000" w:themeColor="text1"/>
              </w:rPr>
            </w:pPr>
            <w:r w:rsidRPr="001A2766">
              <w:rPr>
                <w:rFonts w:asciiTheme="minorHAnsi" w:hAnsiTheme="minorHAnsi"/>
                <w:color w:val="000000" w:themeColor="text1"/>
                <w:shd w:val="clear" w:color="auto" w:fill="FF9900"/>
              </w:rPr>
              <w:t>...188S in A82F/F87V Construct (TM1H) Heme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4B9D18" w14:textId="77777777" w:rsidR="00040678" w:rsidRPr="001A2766" w:rsidRDefault="00040678" w:rsidP="001A2766">
            <w:pPr>
              <w:spacing w:line="360" w:lineRule="auto"/>
              <w:jc w:val="both"/>
              <w:rPr>
                <w:rFonts w:asciiTheme="minorHAnsi" w:hAnsiTheme="minorHAnsi"/>
                <w:color w:val="000000" w:themeColor="text1"/>
              </w:rPr>
            </w:pPr>
          </w:p>
        </w:tc>
      </w:tr>
      <w:tr w:rsidR="00040678" w:rsidRPr="001A2766" w14:paraId="0ED4AB1C" w14:textId="77777777" w:rsidTr="0004067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860EB2" w14:textId="77777777" w:rsidR="00040678" w:rsidRPr="001A2766" w:rsidRDefault="00040678" w:rsidP="001A2766">
            <w:pPr>
              <w:pStyle w:val="NormalWeb"/>
              <w:spacing w:before="0" w:beforeAutospacing="0" w:after="0" w:afterAutospacing="0" w:line="360" w:lineRule="auto"/>
              <w:jc w:val="both"/>
              <w:rPr>
                <w:rFonts w:asciiTheme="minorHAnsi" w:hAnsiTheme="minorHAnsi"/>
                <w:color w:val="000000" w:themeColor="text1"/>
              </w:rPr>
            </w:pPr>
            <w:r w:rsidRPr="001A2766">
              <w:rPr>
                <w:rFonts w:asciiTheme="minorHAnsi" w:hAnsiTheme="minorHAnsi"/>
                <w:color w:val="000000" w:themeColor="text1"/>
                <w:shd w:val="clear" w:color="auto" w:fill="FF9900"/>
              </w:rPr>
              <w:t>...75W in A82F/F87V Construct (TM2H) Heme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EE8E44" w14:textId="77777777" w:rsidR="00040678" w:rsidRPr="001A2766" w:rsidRDefault="00040678" w:rsidP="001A2766">
            <w:pPr>
              <w:spacing w:line="360" w:lineRule="auto"/>
              <w:jc w:val="both"/>
              <w:rPr>
                <w:rFonts w:asciiTheme="minorHAnsi" w:hAnsiTheme="minorHAnsi"/>
                <w:color w:val="000000" w:themeColor="text1"/>
              </w:rPr>
            </w:pPr>
          </w:p>
        </w:tc>
      </w:tr>
      <w:tr w:rsidR="00040678" w:rsidRPr="001A2766" w14:paraId="655A22E7" w14:textId="77777777" w:rsidTr="00040678">
        <w:trPr>
          <w:trHeight w:val="13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B513F0" w14:textId="77777777" w:rsidR="00040678" w:rsidRPr="001A2766" w:rsidRDefault="00040678" w:rsidP="001A2766">
            <w:pPr>
              <w:pStyle w:val="NormalWeb"/>
              <w:spacing w:before="0" w:beforeAutospacing="0" w:after="0" w:afterAutospacing="0" w:line="360" w:lineRule="auto"/>
              <w:jc w:val="both"/>
              <w:rPr>
                <w:rFonts w:asciiTheme="minorHAnsi" w:hAnsiTheme="minorHAnsi"/>
                <w:color w:val="000000" w:themeColor="text1"/>
              </w:rPr>
            </w:pPr>
            <w:r w:rsidRPr="001A2766">
              <w:rPr>
                <w:rFonts w:asciiTheme="minorHAnsi" w:hAnsiTheme="minorHAnsi"/>
                <w:color w:val="000000" w:themeColor="text1"/>
                <w:shd w:val="clear" w:color="auto" w:fill="FF9900"/>
              </w:rPr>
              <w:t>...188S/...75W in FL A82F/F87V Construct QMFL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CA8B98" w14:textId="77777777" w:rsidR="00040678" w:rsidRPr="001A2766" w:rsidRDefault="00040678" w:rsidP="001A2766">
            <w:pPr>
              <w:spacing w:line="360" w:lineRule="auto"/>
              <w:jc w:val="both"/>
              <w:rPr>
                <w:rFonts w:asciiTheme="minorHAnsi" w:hAnsiTheme="minorHAnsi"/>
                <w:color w:val="000000" w:themeColor="text1"/>
              </w:rPr>
            </w:pPr>
          </w:p>
        </w:tc>
      </w:tr>
      <w:tr w:rsidR="00040678" w:rsidRPr="001A2766" w14:paraId="57AC7B99" w14:textId="77777777" w:rsidTr="0004067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F9EC35" w14:textId="77777777" w:rsidR="00040678" w:rsidRPr="001A2766" w:rsidRDefault="00040678" w:rsidP="001A2766">
            <w:pPr>
              <w:pStyle w:val="NormalWeb"/>
              <w:spacing w:before="0" w:beforeAutospacing="0" w:after="0" w:afterAutospacing="0" w:line="360" w:lineRule="auto"/>
              <w:jc w:val="both"/>
              <w:rPr>
                <w:rFonts w:asciiTheme="minorHAnsi" w:hAnsiTheme="minorHAnsi"/>
                <w:color w:val="000000" w:themeColor="text1"/>
              </w:rPr>
            </w:pPr>
            <w:r w:rsidRPr="001A2766">
              <w:rPr>
                <w:rFonts w:asciiTheme="minorHAnsi" w:hAnsiTheme="minorHAnsi"/>
                <w:color w:val="000000" w:themeColor="text1"/>
                <w:shd w:val="clear" w:color="auto" w:fill="FF9900"/>
              </w:rPr>
              <w:t>...188S/...75W in Heme A82F/F87V Construct QMH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E78380" w14:textId="77777777" w:rsidR="00040678" w:rsidRPr="001A2766" w:rsidRDefault="00040678" w:rsidP="001A2766">
            <w:pPr>
              <w:spacing w:line="360" w:lineRule="auto"/>
              <w:jc w:val="both"/>
              <w:rPr>
                <w:rFonts w:asciiTheme="minorHAnsi" w:hAnsiTheme="minorHAnsi"/>
                <w:color w:val="000000" w:themeColor="text1"/>
              </w:rPr>
            </w:pPr>
          </w:p>
        </w:tc>
      </w:tr>
    </w:tbl>
    <w:p w14:paraId="0F0E7BF8" w14:textId="77777777" w:rsidR="00040678" w:rsidRPr="001A2766" w:rsidRDefault="00040678" w:rsidP="001A2766">
      <w:pPr>
        <w:spacing w:after="240" w:line="360" w:lineRule="auto"/>
        <w:jc w:val="both"/>
        <w:rPr>
          <w:rFonts w:asciiTheme="minorHAnsi" w:hAnsiTheme="minorHAnsi"/>
          <w:color w:val="000000" w:themeColor="text1"/>
        </w:rPr>
      </w:pPr>
    </w:p>
    <w:p w14:paraId="39B69556" w14:textId="77777777" w:rsidR="00040678" w:rsidRPr="001A2766" w:rsidRDefault="00040678" w:rsidP="001A2766">
      <w:pPr>
        <w:pStyle w:val="NormalWeb"/>
        <w:spacing w:before="0" w:beforeAutospacing="0" w:after="0" w:afterAutospacing="0" w:line="360" w:lineRule="auto"/>
        <w:jc w:val="both"/>
        <w:rPr>
          <w:rFonts w:asciiTheme="minorHAnsi" w:hAnsiTheme="minorHAnsi"/>
          <w:color w:val="000000" w:themeColor="text1"/>
        </w:rPr>
      </w:pPr>
      <w:r w:rsidRPr="001A2766">
        <w:rPr>
          <w:rFonts w:asciiTheme="minorHAnsi" w:hAnsiTheme="minorHAnsi"/>
          <w:color w:val="000000" w:themeColor="text1"/>
          <w:shd w:val="clear" w:color="auto" w:fill="FF9900"/>
        </w:rPr>
        <w:t>The PCR product from the Q5 kit required a KLD reaction mix in the provided buffer. </w:t>
      </w:r>
    </w:p>
    <w:p w14:paraId="2C8BDF95" w14:textId="77777777" w:rsidR="00040678" w:rsidRPr="001A2766" w:rsidRDefault="00040678" w:rsidP="001A2766">
      <w:pPr>
        <w:spacing w:line="360" w:lineRule="auto"/>
        <w:jc w:val="both"/>
        <w:rPr>
          <w:rFonts w:asciiTheme="minorHAnsi" w:hAnsiTheme="minorHAnsi"/>
          <w:color w:val="000000" w:themeColor="text1"/>
        </w:rPr>
      </w:pPr>
    </w:p>
    <w:p w14:paraId="0D0D1AB8" w14:textId="77777777" w:rsidR="00040678" w:rsidRPr="001A2766" w:rsidRDefault="00040678" w:rsidP="001A2766">
      <w:pPr>
        <w:pStyle w:val="NormalWeb"/>
        <w:spacing w:before="0" w:beforeAutospacing="0" w:after="0" w:afterAutospacing="0" w:line="360" w:lineRule="auto"/>
        <w:jc w:val="both"/>
        <w:rPr>
          <w:rFonts w:asciiTheme="minorHAnsi" w:hAnsiTheme="minorHAnsi"/>
          <w:color w:val="000000" w:themeColor="text1"/>
        </w:rPr>
      </w:pPr>
      <w:r w:rsidRPr="001A2766">
        <w:rPr>
          <w:rFonts w:asciiTheme="minorHAnsi" w:hAnsiTheme="minorHAnsi"/>
          <w:color w:val="000000" w:themeColor="text1"/>
          <w:shd w:val="clear" w:color="auto" w:fill="FF9900"/>
        </w:rPr>
        <w:t xml:space="preserve">The PCR product from the </w:t>
      </w:r>
      <w:proofErr w:type="spellStart"/>
      <w:r w:rsidRPr="001A2766">
        <w:rPr>
          <w:rFonts w:asciiTheme="minorHAnsi" w:hAnsiTheme="minorHAnsi"/>
          <w:color w:val="000000" w:themeColor="text1"/>
          <w:shd w:val="clear" w:color="auto" w:fill="FF9900"/>
        </w:rPr>
        <w:t>QuikChange</w:t>
      </w:r>
      <w:proofErr w:type="spellEnd"/>
      <w:r w:rsidRPr="001A2766">
        <w:rPr>
          <w:rFonts w:asciiTheme="minorHAnsi" w:hAnsiTheme="minorHAnsi"/>
          <w:color w:val="000000" w:themeColor="text1"/>
          <w:shd w:val="clear" w:color="auto" w:fill="FF9900"/>
        </w:rPr>
        <w:t xml:space="preserve"> kit was transformed straight into BL21 Gold (DE3) competent cells. </w:t>
      </w:r>
    </w:p>
    <w:p w14:paraId="4AC6B22D" w14:textId="77777777" w:rsidR="00040678" w:rsidRPr="001A2766" w:rsidRDefault="00040678" w:rsidP="001A2766">
      <w:pPr>
        <w:spacing w:line="360" w:lineRule="auto"/>
        <w:jc w:val="both"/>
        <w:rPr>
          <w:rFonts w:asciiTheme="minorHAnsi" w:hAnsiTheme="minorHAnsi"/>
          <w:color w:val="000000" w:themeColor="text1"/>
        </w:rPr>
      </w:pPr>
    </w:p>
    <w:p w14:paraId="43AE3E11" w14:textId="77777777" w:rsidR="00040678" w:rsidRPr="001A2766" w:rsidRDefault="00040678" w:rsidP="001A2766">
      <w:pPr>
        <w:pStyle w:val="NormalWeb"/>
        <w:spacing w:before="0" w:beforeAutospacing="0" w:after="0" w:afterAutospacing="0" w:line="360" w:lineRule="auto"/>
        <w:jc w:val="both"/>
        <w:rPr>
          <w:rFonts w:asciiTheme="minorHAnsi" w:hAnsiTheme="minorHAnsi"/>
          <w:color w:val="000000" w:themeColor="text1"/>
        </w:rPr>
      </w:pPr>
      <w:r w:rsidRPr="001A2766">
        <w:rPr>
          <w:rFonts w:asciiTheme="minorHAnsi" w:hAnsiTheme="minorHAnsi"/>
          <w:color w:val="000000" w:themeColor="text1"/>
          <w:shd w:val="clear" w:color="auto" w:fill="FF9900"/>
        </w:rPr>
        <w:t xml:space="preserve">Point mutations were validated by high-throughput Sanger sequencing performed at Eurofins….. (........) using </w:t>
      </w:r>
      <w:proofErr w:type="spellStart"/>
      <w:r w:rsidRPr="001A2766">
        <w:rPr>
          <w:rFonts w:asciiTheme="minorHAnsi" w:hAnsiTheme="minorHAnsi"/>
          <w:color w:val="000000" w:themeColor="text1"/>
          <w:shd w:val="clear" w:color="auto" w:fill="FF9900"/>
        </w:rPr>
        <w:t>VecPR</w:t>
      </w:r>
      <w:proofErr w:type="spellEnd"/>
      <w:r w:rsidRPr="001A2766">
        <w:rPr>
          <w:rFonts w:asciiTheme="minorHAnsi" w:hAnsiTheme="minorHAnsi"/>
          <w:color w:val="000000" w:themeColor="text1"/>
          <w:shd w:val="clear" w:color="auto" w:fill="FF9900"/>
        </w:rPr>
        <w:t>, SeqPR1, SeqPR2, SeqPR3 and T7F sequence primers.</w:t>
      </w:r>
    </w:p>
    <w:p w14:paraId="0E8FE43A" w14:textId="77777777" w:rsidR="00040678" w:rsidRPr="001A2766" w:rsidRDefault="00040678" w:rsidP="001A2766">
      <w:pPr>
        <w:spacing w:line="360" w:lineRule="auto"/>
        <w:jc w:val="both"/>
        <w:rPr>
          <w:rFonts w:asciiTheme="minorHAnsi" w:hAnsiTheme="minorHAnsi"/>
          <w:color w:val="000000" w:themeColor="text1"/>
        </w:rPr>
      </w:pPr>
    </w:p>
    <w:p w14:paraId="41333493" w14:textId="77777777" w:rsidR="00040678" w:rsidRPr="001A2766" w:rsidRDefault="00040678" w:rsidP="001A2766">
      <w:pPr>
        <w:pStyle w:val="NormalWeb"/>
        <w:spacing w:before="0" w:beforeAutospacing="0" w:after="0" w:afterAutospacing="0" w:line="360" w:lineRule="auto"/>
        <w:jc w:val="both"/>
        <w:rPr>
          <w:rFonts w:asciiTheme="minorHAnsi" w:hAnsiTheme="minorHAnsi"/>
          <w:color w:val="000000" w:themeColor="text1"/>
        </w:rPr>
      </w:pPr>
      <w:r w:rsidRPr="001A2766">
        <w:rPr>
          <w:rFonts w:asciiTheme="minorHAnsi" w:hAnsiTheme="minorHAnsi" w:cs="Arial"/>
          <w:color w:val="000000" w:themeColor="text1"/>
          <w:sz w:val="20"/>
          <w:szCs w:val="20"/>
        </w:rPr>
        <w:t>5'-tctggatttgctcgctgcgacttgttcattgcttcatcca-3'</w:t>
      </w:r>
    </w:p>
    <w:p w14:paraId="6474CB62" w14:textId="77777777" w:rsidR="00040678" w:rsidRPr="001A2766" w:rsidRDefault="00040678" w:rsidP="001A2766">
      <w:pPr>
        <w:pStyle w:val="NormalWeb"/>
        <w:spacing w:before="0" w:beforeAutospacing="0" w:after="0" w:afterAutospacing="0" w:line="360" w:lineRule="auto"/>
        <w:jc w:val="both"/>
        <w:rPr>
          <w:rFonts w:asciiTheme="minorHAnsi" w:hAnsiTheme="minorHAnsi"/>
          <w:color w:val="000000" w:themeColor="text1"/>
        </w:rPr>
      </w:pPr>
      <w:r w:rsidRPr="001A2766">
        <w:rPr>
          <w:rFonts w:asciiTheme="minorHAnsi" w:hAnsiTheme="minorHAnsi" w:cs="Arial"/>
          <w:color w:val="000000" w:themeColor="text1"/>
          <w:sz w:val="20"/>
          <w:szCs w:val="20"/>
        </w:rPr>
        <w:t>5'-gtctccgaaaaaatcacgtacaaatttccacgcttgacttaagtttttatcaaagcg-3'</w:t>
      </w:r>
    </w:p>
    <w:p w14:paraId="6FAB6297" w14:textId="77777777" w:rsidR="00040678" w:rsidRPr="001A2766" w:rsidRDefault="00040678" w:rsidP="001A2766">
      <w:pPr>
        <w:pStyle w:val="NormalWeb"/>
        <w:spacing w:before="0" w:beforeAutospacing="0" w:after="0" w:afterAutospacing="0" w:line="360" w:lineRule="auto"/>
        <w:jc w:val="both"/>
        <w:rPr>
          <w:rFonts w:asciiTheme="minorHAnsi" w:hAnsiTheme="minorHAnsi"/>
          <w:color w:val="000000" w:themeColor="text1"/>
        </w:rPr>
      </w:pPr>
      <w:r w:rsidRPr="001A2766">
        <w:rPr>
          <w:rFonts w:asciiTheme="minorHAnsi" w:hAnsiTheme="minorHAnsi" w:cs="Arial"/>
          <w:color w:val="000000" w:themeColor="text1"/>
          <w:sz w:val="20"/>
          <w:szCs w:val="20"/>
        </w:rPr>
        <w:t>5'-tggatgaagcaatgaacaagtcgcagcgagcaaatccaga-3'</w:t>
      </w:r>
    </w:p>
    <w:p w14:paraId="1CF21B97" w14:textId="77777777" w:rsidR="00040678" w:rsidRPr="001A2766" w:rsidRDefault="00040678" w:rsidP="001A2766">
      <w:pPr>
        <w:pStyle w:val="NormalWeb"/>
        <w:spacing w:before="0" w:beforeAutospacing="0" w:after="0" w:afterAutospacing="0" w:line="360" w:lineRule="auto"/>
        <w:jc w:val="both"/>
        <w:rPr>
          <w:rFonts w:asciiTheme="minorHAnsi" w:hAnsiTheme="minorHAnsi"/>
          <w:color w:val="000000" w:themeColor="text1"/>
        </w:rPr>
      </w:pPr>
      <w:r w:rsidRPr="001A2766">
        <w:rPr>
          <w:rFonts w:asciiTheme="minorHAnsi" w:hAnsiTheme="minorHAnsi" w:cs="Arial"/>
          <w:color w:val="000000" w:themeColor="text1"/>
          <w:sz w:val="20"/>
          <w:szCs w:val="20"/>
        </w:rPr>
        <w:t>5'-cgctttgataaaaacttaagtcaagcgtggaaatttgtacgtgattttttcggagac-3'</w:t>
      </w:r>
    </w:p>
    <w:p w14:paraId="0F193684" w14:textId="77777777" w:rsidR="00040678" w:rsidRPr="001A2766" w:rsidRDefault="00040678" w:rsidP="001A2766">
      <w:pPr>
        <w:spacing w:line="360" w:lineRule="auto"/>
        <w:jc w:val="both"/>
        <w:rPr>
          <w:rFonts w:asciiTheme="minorHAnsi" w:hAnsiTheme="minorHAnsi"/>
          <w:color w:val="000000" w:themeColor="text1"/>
        </w:rPr>
      </w:pPr>
    </w:p>
    <w:tbl>
      <w:tblPr>
        <w:tblW w:w="9026" w:type="dxa"/>
        <w:tblCellMar>
          <w:top w:w="15" w:type="dxa"/>
          <w:left w:w="15" w:type="dxa"/>
          <w:bottom w:w="15" w:type="dxa"/>
          <w:right w:w="15" w:type="dxa"/>
        </w:tblCellMar>
        <w:tblLook w:val="04A0" w:firstRow="1" w:lastRow="0" w:firstColumn="1" w:lastColumn="0" w:noHBand="0" w:noVBand="1"/>
      </w:tblPr>
      <w:tblGrid>
        <w:gridCol w:w="3668"/>
        <w:gridCol w:w="5358"/>
      </w:tblGrid>
      <w:tr w:rsidR="00040678" w:rsidRPr="001A2766" w14:paraId="2CA4882C" w14:textId="77777777" w:rsidTr="0004067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4D2471" w14:textId="77777777" w:rsidR="00040678" w:rsidRPr="001A2766" w:rsidRDefault="00040678" w:rsidP="001A2766">
            <w:pPr>
              <w:pStyle w:val="NormalWeb"/>
              <w:spacing w:before="0" w:beforeAutospacing="0" w:after="0" w:afterAutospacing="0" w:line="360" w:lineRule="auto"/>
              <w:jc w:val="both"/>
              <w:rPr>
                <w:rFonts w:asciiTheme="minorHAnsi" w:hAnsiTheme="minorHAnsi"/>
                <w:color w:val="000000" w:themeColor="text1"/>
              </w:rPr>
            </w:pPr>
            <w:proofErr w:type="spellStart"/>
            <w:r w:rsidRPr="001A2766">
              <w:rPr>
                <w:rFonts w:asciiTheme="minorHAnsi" w:hAnsiTheme="minorHAnsi"/>
                <w:color w:val="000000" w:themeColor="text1"/>
                <w:shd w:val="clear" w:color="auto" w:fill="FF9900"/>
              </w:rPr>
              <w:t>Oligonuclotide</w:t>
            </w:r>
            <w:proofErr w:type="spellEnd"/>
            <w:r w:rsidRPr="001A2766">
              <w:rPr>
                <w:rFonts w:asciiTheme="minorHAnsi" w:hAnsiTheme="minorHAnsi"/>
                <w:color w:val="000000" w:themeColor="text1"/>
                <w:shd w:val="clear" w:color="auto" w:fill="FF9900"/>
              </w:rPr>
              <w:t xml:space="preserve">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7BEFA0" w14:textId="77777777" w:rsidR="00040678" w:rsidRPr="001A2766" w:rsidRDefault="00040678" w:rsidP="001A2766">
            <w:pPr>
              <w:pStyle w:val="NormalWeb"/>
              <w:spacing w:before="0" w:beforeAutospacing="0" w:after="0" w:afterAutospacing="0" w:line="360" w:lineRule="auto"/>
              <w:jc w:val="both"/>
              <w:rPr>
                <w:rFonts w:asciiTheme="minorHAnsi" w:hAnsiTheme="minorHAnsi"/>
                <w:color w:val="000000" w:themeColor="text1"/>
              </w:rPr>
            </w:pPr>
            <w:r w:rsidRPr="001A2766">
              <w:rPr>
                <w:rFonts w:asciiTheme="minorHAnsi" w:hAnsiTheme="minorHAnsi"/>
                <w:color w:val="000000" w:themeColor="text1"/>
                <w:shd w:val="clear" w:color="auto" w:fill="FF9900"/>
              </w:rPr>
              <w:t>Oligo Primer Sequence (5’ to 3’)</w:t>
            </w:r>
          </w:p>
        </w:tc>
      </w:tr>
      <w:tr w:rsidR="00040678" w:rsidRPr="001A2766" w14:paraId="3DE5B316" w14:textId="77777777" w:rsidTr="0004067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08B88E" w14:textId="77777777" w:rsidR="00040678" w:rsidRPr="001A2766" w:rsidRDefault="00040678" w:rsidP="001A2766">
            <w:pPr>
              <w:pStyle w:val="NormalWeb"/>
              <w:spacing w:before="0" w:beforeAutospacing="0" w:after="0" w:afterAutospacing="0" w:line="360" w:lineRule="auto"/>
              <w:jc w:val="both"/>
              <w:rPr>
                <w:rFonts w:asciiTheme="minorHAnsi" w:hAnsiTheme="minorHAnsi"/>
                <w:color w:val="000000" w:themeColor="text1"/>
              </w:rPr>
            </w:pPr>
            <w:proofErr w:type="spellStart"/>
            <w:r w:rsidRPr="001A2766">
              <w:rPr>
                <w:rFonts w:asciiTheme="minorHAnsi" w:hAnsiTheme="minorHAnsi"/>
                <w:color w:val="000000" w:themeColor="text1"/>
                <w:shd w:val="clear" w:color="auto" w:fill="FF9900"/>
              </w:rPr>
              <w:t>VecPR</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9CFEBF" w14:textId="77777777" w:rsidR="00040678" w:rsidRPr="001A2766" w:rsidRDefault="00040678" w:rsidP="001A2766">
            <w:pPr>
              <w:pStyle w:val="NormalWeb"/>
              <w:spacing w:before="0" w:beforeAutospacing="0" w:after="0" w:afterAutospacing="0" w:line="360" w:lineRule="auto"/>
              <w:jc w:val="both"/>
              <w:rPr>
                <w:rFonts w:asciiTheme="minorHAnsi" w:hAnsiTheme="minorHAnsi"/>
                <w:color w:val="000000" w:themeColor="text1"/>
              </w:rPr>
            </w:pPr>
            <w:proofErr w:type="spellStart"/>
            <w:r w:rsidRPr="001A2766">
              <w:rPr>
                <w:rFonts w:asciiTheme="minorHAnsi" w:hAnsiTheme="minorHAnsi"/>
                <w:color w:val="000000" w:themeColor="text1"/>
                <w:shd w:val="clear" w:color="auto" w:fill="FF9900"/>
              </w:rPr>
              <w:t>tacccacgccgaaacaag</w:t>
            </w:r>
            <w:proofErr w:type="spellEnd"/>
          </w:p>
        </w:tc>
      </w:tr>
      <w:tr w:rsidR="00040678" w:rsidRPr="001A2766" w14:paraId="479286E2" w14:textId="77777777" w:rsidTr="0004067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143AB2" w14:textId="77777777" w:rsidR="00040678" w:rsidRPr="001A2766" w:rsidRDefault="00040678" w:rsidP="001A2766">
            <w:pPr>
              <w:pStyle w:val="NormalWeb"/>
              <w:spacing w:before="0" w:beforeAutospacing="0" w:after="0" w:afterAutospacing="0" w:line="360" w:lineRule="auto"/>
              <w:jc w:val="both"/>
              <w:rPr>
                <w:rFonts w:asciiTheme="minorHAnsi" w:hAnsiTheme="minorHAnsi"/>
                <w:color w:val="000000" w:themeColor="text1"/>
              </w:rPr>
            </w:pPr>
            <w:r w:rsidRPr="001A2766">
              <w:rPr>
                <w:rFonts w:asciiTheme="minorHAnsi" w:hAnsiTheme="minorHAnsi"/>
                <w:color w:val="000000" w:themeColor="text1"/>
                <w:shd w:val="clear" w:color="auto" w:fill="FF9900"/>
              </w:rPr>
              <w:t>SeqPR1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1C8121" w14:textId="77777777" w:rsidR="00040678" w:rsidRPr="001A2766" w:rsidRDefault="00040678" w:rsidP="001A2766">
            <w:pPr>
              <w:pStyle w:val="NormalWeb"/>
              <w:spacing w:before="0" w:beforeAutospacing="0" w:after="0" w:afterAutospacing="0" w:line="360" w:lineRule="auto"/>
              <w:jc w:val="both"/>
              <w:rPr>
                <w:rFonts w:asciiTheme="minorHAnsi" w:hAnsiTheme="minorHAnsi"/>
                <w:color w:val="000000" w:themeColor="text1"/>
              </w:rPr>
            </w:pPr>
            <w:proofErr w:type="spellStart"/>
            <w:r w:rsidRPr="001A2766">
              <w:rPr>
                <w:rFonts w:asciiTheme="minorHAnsi" w:hAnsiTheme="minorHAnsi"/>
                <w:color w:val="000000" w:themeColor="text1"/>
                <w:shd w:val="clear" w:color="auto" w:fill="FF9900"/>
              </w:rPr>
              <w:t>tgagccgcttgatgacgagaac</w:t>
            </w:r>
            <w:proofErr w:type="spellEnd"/>
          </w:p>
        </w:tc>
      </w:tr>
      <w:tr w:rsidR="00040678" w:rsidRPr="001A2766" w14:paraId="10A23BE4" w14:textId="77777777" w:rsidTr="0004067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4D7945" w14:textId="77777777" w:rsidR="00040678" w:rsidRPr="001A2766" w:rsidRDefault="00040678" w:rsidP="001A2766">
            <w:pPr>
              <w:pStyle w:val="NormalWeb"/>
              <w:spacing w:before="0" w:beforeAutospacing="0" w:after="0" w:afterAutospacing="0" w:line="360" w:lineRule="auto"/>
              <w:jc w:val="both"/>
              <w:rPr>
                <w:rFonts w:asciiTheme="minorHAnsi" w:hAnsiTheme="minorHAnsi"/>
                <w:color w:val="000000" w:themeColor="text1"/>
              </w:rPr>
            </w:pPr>
            <w:r w:rsidRPr="001A2766">
              <w:rPr>
                <w:rFonts w:asciiTheme="minorHAnsi" w:hAnsiTheme="minorHAnsi"/>
                <w:color w:val="000000" w:themeColor="text1"/>
                <w:shd w:val="clear" w:color="auto" w:fill="FF9900"/>
              </w:rPr>
              <w:t>SeqPR2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323EDB" w14:textId="77777777" w:rsidR="00040678" w:rsidRPr="001A2766" w:rsidRDefault="00040678" w:rsidP="001A2766">
            <w:pPr>
              <w:pStyle w:val="NormalWeb"/>
              <w:spacing w:before="0" w:beforeAutospacing="0" w:after="0" w:afterAutospacing="0" w:line="360" w:lineRule="auto"/>
              <w:jc w:val="both"/>
              <w:rPr>
                <w:rFonts w:asciiTheme="minorHAnsi" w:hAnsiTheme="minorHAnsi"/>
                <w:color w:val="000000" w:themeColor="text1"/>
              </w:rPr>
            </w:pPr>
            <w:proofErr w:type="spellStart"/>
            <w:r w:rsidRPr="001A2766">
              <w:rPr>
                <w:rFonts w:asciiTheme="minorHAnsi" w:hAnsiTheme="minorHAnsi"/>
                <w:color w:val="000000" w:themeColor="text1"/>
                <w:shd w:val="clear" w:color="auto" w:fill="FF9900"/>
              </w:rPr>
              <w:t>tcgcaacgcttgattcac</w:t>
            </w:r>
            <w:proofErr w:type="spellEnd"/>
          </w:p>
        </w:tc>
      </w:tr>
      <w:tr w:rsidR="00040678" w:rsidRPr="001A2766" w14:paraId="2CBDBEFB" w14:textId="77777777" w:rsidTr="0004067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E0559F" w14:textId="77777777" w:rsidR="00040678" w:rsidRPr="001A2766" w:rsidRDefault="00040678" w:rsidP="001A2766">
            <w:pPr>
              <w:pStyle w:val="NormalWeb"/>
              <w:spacing w:before="0" w:beforeAutospacing="0" w:after="0" w:afterAutospacing="0" w:line="360" w:lineRule="auto"/>
              <w:jc w:val="both"/>
              <w:rPr>
                <w:rFonts w:asciiTheme="minorHAnsi" w:hAnsiTheme="minorHAnsi"/>
                <w:color w:val="000000" w:themeColor="text1"/>
              </w:rPr>
            </w:pPr>
            <w:r w:rsidRPr="001A2766">
              <w:rPr>
                <w:rFonts w:asciiTheme="minorHAnsi" w:hAnsiTheme="minorHAnsi"/>
                <w:color w:val="000000" w:themeColor="text1"/>
                <w:shd w:val="clear" w:color="auto" w:fill="FF9900"/>
              </w:rPr>
              <w:lastRenderedPageBreak/>
              <w:t>SeqPR3??????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418CA7" w14:textId="77777777" w:rsidR="00040678" w:rsidRPr="001A2766" w:rsidRDefault="00040678" w:rsidP="001A2766">
            <w:pPr>
              <w:pStyle w:val="NormalWeb"/>
              <w:spacing w:before="0" w:beforeAutospacing="0" w:after="0" w:afterAutospacing="0" w:line="360" w:lineRule="auto"/>
              <w:jc w:val="both"/>
              <w:rPr>
                <w:rFonts w:asciiTheme="minorHAnsi" w:hAnsiTheme="minorHAnsi"/>
                <w:color w:val="000000" w:themeColor="text1"/>
              </w:rPr>
            </w:pPr>
            <w:r w:rsidRPr="001A2766">
              <w:rPr>
                <w:rFonts w:asciiTheme="minorHAnsi" w:hAnsiTheme="minorHAnsi"/>
                <w:color w:val="000000" w:themeColor="text1"/>
                <w:shd w:val="clear" w:color="auto" w:fill="FF9900"/>
              </w:rPr>
              <w:t xml:space="preserve">did </w:t>
            </w:r>
            <w:proofErr w:type="spellStart"/>
            <w:r w:rsidRPr="001A2766">
              <w:rPr>
                <w:rFonts w:asciiTheme="minorHAnsi" w:hAnsiTheme="minorHAnsi"/>
                <w:color w:val="000000" w:themeColor="text1"/>
                <w:shd w:val="clear" w:color="auto" w:fill="FF9900"/>
              </w:rPr>
              <w:t>i</w:t>
            </w:r>
            <w:proofErr w:type="spellEnd"/>
            <w:r w:rsidRPr="001A2766">
              <w:rPr>
                <w:rFonts w:asciiTheme="minorHAnsi" w:hAnsiTheme="minorHAnsi"/>
                <w:color w:val="000000" w:themeColor="text1"/>
                <w:shd w:val="clear" w:color="auto" w:fill="FF9900"/>
              </w:rPr>
              <w:t xml:space="preserve"> use? </w:t>
            </w:r>
          </w:p>
        </w:tc>
      </w:tr>
      <w:tr w:rsidR="00040678" w:rsidRPr="001A2766" w14:paraId="5523D0D4" w14:textId="77777777" w:rsidTr="0004067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5474A2" w14:textId="77777777" w:rsidR="00040678" w:rsidRPr="001A2766" w:rsidRDefault="00040678" w:rsidP="001A2766">
            <w:pPr>
              <w:pStyle w:val="NormalWeb"/>
              <w:spacing w:before="0" w:beforeAutospacing="0" w:after="0" w:afterAutospacing="0" w:line="360" w:lineRule="auto"/>
              <w:jc w:val="both"/>
              <w:rPr>
                <w:rFonts w:asciiTheme="minorHAnsi" w:hAnsiTheme="minorHAnsi"/>
                <w:color w:val="000000" w:themeColor="text1"/>
              </w:rPr>
            </w:pPr>
            <w:r w:rsidRPr="001A2766">
              <w:rPr>
                <w:rFonts w:asciiTheme="minorHAnsi" w:hAnsiTheme="minorHAnsi"/>
                <w:color w:val="000000" w:themeColor="text1"/>
                <w:shd w:val="clear" w:color="auto" w:fill="FF9900"/>
              </w:rPr>
              <w:t>T7 (forward)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0B2F55" w14:textId="77777777" w:rsidR="00040678" w:rsidRPr="001A2766" w:rsidRDefault="00040678" w:rsidP="001A2766">
            <w:pPr>
              <w:pStyle w:val="NormalWeb"/>
              <w:spacing w:before="0" w:beforeAutospacing="0" w:after="0" w:afterAutospacing="0" w:line="360" w:lineRule="auto"/>
              <w:jc w:val="both"/>
              <w:rPr>
                <w:rFonts w:asciiTheme="minorHAnsi" w:hAnsiTheme="minorHAnsi"/>
                <w:color w:val="000000" w:themeColor="text1"/>
              </w:rPr>
            </w:pPr>
            <w:proofErr w:type="spellStart"/>
            <w:r w:rsidRPr="001A2766">
              <w:rPr>
                <w:rFonts w:asciiTheme="minorHAnsi" w:hAnsiTheme="minorHAnsi"/>
                <w:color w:val="000000" w:themeColor="text1"/>
                <w:shd w:val="clear" w:color="auto" w:fill="FF9900"/>
              </w:rPr>
              <w:t>taatacgactcactataggg</w:t>
            </w:r>
            <w:proofErr w:type="spellEnd"/>
          </w:p>
        </w:tc>
      </w:tr>
    </w:tbl>
    <w:p w14:paraId="5A0F4615" w14:textId="77777777" w:rsidR="00040678" w:rsidRPr="001A2766" w:rsidRDefault="00040678" w:rsidP="001A2766">
      <w:pPr>
        <w:spacing w:after="240" w:line="360" w:lineRule="auto"/>
        <w:jc w:val="both"/>
        <w:rPr>
          <w:rFonts w:asciiTheme="minorHAnsi" w:hAnsiTheme="minorHAnsi"/>
          <w:color w:val="000000" w:themeColor="text1"/>
        </w:rPr>
      </w:pPr>
    </w:p>
    <w:p w14:paraId="07013FEF" w14:textId="77777777" w:rsidR="00040678" w:rsidRPr="001A2766" w:rsidRDefault="00040678" w:rsidP="001A2766">
      <w:pPr>
        <w:spacing w:line="360" w:lineRule="auto"/>
        <w:jc w:val="both"/>
        <w:rPr>
          <w:rFonts w:asciiTheme="minorHAnsi" w:hAnsiTheme="minorHAnsi"/>
          <w:color w:val="000000" w:themeColor="text1"/>
        </w:rPr>
      </w:pPr>
    </w:p>
    <w:p w14:paraId="07ABF53F" w14:textId="77777777" w:rsidR="00040678" w:rsidRPr="001A2766" w:rsidRDefault="00040678" w:rsidP="001A2766">
      <w:pPr>
        <w:spacing w:line="360" w:lineRule="auto"/>
        <w:jc w:val="both"/>
        <w:rPr>
          <w:rFonts w:asciiTheme="minorHAnsi" w:hAnsiTheme="minorHAnsi"/>
          <w:color w:val="000000" w:themeColor="text1"/>
        </w:rPr>
      </w:pPr>
    </w:p>
    <w:p w14:paraId="6AEC32D9" w14:textId="77777777" w:rsidR="00725AF2" w:rsidRPr="001A2766" w:rsidRDefault="00725AF2" w:rsidP="001A2766">
      <w:pPr>
        <w:spacing w:line="360" w:lineRule="auto"/>
        <w:jc w:val="both"/>
        <w:rPr>
          <w:rFonts w:asciiTheme="minorHAnsi" w:hAnsiTheme="minorHAnsi"/>
          <w:color w:val="000000" w:themeColor="text1"/>
        </w:rPr>
      </w:pPr>
    </w:p>
    <w:p w14:paraId="02679B2F" w14:textId="77777777" w:rsidR="00725AF2" w:rsidRPr="001A2766" w:rsidRDefault="00725AF2" w:rsidP="001A2766">
      <w:pPr>
        <w:spacing w:line="360" w:lineRule="auto"/>
        <w:jc w:val="both"/>
        <w:rPr>
          <w:rFonts w:asciiTheme="minorHAnsi" w:hAnsiTheme="minorHAnsi"/>
          <w:color w:val="000000" w:themeColor="text1"/>
        </w:rPr>
      </w:pPr>
    </w:p>
    <w:p w14:paraId="5BB9005C" w14:textId="77777777" w:rsidR="00725AF2" w:rsidRPr="001A2766" w:rsidRDefault="00725AF2" w:rsidP="001A2766">
      <w:pPr>
        <w:spacing w:line="360" w:lineRule="auto"/>
        <w:jc w:val="both"/>
        <w:rPr>
          <w:rFonts w:asciiTheme="minorHAnsi" w:hAnsiTheme="minorHAnsi"/>
          <w:color w:val="000000" w:themeColor="text1"/>
        </w:rPr>
      </w:pPr>
    </w:p>
    <w:p w14:paraId="634FC2A8" w14:textId="77777777" w:rsidR="00725AF2" w:rsidRPr="001A2766" w:rsidRDefault="00725AF2" w:rsidP="001A2766">
      <w:pPr>
        <w:spacing w:line="360" w:lineRule="auto"/>
        <w:jc w:val="both"/>
        <w:rPr>
          <w:rFonts w:asciiTheme="minorHAnsi" w:hAnsiTheme="minorHAnsi"/>
          <w:color w:val="000000" w:themeColor="text1"/>
        </w:rPr>
      </w:pPr>
    </w:p>
    <w:p w14:paraId="05EB93D5" w14:textId="77777777" w:rsidR="00725AF2" w:rsidRPr="001A2766" w:rsidRDefault="00725AF2" w:rsidP="001A2766">
      <w:pPr>
        <w:spacing w:line="360" w:lineRule="auto"/>
        <w:jc w:val="both"/>
        <w:rPr>
          <w:rFonts w:asciiTheme="minorHAnsi" w:hAnsiTheme="minorHAnsi"/>
          <w:color w:val="000000" w:themeColor="text1"/>
        </w:rPr>
      </w:pPr>
    </w:p>
    <w:p w14:paraId="3992FBF7" w14:textId="77777777" w:rsidR="00725AF2" w:rsidRPr="001A2766" w:rsidRDefault="00725AF2" w:rsidP="001A2766">
      <w:pPr>
        <w:spacing w:line="360" w:lineRule="auto"/>
        <w:jc w:val="both"/>
        <w:rPr>
          <w:rFonts w:asciiTheme="minorHAnsi" w:hAnsiTheme="minorHAnsi"/>
          <w:color w:val="000000" w:themeColor="text1"/>
        </w:rPr>
      </w:pPr>
    </w:p>
    <w:p w14:paraId="56D9054D" w14:textId="77777777" w:rsidR="00725AF2" w:rsidRPr="001A2766" w:rsidRDefault="00725AF2" w:rsidP="001A2766">
      <w:pPr>
        <w:spacing w:line="360" w:lineRule="auto"/>
        <w:jc w:val="both"/>
        <w:rPr>
          <w:rFonts w:asciiTheme="minorHAnsi" w:hAnsiTheme="minorHAnsi"/>
          <w:color w:val="000000" w:themeColor="text1"/>
        </w:rPr>
      </w:pPr>
    </w:p>
    <w:p w14:paraId="5EAD3B41" w14:textId="77777777" w:rsidR="00725AF2" w:rsidRPr="001A2766" w:rsidRDefault="00725AF2" w:rsidP="001A2766">
      <w:pPr>
        <w:spacing w:line="360" w:lineRule="auto"/>
        <w:jc w:val="both"/>
        <w:rPr>
          <w:rFonts w:asciiTheme="minorHAnsi" w:hAnsiTheme="minorHAnsi"/>
          <w:color w:val="000000" w:themeColor="text1"/>
        </w:rPr>
      </w:pPr>
    </w:p>
    <w:p w14:paraId="36C7161D" w14:textId="77777777" w:rsidR="00725AF2" w:rsidRPr="001A2766" w:rsidRDefault="00725AF2" w:rsidP="001A2766">
      <w:pPr>
        <w:spacing w:line="360" w:lineRule="auto"/>
        <w:jc w:val="both"/>
        <w:rPr>
          <w:rFonts w:asciiTheme="minorHAnsi" w:hAnsiTheme="minorHAnsi"/>
          <w:color w:val="000000" w:themeColor="text1"/>
        </w:rPr>
      </w:pPr>
    </w:p>
    <w:p w14:paraId="0EA826C9" w14:textId="77777777" w:rsidR="00725AF2" w:rsidRPr="001A2766" w:rsidRDefault="00725AF2" w:rsidP="001A2766">
      <w:pPr>
        <w:spacing w:line="360" w:lineRule="auto"/>
        <w:jc w:val="both"/>
        <w:rPr>
          <w:rFonts w:asciiTheme="minorHAnsi" w:hAnsiTheme="minorHAnsi"/>
          <w:color w:val="000000" w:themeColor="text1"/>
        </w:rPr>
      </w:pPr>
    </w:p>
    <w:p w14:paraId="63E4B519" w14:textId="77777777" w:rsidR="00725AF2" w:rsidRPr="001A2766" w:rsidRDefault="00725AF2" w:rsidP="001A2766">
      <w:pPr>
        <w:spacing w:line="360" w:lineRule="auto"/>
        <w:jc w:val="both"/>
        <w:rPr>
          <w:rFonts w:asciiTheme="minorHAnsi" w:hAnsiTheme="minorHAnsi"/>
          <w:color w:val="000000" w:themeColor="text1"/>
        </w:rPr>
      </w:pPr>
    </w:p>
    <w:p w14:paraId="5804763E" w14:textId="77777777" w:rsidR="00725AF2" w:rsidRPr="001A2766" w:rsidRDefault="00725AF2" w:rsidP="001A2766">
      <w:pPr>
        <w:spacing w:line="360" w:lineRule="auto"/>
        <w:jc w:val="both"/>
        <w:rPr>
          <w:rFonts w:asciiTheme="minorHAnsi" w:hAnsiTheme="minorHAnsi"/>
          <w:color w:val="000000" w:themeColor="text1"/>
        </w:rPr>
      </w:pPr>
    </w:p>
    <w:p w14:paraId="3E391385" w14:textId="77777777" w:rsidR="00725AF2" w:rsidRPr="001A2766" w:rsidRDefault="00725AF2" w:rsidP="001A2766">
      <w:pPr>
        <w:spacing w:line="360" w:lineRule="auto"/>
        <w:jc w:val="both"/>
        <w:rPr>
          <w:rFonts w:asciiTheme="minorHAnsi" w:hAnsiTheme="minorHAnsi"/>
          <w:color w:val="000000" w:themeColor="text1"/>
        </w:rPr>
      </w:pPr>
    </w:p>
    <w:p w14:paraId="2EAEBDD8" w14:textId="77777777" w:rsidR="00725AF2" w:rsidRPr="001A2766" w:rsidRDefault="00725AF2" w:rsidP="001A2766">
      <w:pPr>
        <w:spacing w:line="360" w:lineRule="auto"/>
        <w:jc w:val="both"/>
        <w:rPr>
          <w:rFonts w:asciiTheme="minorHAnsi" w:hAnsiTheme="minorHAnsi"/>
          <w:color w:val="000000" w:themeColor="text1"/>
        </w:rPr>
      </w:pPr>
    </w:p>
    <w:p w14:paraId="00B5C9DC" w14:textId="77777777" w:rsidR="00725AF2" w:rsidRPr="001A2766" w:rsidRDefault="00725AF2" w:rsidP="001A2766">
      <w:pPr>
        <w:spacing w:line="360" w:lineRule="auto"/>
        <w:jc w:val="both"/>
        <w:rPr>
          <w:rFonts w:asciiTheme="minorHAnsi" w:hAnsiTheme="minorHAnsi"/>
          <w:color w:val="000000" w:themeColor="text1"/>
        </w:rPr>
      </w:pPr>
    </w:p>
    <w:p w14:paraId="590DADD9" w14:textId="77777777" w:rsidR="00725AF2" w:rsidRPr="001A2766" w:rsidRDefault="00725AF2" w:rsidP="001A2766">
      <w:pPr>
        <w:spacing w:line="360" w:lineRule="auto"/>
        <w:jc w:val="both"/>
        <w:rPr>
          <w:rFonts w:asciiTheme="minorHAnsi" w:hAnsiTheme="minorHAnsi"/>
          <w:color w:val="000000" w:themeColor="text1"/>
        </w:rPr>
      </w:pPr>
    </w:p>
    <w:p w14:paraId="7CD34F1F" w14:textId="77777777" w:rsidR="00725AF2" w:rsidRPr="001A2766" w:rsidRDefault="00725AF2" w:rsidP="001A2766">
      <w:pPr>
        <w:spacing w:line="360" w:lineRule="auto"/>
        <w:jc w:val="both"/>
        <w:rPr>
          <w:rFonts w:asciiTheme="minorHAnsi" w:hAnsiTheme="minorHAnsi"/>
          <w:color w:val="000000" w:themeColor="text1"/>
        </w:rPr>
      </w:pPr>
    </w:p>
    <w:p w14:paraId="518F5624" w14:textId="77777777" w:rsidR="00725AF2" w:rsidRPr="001A2766" w:rsidRDefault="00725AF2" w:rsidP="001A2766">
      <w:pPr>
        <w:spacing w:line="360" w:lineRule="auto"/>
        <w:jc w:val="both"/>
        <w:rPr>
          <w:rFonts w:asciiTheme="minorHAnsi" w:hAnsiTheme="minorHAnsi"/>
          <w:color w:val="000000" w:themeColor="text1"/>
        </w:rPr>
      </w:pPr>
    </w:p>
    <w:p w14:paraId="02E882EA" w14:textId="77777777" w:rsidR="00725AF2" w:rsidRPr="001A2766" w:rsidRDefault="00725AF2" w:rsidP="001A2766">
      <w:pPr>
        <w:spacing w:line="360" w:lineRule="auto"/>
        <w:jc w:val="both"/>
        <w:rPr>
          <w:rFonts w:asciiTheme="minorHAnsi" w:hAnsiTheme="minorHAnsi"/>
          <w:color w:val="000000" w:themeColor="text1"/>
        </w:rPr>
      </w:pPr>
    </w:p>
    <w:p w14:paraId="2CF30AB3" w14:textId="77777777" w:rsidR="00725AF2" w:rsidRPr="001A2766" w:rsidRDefault="00725AF2" w:rsidP="001A2766">
      <w:pPr>
        <w:spacing w:line="360" w:lineRule="auto"/>
        <w:jc w:val="both"/>
        <w:rPr>
          <w:rFonts w:asciiTheme="minorHAnsi" w:hAnsiTheme="minorHAnsi"/>
          <w:color w:val="000000" w:themeColor="text1"/>
        </w:rPr>
      </w:pPr>
    </w:p>
    <w:p w14:paraId="02EE37A5" w14:textId="77777777" w:rsidR="00725AF2" w:rsidRPr="001A2766" w:rsidRDefault="00725AF2" w:rsidP="001A2766">
      <w:pPr>
        <w:spacing w:line="360" w:lineRule="auto"/>
        <w:jc w:val="both"/>
        <w:rPr>
          <w:rFonts w:asciiTheme="minorHAnsi" w:hAnsiTheme="minorHAnsi"/>
          <w:color w:val="000000" w:themeColor="text1"/>
        </w:rPr>
      </w:pPr>
    </w:p>
    <w:p w14:paraId="07D96B6B" w14:textId="77777777" w:rsidR="00725AF2" w:rsidRPr="001A2766" w:rsidRDefault="00725AF2" w:rsidP="001A2766">
      <w:pPr>
        <w:spacing w:line="360" w:lineRule="auto"/>
        <w:jc w:val="both"/>
        <w:rPr>
          <w:rFonts w:asciiTheme="minorHAnsi" w:hAnsiTheme="minorHAnsi"/>
          <w:color w:val="000000" w:themeColor="text1"/>
        </w:rPr>
      </w:pPr>
    </w:p>
    <w:p w14:paraId="3AFA9D5F" w14:textId="77777777" w:rsidR="00725AF2" w:rsidRPr="001A2766" w:rsidRDefault="00725AF2" w:rsidP="001A2766">
      <w:pPr>
        <w:spacing w:line="360" w:lineRule="auto"/>
        <w:jc w:val="both"/>
        <w:rPr>
          <w:rFonts w:asciiTheme="minorHAnsi" w:hAnsiTheme="minorHAnsi"/>
          <w:color w:val="000000" w:themeColor="text1"/>
        </w:rPr>
      </w:pPr>
    </w:p>
    <w:p w14:paraId="3B742A82" w14:textId="77777777" w:rsidR="00725AF2" w:rsidRPr="001A2766" w:rsidRDefault="00725AF2" w:rsidP="001A2766">
      <w:pPr>
        <w:spacing w:line="360" w:lineRule="auto"/>
        <w:jc w:val="both"/>
        <w:rPr>
          <w:rFonts w:asciiTheme="minorHAnsi" w:hAnsiTheme="minorHAnsi"/>
          <w:color w:val="000000" w:themeColor="text1"/>
        </w:rPr>
      </w:pPr>
    </w:p>
    <w:p w14:paraId="728F8215" w14:textId="77777777" w:rsidR="00725AF2" w:rsidRPr="001A2766" w:rsidRDefault="00725AF2" w:rsidP="001A2766">
      <w:pPr>
        <w:spacing w:line="360" w:lineRule="auto"/>
        <w:jc w:val="both"/>
        <w:rPr>
          <w:rFonts w:asciiTheme="minorHAnsi" w:hAnsiTheme="minorHAnsi"/>
          <w:color w:val="000000" w:themeColor="text1"/>
        </w:rPr>
      </w:pPr>
    </w:p>
    <w:p w14:paraId="067E5D10" w14:textId="77777777" w:rsidR="00725AF2" w:rsidRPr="001A2766" w:rsidRDefault="00725AF2" w:rsidP="001A2766">
      <w:pPr>
        <w:spacing w:line="360" w:lineRule="auto"/>
        <w:jc w:val="both"/>
        <w:rPr>
          <w:rFonts w:asciiTheme="minorHAnsi" w:hAnsiTheme="minorHAnsi"/>
          <w:color w:val="000000" w:themeColor="text1"/>
        </w:rPr>
      </w:pPr>
    </w:p>
    <w:p w14:paraId="38C4E4FD" w14:textId="77777777" w:rsidR="00725AF2" w:rsidRPr="001A2766" w:rsidRDefault="00725AF2" w:rsidP="001A2766">
      <w:pPr>
        <w:spacing w:line="360" w:lineRule="auto"/>
        <w:jc w:val="both"/>
        <w:rPr>
          <w:rFonts w:asciiTheme="minorHAnsi" w:hAnsiTheme="minorHAnsi"/>
          <w:color w:val="000000" w:themeColor="text1"/>
        </w:rPr>
      </w:pPr>
    </w:p>
    <w:p w14:paraId="74917DE5" w14:textId="77777777" w:rsidR="00725AF2" w:rsidRPr="001A2766" w:rsidRDefault="00725AF2" w:rsidP="001A2766">
      <w:pPr>
        <w:spacing w:line="360" w:lineRule="auto"/>
        <w:jc w:val="both"/>
        <w:rPr>
          <w:rFonts w:asciiTheme="minorHAnsi" w:hAnsiTheme="minorHAnsi"/>
          <w:color w:val="000000" w:themeColor="text1"/>
        </w:rPr>
      </w:pPr>
    </w:p>
    <w:p w14:paraId="0C97BF0B" w14:textId="77777777" w:rsidR="00725AF2" w:rsidRPr="001A2766" w:rsidRDefault="00725AF2" w:rsidP="001A2766">
      <w:pPr>
        <w:spacing w:line="360" w:lineRule="auto"/>
        <w:jc w:val="both"/>
        <w:rPr>
          <w:rFonts w:asciiTheme="minorHAnsi" w:hAnsiTheme="minorHAnsi"/>
          <w:color w:val="000000" w:themeColor="text1"/>
        </w:rPr>
      </w:pPr>
    </w:p>
    <w:p w14:paraId="3488BE6C" w14:textId="77777777" w:rsidR="00725AF2" w:rsidRPr="001A2766" w:rsidRDefault="00725AF2" w:rsidP="001A2766">
      <w:pPr>
        <w:spacing w:line="360" w:lineRule="auto"/>
        <w:jc w:val="both"/>
        <w:rPr>
          <w:rFonts w:asciiTheme="minorHAnsi" w:hAnsiTheme="minorHAnsi"/>
          <w:color w:val="000000" w:themeColor="text1"/>
        </w:rPr>
      </w:pPr>
    </w:p>
    <w:p w14:paraId="7CFDFC43" w14:textId="77777777" w:rsidR="00725AF2" w:rsidRPr="001A2766" w:rsidRDefault="00725AF2" w:rsidP="001A2766">
      <w:pPr>
        <w:spacing w:line="360" w:lineRule="auto"/>
        <w:jc w:val="both"/>
        <w:rPr>
          <w:rFonts w:asciiTheme="minorHAnsi" w:hAnsiTheme="minorHAnsi"/>
          <w:color w:val="000000" w:themeColor="text1"/>
        </w:rPr>
      </w:pPr>
    </w:p>
    <w:p w14:paraId="36C39E09" w14:textId="77777777" w:rsidR="00725AF2" w:rsidRPr="001A2766" w:rsidRDefault="00725AF2" w:rsidP="001A2766">
      <w:pPr>
        <w:spacing w:line="360" w:lineRule="auto"/>
        <w:jc w:val="both"/>
        <w:rPr>
          <w:rFonts w:asciiTheme="minorHAnsi" w:hAnsiTheme="minorHAnsi"/>
          <w:color w:val="000000" w:themeColor="text1"/>
        </w:rPr>
      </w:pPr>
    </w:p>
    <w:p w14:paraId="09929750" w14:textId="77777777" w:rsidR="00725AF2" w:rsidRPr="001A2766" w:rsidRDefault="00725AF2" w:rsidP="001A2766">
      <w:pPr>
        <w:spacing w:line="360" w:lineRule="auto"/>
        <w:jc w:val="both"/>
        <w:rPr>
          <w:rFonts w:asciiTheme="minorHAnsi" w:hAnsiTheme="minorHAnsi"/>
          <w:color w:val="000000" w:themeColor="text1"/>
        </w:rPr>
      </w:pPr>
    </w:p>
    <w:p w14:paraId="57C39BF2" w14:textId="77777777" w:rsidR="00725AF2" w:rsidRPr="001A2766" w:rsidRDefault="00725AF2" w:rsidP="001A2766">
      <w:pPr>
        <w:spacing w:line="360" w:lineRule="auto"/>
        <w:jc w:val="both"/>
        <w:rPr>
          <w:rFonts w:asciiTheme="minorHAnsi" w:hAnsiTheme="minorHAnsi"/>
          <w:color w:val="000000" w:themeColor="text1"/>
        </w:rPr>
      </w:pPr>
    </w:p>
    <w:p w14:paraId="0642827C" w14:textId="77777777" w:rsidR="00725AF2" w:rsidRPr="001A2766" w:rsidRDefault="00725AF2" w:rsidP="001A2766">
      <w:pPr>
        <w:spacing w:line="360" w:lineRule="auto"/>
        <w:jc w:val="both"/>
        <w:rPr>
          <w:rFonts w:asciiTheme="minorHAnsi" w:hAnsiTheme="minorHAnsi"/>
          <w:color w:val="000000" w:themeColor="text1"/>
        </w:rPr>
      </w:pPr>
    </w:p>
    <w:p w14:paraId="40949448" w14:textId="77777777" w:rsidR="00725AF2" w:rsidRPr="001A2766" w:rsidRDefault="00725AF2" w:rsidP="001A2766">
      <w:pPr>
        <w:spacing w:line="360" w:lineRule="auto"/>
        <w:jc w:val="both"/>
        <w:rPr>
          <w:rFonts w:asciiTheme="minorHAnsi" w:hAnsiTheme="minorHAnsi"/>
          <w:color w:val="000000" w:themeColor="text1"/>
        </w:rPr>
      </w:pPr>
    </w:p>
    <w:p w14:paraId="1F0961B4" w14:textId="77777777" w:rsidR="00725AF2" w:rsidRPr="001A2766" w:rsidRDefault="00725AF2" w:rsidP="001A2766">
      <w:pPr>
        <w:spacing w:line="360" w:lineRule="auto"/>
        <w:jc w:val="both"/>
        <w:rPr>
          <w:rFonts w:asciiTheme="minorHAnsi" w:hAnsiTheme="minorHAnsi"/>
          <w:color w:val="000000" w:themeColor="text1"/>
        </w:rPr>
      </w:pPr>
    </w:p>
    <w:p w14:paraId="45F5FE2C" w14:textId="77777777" w:rsidR="00725AF2" w:rsidRPr="001A2766" w:rsidRDefault="00725AF2" w:rsidP="001A2766">
      <w:pPr>
        <w:spacing w:line="360" w:lineRule="auto"/>
        <w:jc w:val="both"/>
        <w:rPr>
          <w:rFonts w:asciiTheme="minorHAnsi" w:hAnsiTheme="minorHAnsi"/>
          <w:color w:val="000000" w:themeColor="text1"/>
        </w:rPr>
      </w:pPr>
    </w:p>
    <w:p w14:paraId="0924B847" w14:textId="77777777" w:rsidR="00725AF2" w:rsidRPr="001A2766" w:rsidRDefault="00725AF2" w:rsidP="001A2766">
      <w:pPr>
        <w:spacing w:line="360" w:lineRule="auto"/>
        <w:jc w:val="both"/>
        <w:rPr>
          <w:rFonts w:asciiTheme="minorHAnsi" w:hAnsiTheme="minorHAnsi"/>
          <w:color w:val="000000" w:themeColor="text1"/>
        </w:rPr>
      </w:pPr>
    </w:p>
    <w:p w14:paraId="60BE2A8C" w14:textId="77777777" w:rsidR="00725AF2" w:rsidRPr="001A2766" w:rsidRDefault="00725AF2" w:rsidP="001A2766">
      <w:pPr>
        <w:spacing w:line="360" w:lineRule="auto"/>
        <w:jc w:val="both"/>
        <w:rPr>
          <w:rFonts w:asciiTheme="minorHAnsi" w:hAnsiTheme="minorHAnsi"/>
          <w:color w:val="000000" w:themeColor="text1"/>
        </w:rPr>
      </w:pPr>
    </w:p>
    <w:p w14:paraId="7A7323E2" w14:textId="77777777" w:rsidR="00725AF2" w:rsidRPr="001A2766" w:rsidRDefault="00725AF2" w:rsidP="001A2766">
      <w:pPr>
        <w:spacing w:line="360" w:lineRule="auto"/>
        <w:jc w:val="both"/>
        <w:rPr>
          <w:rFonts w:asciiTheme="minorHAnsi" w:hAnsiTheme="minorHAnsi"/>
          <w:color w:val="000000" w:themeColor="text1"/>
        </w:rPr>
      </w:pPr>
    </w:p>
    <w:p w14:paraId="2E348BF0" w14:textId="77777777" w:rsidR="00725AF2" w:rsidRPr="001A2766" w:rsidRDefault="00725AF2" w:rsidP="001A2766">
      <w:pPr>
        <w:spacing w:line="360" w:lineRule="auto"/>
        <w:jc w:val="both"/>
        <w:rPr>
          <w:rFonts w:asciiTheme="minorHAnsi" w:hAnsiTheme="minorHAnsi"/>
          <w:color w:val="000000" w:themeColor="text1"/>
        </w:rPr>
      </w:pPr>
    </w:p>
    <w:p w14:paraId="30E95353" w14:textId="77777777" w:rsidR="00725AF2" w:rsidRPr="001A2766" w:rsidRDefault="00725AF2" w:rsidP="001A2766">
      <w:pPr>
        <w:spacing w:line="360" w:lineRule="auto"/>
        <w:jc w:val="both"/>
        <w:rPr>
          <w:rFonts w:asciiTheme="minorHAnsi" w:hAnsiTheme="minorHAnsi"/>
          <w:color w:val="000000" w:themeColor="text1"/>
        </w:rPr>
      </w:pPr>
    </w:p>
    <w:p w14:paraId="022E6887" w14:textId="77777777" w:rsidR="00725AF2" w:rsidRPr="001A2766" w:rsidRDefault="00725AF2" w:rsidP="001A2766">
      <w:pPr>
        <w:spacing w:line="360" w:lineRule="auto"/>
        <w:jc w:val="both"/>
        <w:rPr>
          <w:rFonts w:asciiTheme="minorHAnsi" w:hAnsiTheme="minorHAnsi"/>
          <w:color w:val="000000" w:themeColor="text1"/>
        </w:rPr>
      </w:pPr>
    </w:p>
    <w:p w14:paraId="496CC08F" w14:textId="77777777" w:rsidR="00725AF2" w:rsidRPr="001A2766" w:rsidRDefault="00725AF2" w:rsidP="001A2766">
      <w:pPr>
        <w:spacing w:line="360" w:lineRule="auto"/>
        <w:jc w:val="both"/>
        <w:rPr>
          <w:rFonts w:asciiTheme="minorHAnsi" w:hAnsiTheme="minorHAnsi"/>
          <w:color w:val="000000" w:themeColor="text1"/>
        </w:rPr>
      </w:pPr>
    </w:p>
    <w:p w14:paraId="6C240CA9" w14:textId="77777777" w:rsidR="00725AF2" w:rsidRPr="001A2766" w:rsidRDefault="00725AF2" w:rsidP="001A2766">
      <w:pPr>
        <w:spacing w:line="360" w:lineRule="auto"/>
        <w:jc w:val="both"/>
        <w:rPr>
          <w:rFonts w:asciiTheme="minorHAnsi" w:hAnsiTheme="minorHAnsi"/>
          <w:color w:val="000000" w:themeColor="text1"/>
        </w:rPr>
      </w:pPr>
    </w:p>
    <w:p w14:paraId="3E0690A7" w14:textId="77777777" w:rsidR="00725AF2" w:rsidRPr="001A2766" w:rsidRDefault="00725AF2" w:rsidP="001A2766">
      <w:pPr>
        <w:spacing w:line="360" w:lineRule="auto"/>
        <w:jc w:val="both"/>
        <w:rPr>
          <w:rFonts w:asciiTheme="minorHAnsi" w:hAnsiTheme="minorHAnsi"/>
          <w:color w:val="000000" w:themeColor="text1"/>
        </w:rPr>
      </w:pPr>
    </w:p>
    <w:p w14:paraId="1CE827D1" w14:textId="77777777" w:rsidR="00725AF2" w:rsidRPr="001A2766" w:rsidRDefault="00725AF2" w:rsidP="001A2766">
      <w:pPr>
        <w:spacing w:line="360" w:lineRule="auto"/>
        <w:jc w:val="both"/>
        <w:rPr>
          <w:rFonts w:asciiTheme="minorHAnsi" w:hAnsiTheme="minorHAnsi"/>
          <w:color w:val="000000" w:themeColor="text1"/>
        </w:rPr>
      </w:pPr>
    </w:p>
    <w:p w14:paraId="114C4BE7" w14:textId="77777777" w:rsidR="00040678" w:rsidRPr="001A2766" w:rsidRDefault="00040678" w:rsidP="001A2766">
      <w:pPr>
        <w:pStyle w:val="Heading1"/>
        <w:spacing w:line="360" w:lineRule="auto"/>
        <w:jc w:val="both"/>
        <w:rPr>
          <w:rFonts w:asciiTheme="minorHAnsi" w:hAnsiTheme="minorHAnsi"/>
          <w:color w:val="000000" w:themeColor="text1"/>
        </w:rPr>
      </w:pPr>
    </w:p>
    <w:p w14:paraId="3708A1A1" w14:textId="77777777" w:rsidR="00040678" w:rsidRPr="001A2766" w:rsidRDefault="00040678" w:rsidP="001A2766">
      <w:pPr>
        <w:pStyle w:val="Heading1"/>
        <w:spacing w:line="360" w:lineRule="auto"/>
        <w:jc w:val="both"/>
        <w:rPr>
          <w:rFonts w:asciiTheme="minorHAnsi" w:hAnsiTheme="minorHAnsi"/>
          <w:color w:val="000000" w:themeColor="text1"/>
        </w:rPr>
      </w:pPr>
    </w:p>
    <w:p w14:paraId="612D669E" w14:textId="77777777" w:rsidR="00040678" w:rsidRPr="001A2766" w:rsidRDefault="00040678" w:rsidP="001A2766">
      <w:pPr>
        <w:pStyle w:val="Heading1"/>
        <w:spacing w:line="360" w:lineRule="auto"/>
        <w:jc w:val="both"/>
        <w:rPr>
          <w:rFonts w:asciiTheme="minorHAnsi" w:hAnsiTheme="minorHAnsi"/>
          <w:color w:val="000000" w:themeColor="text1"/>
        </w:rPr>
      </w:pPr>
    </w:p>
    <w:p w14:paraId="25C6A007" w14:textId="77777777" w:rsidR="00040678" w:rsidRPr="001A2766" w:rsidRDefault="00040678" w:rsidP="001A2766">
      <w:pPr>
        <w:pStyle w:val="Heading1"/>
        <w:spacing w:line="360" w:lineRule="auto"/>
        <w:jc w:val="both"/>
        <w:rPr>
          <w:rFonts w:asciiTheme="minorHAnsi" w:hAnsiTheme="minorHAnsi"/>
          <w:color w:val="000000" w:themeColor="text1"/>
        </w:rPr>
      </w:pPr>
    </w:p>
    <w:p w14:paraId="58DE906E" w14:textId="77777777" w:rsidR="00321D1F" w:rsidRPr="001A2766" w:rsidRDefault="00321D1F" w:rsidP="001A2766">
      <w:pPr>
        <w:pStyle w:val="Heading1"/>
        <w:spacing w:line="360" w:lineRule="auto"/>
        <w:jc w:val="both"/>
        <w:rPr>
          <w:b/>
          <w:bCs/>
          <w:color w:val="000000" w:themeColor="text1"/>
        </w:rPr>
      </w:pPr>
      <w:bookmarkStart w:id="75" w:name="_Toc60561270"/>
    </w:p>
    <w:p w14:paraId="57918EDC" w14:textId="77777777" w:rsidR="00321D1F" w:rsidRPr="001A2766" w:rsidRDefault="00321D1F" w:rsidP="001A2766">
      <w:pPr>
        <w:pStyle w:val="Heading1"/>
        <w:spacing w:line="360" w:lineRule="auto"/>
        <w:jc w:val="both"/>
        <w:rPr>
          <w:b/>
          <w:bCs/>
          <w:color w:val="000000" w:themeColor="text1"/>
        </w:rPr>
      </w:pPr>
    </w:p>
    <w:p w14:paraId="6FB743BC" w14:textId="77777777" w:rsidR="00321D1F" w:rsidRPr="001A2766" w:rsidRDefault="00321D1F" w:rsidP="001A2766">
      <w:pPr>
        <w:pStyle w:val="Heading1"/>
        <w:spacing w:line="360" w:lineRule="auto"/>
        <w:jc w:val="both"/>
        <w:rPr>
          <w:b/>
          <w:bCs/>
          <w:color w:val="000000" w:themeColor="text1"/>
        </w:rPr>
      </w:pPr>
    </w:p>
    <w:p w14:paraId="14D8242F" w14:textId="77777777" w:rsidR="00321D1F" w:rsidRPr="001A2766" w:rsidRDefault="00321D1F" w:rsidP="001A2766">
      <w:pPr>
        <w:pStyle w:val="Heading1"/>
        <w:spacing w:line="360" w:lineRule="auto"/>
        <w:jc w:val="both"/>
        <w:rPr>
          <w:b/>
          <w:bCs/>
          <w:color w:val="000000" w:themeColor="text1"/>
        </w:rPr>
      </w:pPr>
    </w:p>
    <w:p w14:paraId="2B48E2B7" w14:textId="77777777" w:rsidR="00321D1F" w:rsidRPr="001A2766" w:rsidRDefault="00321D1F" w:rsidP="001A2766">
      <w:pPr>
        <w:pStyle w:val="Heading1"/>
        <w:spacing w:line="360" w:lineRule="auto"/>
        <w:jc w:val="both"/>
        <w:rPr>
          <w:b/>
          <w:bCs/>
          <w:color w:val="000000" w:themeColor="text1"/>
        </w:rPr>
      </w:pPr>
    </w:p>
    <w:p w14:paraId="5B2C673A" w14:textId="77777777" w:rsidR="00321D1F" w:rsidRPr="001A2766" w:rsidRDefault="00321D1F" w:rsidP="001A2766">
      <w:pPr>
        <w:pStyle w:val="Heading1"/>
        <w:spacing w:line="360" w:lineRule="auto"/>
        <w:jc w:val="both"/>
        <w:rPr>
          <w:b/>
          <w:bCs/>
          <w:color w:val="000000" w:themeColor="text1"/>
        </w:rPr>
      </w:pPr>
    </w:p>
    <w:p w14:paraId="5FCAAAC0" w14:textId="77777777" w:rsidR="00321D1F" w:rsidRPr="001A2766" w:rsidRDefault="00321D1F" w:rsidP="001A2766">
      <w:pPr>
        <w:pStyle w:val="Heading1"/>
        <w:spacing w:line="360" w:lineRule="auto"/>
        <w:jc w:val="both"/>
        <w:rPr>
          <w:b/>
          <w:bCs/>
          <w:color w:val="000000" w:themeColor="text1"/>
        </w:rPr>
      </w:pPr>
    </w:p>
    <w:p w14:paraId="5269906F" w14:textId="77777777" w:rsidR="00321D1F" w:rsidRPr="001A2766" w:rsidRDefault="00321D1F" w:rsidP="001A2766">
      <w:pPr>
        <w:pStyle w:val="Heading1"/>
        <w:spacing w:line="360" w:lineRule="auto"/>
        <w:jc w:val="both"/>
        <w:rPr>
          <w:b/>
          <w:bCs/>
          <w:color w:val="000000" w:themeColor="text1"/>
        </w:rPr>
      </w:pPr>
    </w:p>
    <w:p w14:paraId="67E7CA00" w14:textId="77777777" w:rsidR="00321D1F" w:rsidRPr="001A2766" w:rsidRDefault="00321D1F" w:rsidP="001A2766">
      <w:pPr>
        <w:pStyle w:val="Heading1"/>
        <w:spacing w:line="360" w:lineRule="auto"/>
        <w:jc w:val="both"/>
        <w:rPr>
          <w:b/>
          <w:bCs/>
          <w:color w:val="000000" w:themeColor="text1"/>
        </w:rPr>
      </w:pPr>
    </w:p>
    <w:p w14:paraId="4324ADA8" w14:textId="77777777" w:rsidR="00321D1F" w:rsidRPr="001A2766" w:rsidRDefault="00321D1F" w:rsidP="001A2766">
      <w:pPr>
        <w:pStyle w:val="Heading1"/>
        <w:spacing w:line="360" w:lineRule="auto"/>
        <w:jc w:val="both"/>
        <w:rPr>
          <w:b/>
          <w:bCs/>
          <w:color w:val="000000" w:themeColor="text1"/>
        </w:rPr>
      </w:pPr>
    </w:p>
    <w:p w14:paraId="79F7503C" w14:textId="77777777" w:rsidR="00321D1F" w:rsidRPr="001A2766" w:rsidRDefault="00321D1F" w:rsidP="001A2766">
      <w:pPr>
        <w:pStyle w:val="Heading1"/>
        <w:spacing w:line="360" w:lineRule="auto"/>
        <w:jc w:val="both"/>
        <w:rPr>
          <w:b/>
          <w:bCs/>
          <w:color w:val="000000" w:themeColor="text1"/>
        </w:rPr>
      </w:pPr>
    </w:p>
    <w:p w14:paraId="4FF60435" w14:textId="7126D647" w:rsidR="00E700E1" w:rsidRPr="001A2766" w:rsidRDefault="001142C4" w:rsidP="001A2766">
      <w:pPr>
        <w:pStyle w:val="Heading1"/>
        <w:spacing w:line="360" w:lineRule="auto"/>
        <w:jc w:val="both"/>
        <w:rPr>
          <w:b/>
          <w:bCs/>
          <w:color w:val="000000" w:themeColor="text1"/>
        </w:rPr>
      </w:pPr>
      <w:r w:rsidRPr="001A2766">
        <w:rPr>
          <w:b/>
          <w:bCs/>
          <w:color w:val="000000" w:themeColor="text1"/>
        </w:rPr>
        <w:t xml:space="preserve">3 </w:t>
      </w:r>
      <w:r w:rsidR="00E700E1" w:rsidRPr="001A2766">
        <w:rPr>
          <w:b/>
          <w:bCs/>
          <w:color w:val="000000" w:themeColor="text1"/>
        </w:rPr>
        <w:t>Results and Discussion</w:t>
      </w:r>
      <w:bookmarkEnd w:id="75"/>
      <w:r w:rsidR="00E700E1" w:rsidRPr="001A2766">
        <w:rPr>
          <w:b/>
          <w:bCs/>
          <w:color w:val="000000" w:themeColor="text1"/>
        </w:rPr>
        <w:t xml:space="preserve"> </w:t>
      </w:r>
    </w:p>
    <w:p w14:paraId="0152719A" w14:textId="52DCC73C" w:rsidR="00036952" w:rsidRPr="001A2766" w:rsidRDefault="00036952" w:rsidP="001A2766">
      <w:pPr>
        <w:spacing w:line="360" w:lineRule="auto"/>
        <w:jc w:val="both"/>
        <w:rPr>
          <w:color w:val="000000" w:themeColor="text1"/>
        </w:rPr>
      </w:pPr>
    </w:p>
    <w:p w14:paraId="7AD41BAA" w14:textId="77777777" w:rsidR="00036952" w:rsidRPr="001A2766" w:rsidRDefault="00036952" w:rsidP="001A2766">
      <w:pPr>
        <w:spacing w:line="360" w:lineRule="auto"/>
        <w:jc w:val="both"/>
        <w:rPr>
          <w:color w:val="000000" w:themeColor="text1"/>
        </w:rPr>
      </w:pPr>
    </w:p>
    <w:p w14:paraId="2C0C5307" w14:textId="752E7BC4" w:rsidR="00725AF2" w:rsidRPr="001A2766" w:rsidRDefault="001142C4" w:rsidP="001A2766">
      <w:pPr>
        <w:pStyle w:val="Heading3"/>
        <w:spacing w:line="360" w:lineRule="auto"/>
        <w:jc w:val="both"/>
        <w:rPr>
          <w:b/>
          <w:bCs/>
          <w:color w:val="000000" w:themeColor="text1"/>
        </w:rPr>
      </w:pPr>
      <w:bookmarkStart w:id="76" w:name="_Toc60561271"/>
      <w:r w:rsidRPr="001A2766">
        <w:rPr>
          <w:b/>
          <w:bCs/>
          <w:color w:val="000000" w:themeColor="text1"/>
        </w:rPr>
        <w:lastRenderedPageBreak/>
        <w:t xml:space="preserve">3.1 </w:t>
      </w:r>
      <w:r w:rsidR="00725AF2" w:rsidRPr="001A2766">
        <w:rPr>
          <w:b/>
          <w:bCs/>
          <w:color w:val="000000" w:themeColor="text1"/>
        </w:rPr>
        <w:t>Protein Expression and Purification of Full Length WT and DM BM3</w:t>
      </w:r>
      <w:bookmarkEnd w:id="76"/>
    </w:p>
    <w:p w14:paraId="6FD9EAFD" w14:textId="77777777" w:rsidR="00725AF2" w:rsidRPr="001A2766" w:rsidRDefault="00725AF2" w:rsidP="001A2766">
      <w:pPr>
        <w:spacing w:line="360" w:lineRule="auto"/>
        <w:jc w:val="both"/>
        <w:rPr>
          <w:b/>
          <w:bCs/>
          <w:color w:val="000000" w:themeColor="text1"/>
        </w:rPr>
      </w:pPr>
    </w:p>
    <w:p w14:paraId="47D010C1" w14:textId="77777777" w:rsidR="001142C4" w:rsidRPr="001A2766" w:rsidRDefault="001142C4" w:rsidP="001A2766">
      <w:pPr>
        <w:pStyle w:val="Heading4"/>
        <w:spacing w:line="360" w:lineRule="auto"/>
        <w:jc w:val="both"/>
        <w:rPr>
          <w:b/>
          <w:bCs/>
          <w:color w:val="000000" w:themeColor="text1"/>
        </w:rPr>
      </w:pPr>
      <w:bookmarkStart w:id="77" w:name="_Toc60561272"/>
      <w:r w:rsidRPr="001A2766">
        <w:rPr>
          <w:b/>
          <w:bCs/>
          <w:color w:val="000000" w:themeColor="text1"/>
        </w:rPr>
        <w:t>3.1.1 Preparation of Plasmid DNA Stocks (WT and DM)</w:t>
      </w:r>
      <w:bookmarkEnd w:id="77"/>
      <w:r w:rsidRPr="001A2766">
        <w:rPr>
          <w:b/>
          <w:bCs/>
          <w:color w:val="000000" w:themeColor="text1"/>
        </w:rPr>
        <w:t xml:space="preserve"> </w:t>
      </w:r>
    </w:p>
    <w:p w14:paraId="1618D5A3" w14:textId="1B807B0A" w:rsidR="00725AF2" w:rsidRPr="001A2766" w:rsidRDefault="00725AF2" w:rsidP="001A2766">
      <w:pPr>
        <w:pStyle w:val="Heading3"/>
        <w:spacing w:line="360" w:lineRule="auto"/>
        <w:jc w:val="both"/>
        <w:rPr>
          <w:color w:val="000000" w:themeColor="text1"/>
        </w:rPr>
      </w:pPr>
    </w:p>
    <w:p w14:paraId="2AFCE675" w14:textId="5C8CFD36" w:rsidR="001142C4" w:rsidRPr="001A2766" w:rsidRDefault="001142C4" w:rsidP="001A2766">
      <w:pPr>
        <w:spacing w:line="360" w:lineRule="auto"/>
        <w:jc w:val="both"/>
        <w:rPr>
          <w:rFonts w:asciiTheme="minorHAnsi" w:hAnsiTheme="minorHAnsi"/>
          <w:color w:val="000000" w:themeColor="text1"/>
        </w:rPr>
      </w:pPr>
      <w:r w:rsidRPr="001A2766">
        <w:rPr>
          <w:rFonts w:asciiTheme="minorHAnsi" w:hAnsiTheme="minorHAnsi"/>
          <w:color w:val="000000" w:themeColor="text1"/>
        </w:rPr>
        <w:t>Plasmid constructs for both BM3 full- length WT and DM were provided by the Munro Lab. Transformation attempts for the preparation of personal stocks were successful and yielded colonies.</w:t>
      </w:r>
    </w:p>
    <w:p w14:paraId="15D92151" w14:textId="77777777" w:rsidR="00725AF2" w:rsidRPr="001A2766" w:rsidRDefault="00725AF2" w:rsidP="001A2766">
      <w:pPr>
        <w:spacing w:line="360" w:lineRule="auto"/>
        <w:jc w:val="both"/>
        <w:rPr>
          <w:rFonts w:asciiTheme="minorHAnsi" w:hAnsiTheme="minorHAnsi"/>
          <w:color w:val="000000" w:themeColor="text1"/>
        </w:rPr>
      </w:pPr>
    </w:p>
    <w:p w14:paraId="0864DDD1" w14:textId="415E4346" w:rsidR="00E350EE" w:rsidRPr="001A2766" w:rsidRDefault="00E350EE" w:rsidP="001A2766">
      <w:pPr>
        <w:spacing w:line="360" w:lineRule="auto"/>
        <w:jc w:val="both"/>
        <w:rPr>
          <w:rFonts w:asciiTheme="minorHAnsi" w:hAnsiTheme="minorHAnsi"/>
          <w:color w:val="000000" w:themeColor="text1"/>
        </w:rPr>
      </w:pPr>
      <w:r w:rsidRPr="001A2766">
        <w:rPr>
          <w:rFonts w:asciiTheme="minorHAnsi" w:hAnsiTheme="minorHAnsi"/>
          <w:color w:val="000000" w:themeColor="text1"/>
        </w:rPr>
        <w:t>Following the preparation of plasmid DNA stocks from existing WT and DM constructs, sequencing data and gel restriction digest data confirmed the correct DNA sequences were present within the p</w:t>
      </w:r>
      <w:r w:rsidR="00F43AE8" w:rsidRPr="001A2766">
        <w:rPr>
          <w:rFonts w:asciiTheme="minorHAnsi" w:hAnsiTheme="minorHAnsi"/>
          <w:color w:val="000000" w:themeColor="text1"/>
        </w:rPr>
        <w:t>E</w:t>
      </w:r>
      <w:r w:rsidRPr="001A2766">
        <w:rPr>
          <w:rFonts w:asciiTheme="minorHAnsi" w:hAnsiTheme="minorHAnsi"/>
          <w:color w:val="000000" w:themeColor="text1"/>
        </w:rPr>
        <w:t>T1</w:t>
      </w:r>
      <w:r w:rsidR="00D430D4" w:rsidRPr="001A2766">
        <w:rPr>
          <w:rFonts w:asciiTheme="minorHAnsi" w:hAnsiTheme="minorHAnsi"/>
          <w:color w:val="000000" w:themeColor="text1"/>
        </w:rPr>
        <w:t>4</w:t>
      </w:r>
      <w:r w:rsidRPr="001A2766">
        <w:rPr>
          <w:rFonts w:asciiTheme="minorHAnsi" w:hAnsiTheme="minorHAnsi"/>
          <w:color w:val="000000" w:themeColor="text1"/>
        </w:rPr>
        <w:t xml:space="preserve">b vector for both WT and DM, and that for the DM, the point mutations existed: A82F/F87V, in preparation for expression and purification of full length WT and DM BM3. </w:t>
      </w:r>
    </w:p>
    <w:p w14:paraId="45DFED3A" w14:textId="2915E25B" w:rsidR="00725AF2" w:rsidRPr="001A2766" w:rsidRDefault="00725AF2" w:rsidP="001A2766">
      <w:pPr>
        <w:spacing w:line="360" w:lineRule="auto"/>
        <w:jc w:val="both"/>
        <w:rPr>
          <w:color w:val="000000" w:themeColor="text1"/>
        </w:rPr>
      </w:pPr>
    </w:p>
    <w:p w14:paraId="47997AF3" w14:textId="13720277" w:rsidR="00B37777" w:rsidRPr="001A2766" w:rsidRDefault="00B37777" w:rsidP="001A2766">
      <w:pPr>
        <w:spacing w:line="360" w:lineRule="auto"/>
        <w:jc w:val="both"/>
        <w:rPr>
          <w:color w:val="000000" w:themeColor="text1"/>
        </w:rPr>
      </w:pPr>
      <w:r w:rsidRPr="001A2766">
        <w:rPr>
          <w:noProof/>
          <w:color w:val="000000" w:themeColor="text1"/>
        </w:rPr>
        <w:drawing>
          <wp:inline distT="0" distB="0" distL="0" distR="0" wp14:anchorId="17D53DD7" wp14:editId="3EB1E5FB">
            <wp:extent cx="5723164" cy="4498249"/>
            <wp:effectExtent l="0" t="0" r="5080" b="0"/>
            <wp:docPr id="1947846243" name="Picture 194784624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846243" name="Picture 1947846243" descr="Diagram&#10;&#10;Description automatically generated"/>
                    <pic:cNvPicPr/>
                  </pic:nvPicPr>
                  <pic:blipFill rotWithShape="1">
                    <a:blip r:embed="rId29">
                      <a:extLst>
                        <a:ext uri="{28A0092B-C50C-407E-A947-70E740481C1C}">
                          <a14:useLocalDpi xmlns:a14="http://schemas.microsoft.com/office/drawing/2010/main" val="0"/>
                        </a:ext>
                      </a:extLst>
                    </a:blip>
                    <a:srcRect t="12559" r="50" b="26737"/>
                    <a:stretch/>
                  </pic:blipFill>
                  <pic:spPr bwMode="auto">
                    <a:xfrm>
                      <a:off x="0" y="0"/>
                      <a:ext cx="5724791" cy="4499528"/>
                    </a:xfrm>
                    <a:prstGeom prst="rect">
                      <a:avLst/>
                    </a:prstGeom>
                    <a:ln>
                      <a:noFill/>
                    </a:ln>
                    <a:extLst>
                      <a:ext uri="{53640926-AAD7-44D8-BBD7-CCE9431645EC}">
                        <a14:shadowObscured xmlns:a14="http://schemas.microsoft.com/office/drawing/2010/main"/>
                      </a:ext>
                    </a:extLst>
                  </pic:spPr>
                </pic:pic>
              </a:graphicData>
            </a:graphic>
          </wp:inline>
        </w:drawing>
      </w:r>
    </w:p>
    <w:p w14:paraId="0E67DEB7" w14:textId="439A6C0C" w:rsidR="00B37777" w:rsidRPr="001A2766" w:rsidRDefault="00B37777" w:rsidP="001A2766">
      <w:pPr>
        <w:spacing w:line="360" w:lineRule="auto"/>
        <w:jc w:val="both"/>
        <w:rPr>
          <w:rFonts w:asciiTheme="minorHAnsi" w:hAnsiTheme="minorHAnsi"/>
          <w:color w:val="000000" w:themeColor="text1"/>
        </w:rPr>
      </w:pPr>
      <w:r w:rsidRPr="001A2766">
        <w:rPr>
          <w:rFonts w:asciiTheme="minorHAnsi" w:hAnsiTheme="minorHAnsi"/>
          <w:color w:val="000000" w:themeColor="text1"/>
        </w:rPr>
        <w:lastRenderedPageBreak/>
        <w:t xml:space="preserve">Fig… Plasmid map of P450 BM3 WT full length with labelled heme and reductase domains, and primer binding sites. Cut sites for BamH1/ </w:t>
      </w:r>
      <w:proofErr w:type="spellStart"/>
      <w:r w:rsidRPr="001A2766">
        <w:rPr>
          <w:rFonts w:asciiTheme="minorHAnsi" w:hAnsiTheme="minorHAnsi"/>
          <w:color w:val="000000" w:themeColor="text1"/>
        </w:rPr>
        <w:t>NdeI</w:t>
      </w:r>
      <w:proofErr w:type="spellEnd"/>
      <w:r w:rsidRPr="001A2766">
        <w:rPr>
          <w:rFonts w:asciiTheme="minorHAnsi" w:hAnsiTheme="minorHAnsi"/>
          <w:color w:val="000000" w:themeColor="text1"/>
        </w:rPr>
        <w:t xml:space="preserve"> digests are highlighted in green and orange respectively. Figure generated in </w:t>
      </w:r>
      <w:proofErr w:type="spellStart"/>
      <w:r w:rsidRPr="001A2766">
        <w:rPr>
          <w:rFonts w:asciiTheme="minorHAnsi" w:hAnsiTheme="minorHAnsi"/>
          <w:color w:val="000000" w:themeColor="text1"/>
        </w:rPr>
        <w:t>Benchli</w:t>
      </w:r>
      <w:r w:rsidR="0086393D" w:rsidRPr="001A2766">
        <w:rPr>
          <w:rFonts w:asciiTheme="minorHAnsi" w:hAnsiTheme="minorHAnsi"/>
          <w:color w:val="000000" w:themeColor="text1"/>
        </w:rPr>
        <w:t>ng</w:t>
      </w:r>
      <w:proofErr w:type="spellEnd"/>
      <w:r w:rsidR="0086393D" w:rsidRPr="001A2766">
        <w:rPr>
          <w:rFonts w:asciiTheme="minorHAnsi" w:hAnsiTheme="minorHAnsi"/>
          <w:color w:val="000000" w:themeColor="text1"/>
        </w:rPr>
        <w:t>.</w:t>
      </w:r>
    </w:p>
    <w:p w14:paraId="3A9CAAE1" w14:textId="77777777" w:rsidR="00725AF2" w:rsidRPr="001A2766" w:rsidRDefault="00725AF2" w:rsidP="001A2766">
      <w:pPr>
        <w:spacing w:line="360" w:lineRule="auto"/>
        <w:jc w:val="both"/>
        <w:rPr>
          <w:color w:val="000000" w:themeColor="text1"/>
        </w:rPr>
      </w:pPr>
    </w:p>
    <w:p w14:paraId="66899940" w14:textId="77777777" w:rsidR="00B37777" w:rsidRPr="001A2766" w:rsidRDefault="00B37777" w:rsidP="001A2766">
      <w:pPr>
        <w:pStyle w:val="Heading4"/>
        <w:spacing w:line="360" w:lineRule="auto"/>
        <w:jc w:val="both"/>
        <w:rPr>
          <w:color w:val="000000" w:themeColor="text1"/>
        </w:rPr>
      </w:pPr>
    </w:p>
    <w:p w14:paraId="08937428" w14:textId="77777777" w:rsidR="00B37777" w:rsidRPr="001A2766" w:rsidRDefault="00B37777" w:rsidP="001A2766">
      <w:pPr>
        <w:pStyle w:val="Heading4"/>
        <w:spacing w:line="360" w:lineRule="auto"/>
        <w:jc w:val="both"/>
        <w:rPr>
          <w:color w:val="000000" w:themeColor="text1"/>
        </w:rPr>
      </w:pPr>
    </w:p>
    <w:p w14:paraId="5CADB0E3" w14:textId="77777777" w:rsidR="00B37777" w:rsidRPr="001A2766" w:rsidRDefault="00B37777" w:rsidP="001A2766">
      <w:pPr>
        <w:pStyle w:val="Heading4"/>
        <w:spacing w:line="360" w:lineRule="auto"/>
        <w:jc w:val="both"/>
        <w:rPr>
          <w:color w:val="000000" w:themeColor="text1"/>
        </w:rPr>
      </w:pPr>
    </w:p>
    <w:p w14:paraId="4A2BCD4C" w14:textId="77777777" w:rsidR="006C4E10" w:rsidRPr="001A2766" w:rsidRDefault="006C4E10" w:rsidP="001A2766">
      <w:pPr>
        <w:pStyle w:val="Heading4"/>
        <w:spacing w:line="360" w:lineRule="auto"/>
        <w:jc w:val="both"/>
        <w:rPr>
          <w:rFonts w:asciiTheme="minorHAnsi" w:hAnsiTheme="minorHAnsi"/>
          <w:color w:val="000000" w:themeColor="text1"/>
        </w:rPr>
      </w:pPr>
      <w:bookmarkStart w:id="78" w:name="_Toc60561273"/>
    </w:p>
    <w:p w14:paraId="2754474A" w14:textId="734C1E1A" w:rsidR="00725AF2" w:rsidRPr="001A2766" w:rsidRDefault="001142C4" w:rsidP="001A2766">
      <w:pPr>
        <w:pStyle w:val="Heading4"/>
        <w:spacing w:line="360" w:lineRule="auto"/>
        <w:jc w:val="both"/>
        <w:rPr>
          <w:rFonts w:asciiTheme="minorHAnsi" w:hAnsiTheme="minorHAnsi"/>
          <w:color w:val="000000" w:themeColor="text1"/>
        </w:rPr>
      </w:pPr>
      <w:r w:rsidRPr="001A2766">
        <w:rPr>
          <w:rFonts w:asciiTheme="minorHAnsi" w:hAnsiTheme="minorHAnsi"/>
          <w:color w:val="000000" w:themeColor="text1"/>
        </w:rPr>
        <w:t xml:space="preserve">3.1.2 </w:t>
      </w:r>
      <w:r w:rsidR="00725AF2" w:rsidRPr="001A2766">
        <w:rPr>
          <w:rFonts w:asciiTheme="minorHAnsi" w:hAnsiTheme="minorHAnsi"/>
          <w:color w:val="000000" w:themeColor="text1"/>
        </w:rPr>
        <w:t>BamH1</w:t>
      </w:r>
      <w:r w:rsidR="0086393D" w:rsidRPr="001A2766">
        <w:rPr>
          <w:rFonts w:asciiTheme="minorHAnsi" w:hAnsiTheme="minorHAnsi"/>
          <w:color w:val="000000" w:themeColor="text1"/>
        </w:rPr>
        <w:t xml:space="preserve">/ </w:t>
      </w:r>
      <w:proofErr w:type="spellStart"/>
      <w:r w:rsidR="0086393D" w:rsidRPr="001A2766">
        <w:rPr>
          <w:rFonts w:asciiTheme="minorHAnsi" w:hAnsiTheme="minorHAnsi"/>
          <w:color w:val="000000" w:themeColor="text1"/>
        </w:rPr>
        <w:t>NdeI</w:t>
      </w:r>
      <w:proofErr w:type="spellEnd"/>
      <w:r w:rsidR="00725AF2" w:rsidRPr="001A2766">
        <w:rPr>
          <w:rFonts w:asciiTheme="minorHAnsi" w:hAnsiTheme="minorHAnsi"/>
          <w:color w:val="000000" w:themeColor="text1"/>
        </w:rPr>
        <w:t xml:space="preserve"> restriction dig</w:t>
      </w:r>
      <w:r w:rsidR="00B45D3B" w:rsidRPr="001A2766">
        <w:rPr>
          <w:rFonts w:asciiTheme="minorHAnsi" w:hAnsiTheme="minorHAnsi"/>
          <w:color w:val="000000" w:themeColor="text1"/>
        </w:rPr>
        <w:t>est</w:t>
      </w:r>
      <w:bookmarkEnd w:id="78"/>
    </w:p>
    <w:p w14:paraId="673FBBA5" w14:textId="77777777" w:rsidR="0017603D" w:rsidRPr="001A2766" w:rsidRDefault="0017603D" w:rsidP="001A2766">
      <w:pPr>
        <w:spacing w:line="360" w:lineRule="auto"/>
        <w:jc w:val="both"/>
        <w:rPr>
          <w:rFonts w:asciiTheme="minorHAnsi" w:hAnsiTheme="minorHAnsi"/>
          <w:color w:val="000000" w:themeColor="text1"/>
        </w:rPr>
      </w:pPr>
    </w:p>
    <w:p w14:paraId="130E9A03" w14:textId="7765030B" w:rsidR="0017603D" w:rsidRPr="001A2766" w:rsidRDefault="0017603D" w:rsidP="001A2766">
      <w:pPr>
        <w:spacing w:line="360" w:lineRule="auto"/>
        <w:jc w:val="both"/>
        <w:rPr>
          <w:rFonts w:asciiTheme="minorHAnsi" w:hAnsiTheme="minorHAnsi" w:cs="Arial"/>
          <w:color w:val="000000" w:themeColor="text1"/>
          <w:sz w:val="21"/>
          <w:szCs w:val="21"/>
          <w:shd w:val="clear" w:color="auto" w:fill="FFFFFF"/>
        </w:rPr>
      </w:pPr>
      <w:r w:rsidRPr="001A2766">
        <w:rPr>
          <w:rFonts w:asciiTheme="minorHAnsi" w:hAnsiTheme="minorHAnsi"/>
          <w:color w:val="000000" w:themeColor="text1"/>
        </w:rPr>
        <w:t xml:space="preserve">BamH1 is a restriction endonuclease capable of recognising short DNA sequences (6 bp), which allows for specific cleavage at restriction sites. This particular restriction enzyme binds at the </w:t>
      </w:r>
      <w:r w:rsidRPr="001A2766">
        <w:rPr>
          <w:rFonts w:asciiTheme="minorHAnsi" w:hAnsiTheme="minorHAnsi" w:cs="Arial"/>
          <w:color w:val="000000" w:themeColor="text1"/>
          <w:sz w:val="21"/>
          <w:szCs w:val="21"/>
          <w:shd w:val="clear" w:color="auto" w:fill="FFFFFF"/>
        </w:rPr>
        <w:t xml:space="preserve">5'-GGATCC-3' recognition sequence. </w:t>
      </w:r>
      <w:r w:rsidR="00BD24E5" w:rsidRPr="001A2766">
        <w:rPr>
          <w:rFonts w:asciiTheme="minorHAnsi" w:hAnsiTheme="minorHAnsi" w:cs="Arial"/>
          <w:color w:val="000000" w:themeColor="text1"/>
          <w:sz w:val="21"/>
          <w:szCs w:val="21"/>
          <w:shd w:val="clear" w:color="auto" w:fill="FFFFFF"/>
        </w:rPr>
        <w:t xml:space="preserve">One </w:t>
      </w:r>
      <w:proofErr w:type="spellStart"/>
      <w:r w:rsidR="00BD24E5" w:rsidRPr="001A2766">
        <w:rPr>
          <w:rFonts w:asciiTheme="minorHAnsi" w:hAnsiTheme="minorHAnsi" w:cs="Arial"/>
          <w:color w:val="000000" w:themeColor="text1"/>
          <w:sz w:val="21"/>
          <w:szCs w:val="21"/>
          <w:shd w:val="clear" w:color="auto" w:fill="FFFFFF"/>
        </w:rPr>
        <w:t>BamHI</w:t>
      </w:r>
      <w:proofErr w:type="spellEnd"/>
      <w:r w:rsidR="00BD24E5" w:rsidRPr="001A2766">
        <w:rPr>
          <w:rFonts w:asciiTheme="minorHAnsi" w:hAnsiTheme="minorHAnsi" w:cs="Arial"/>
          <w:color w:val="000000" w:themeColor="text1"/>
          <w:sz w:val="21"/>
          <w:szCs w:val="21"/>
          <w:shd w:val="clear" w:color="auto" w:fill="FFFFFF"/>
        </w:rPr>
        <w:t xml:space="preserve"> </w:t>
      </w:r>
      <w:proofErr w:type="spellStart"/>
      <w:r w:rsidR="00BD24E5" w:rsidRPr="001A2766">
        <w:rPr>
          <w:rFonts w:asciiTheme="minorHAnsi" w:hAnsiTheme="minorHAnsi" w:cs="Arial"/>
          <w:color w:val="000000" w:themeColor="text1"/>
          <w:sz w:val="21"/>
          <w:szCs w:val="21"/>
          <w:shd w:val="clear" w:color="auto" w:fill="FFFFFF"/>
        </w:rPr>
        <w:t>recignition</w:t>
      </w:r>
      <w:proofErr w:type="spellEnd"/>
      <w:r w:rsidR="00BD24E5" w:rsidRPr="001A2766">
        <w:rPr>
          <w:rFonts w:asciiTheme="minorHAnsi" w:hAnsiTheme="minorHAnsi" w:cs="Arial"/>
          <w:color w:val="000000" w:themeColor="text1"/>
          <w:sz w:val="21"/>
          <w:szCs w:val="21"/>
          <w:shd w:val="clear" w:color="auto" w:fill="FFFFFF"/>
        </w:rPr>
        <w:t xml:space="preserve"> sequence is found. </w:t>
      </w:r>
    </w:p>
    <w:p w14:paraId="32371C3D" w14:textId="4C418D07" w:rsidR="00B45D3B" w:rsidRPr="001A2766" w:rsidRDefault="00B45D3B" w:rsidP="001A2766">
      <w:pPr>
        <w:spacing w:line="360" w:lineRule="auto"/>
        <w:jc w:val="both"/>
        <w:rPr>
          <w:rFonts w:asciiTheme="minorHAnsi" w:hAnsiTheme="minorHAnsi"/>
          <w:color w:val="000000" w:themeColor="text1"/>
        </w:rPr>
      </w:pPr>
    </w:p>
    <w:p w14:paraId="07431E04" w14:textId="432C254D" w:rsidR="0017603D" w:rsidRPr="001A2766" w:rsidRDefault="00EC5411" w:rsidP="001A2766">
      <w:pPr>
        <w:spacing w:line="360" w:lineRule="auto"/>
        <w:jc w:val="both"/>
        <w:rPr>
          <w:rFonts w:asciiTheme="minorHAnsi" w:hAnsiTheme="minorHAnsi"/>
          <w:color w:val="000000" w:themeColor="text1"/>
        </w:rPr>
      </w:pPr>
      <w:r w:rsidRPr="001A2766">
        <w:rPr>
          <w:rFonts w:asciiTheme="minorHAnsi" w:hAnsiTheme="minorHAnsi"/>
          <w:color w:val="000000" w:themeColor="text1"/>
          <w:highlight w:val="red"/>
        </w:rPr>
        <w:t>Add fig</w:t>
      </w:r>
    </w:p>
    <w:p w14:paraId="0990585F" w14:textId="2CA4EBDD" w:rsidR="00B45D3B" w:rsidRPr="001A2766" w:rsidRDefault="00B45D3B" w:rsidP="001A2766">
      <w:pPr>
        <w:spacing w:line="360" w:lineRule="auto"/>
        <w:jc w:val="both"/>
        <w:rPr>
          <w:rFonts w:asciiTheme="minorHAnsi" w:hAnsiTheme="minorHAnsi"/>
          <w:color w:val="000000" w:themeColor="text1"/>
        </w:rPr>
      </w:pPr>
    </w:p>
    <w:p w14:paraId="019AED29" w14:textId="0C61CE66" w:rsidR="00B45D3B" w:rsidRPr="001A2766" w:rsidRDefault="00B45D3B" w:rsidP="001A2766">
      <w:pPr>
        <w:spacing w:line="360" w:lineRule="auto"/>
        <w:jc w:val="both"/>
        <w:rPr>
          <w:rFonts w:asciiTheme="minorHAnsi" w:hAnsiTheme="minorHAnsi"/>
          <w:color w:val="000000" w:themeColor="text1"/>
        </w:rPr>
      </w:pPr>
    </w:p>
    <w:p w14:paraId="2F88FDA9" w14:textId="1E6BB90E" w:rsidR="00B45D3B" w:rsidRPr="001A2766" w:rsidRDefault="00B45D3B" w:rsidP="001A2766">
      <w:pPr>
        <w:spacing w:line="360" w:lineRule="auto"/>
        <w:jc w:val="both"/>
        <w:rPr>
          <w:rFonts w:asciiTheme="minorHAnsi" w:hAnsiTheme="minorHAnsi"/>
          <w:color w:val="000000" w:themeColor="text1"/>
        </w:rPr>
      </w:pPr>
    </w:p>
    <w:p w14:paraId="357805FA" w14:textId="77777777" w:rsidR="00725AF2" w:rsidRPr="001A2766" w:rsidRDefault="00725AF2" w:rsidP="001A2766">
      <w:pPr>
        <w:spacing w:line="360" w:lineRule="auto"/>
        <w:jc w:val="both"/>
        <w:rPr>
          <w:rFonts w:asciiTheme="minorHAnsi" w:hAnsiTheme="minorHAnsi"/>
          <w:color w:val="000000" w:themeColor="text1"/>
        </w:rPr>
      </w:pPr>
    </w:p>
    <w:p w14:paraId="6BD49C7C" w14:textId="72ADDA17" w:rsidR="00725AF2" w:rsidRPr="001A2766" w:rsidRDefault="00725AF2" w:rsidP="001A2766">
      <w:pPr>
        <w:spacing w:line="360" w:lineRule="auto"/>
        <w:jc w:val="both"/>
        <w:rPr>
          <w:rFonts w:asciiTheme="minorHAnsi" w:hAnsiTheme="minorHAnsi"/>
          <w:color w:val="000000" w:themeColor="text1"/>
        </w:rPr>
      </w:pPr>
    </w:p>
    <w:p w14:paraId="27278FB2" w14:textId="61F3D952" w:rsidR="00725AF2" w:rsidRPr="001A2766" w:rsidRDefault="006C4E10" w:rsidP="001A2766">
      <w:pPr>
        <w:pStyle w:val="Heading2"/>
        <w:spacing w:line="360" w:lineRule="auto"/>
        <w:jc w:val="both"/>
        <w:rPr>
          <w:rFonts w:asciiTheme="minorHAnsi" w:hAnsiTheme="minorHAnsi"/>
          <w:color w:val="000000" w:themeColor="text1"/>
        </w:rPr>
      </w:pPr>
      <w:r w:rsidRPr="001A2766">
        <w:rPr>
          <w:rFonts w:asciiTheme="minorHAnsi" w:hAnsiTheme="minorHAnsi"/>
          <w:color w:val="000000" w:themeColor="text1"/>
        </w:rPr>
        <w:t xml:space="preserve">3.1.3 BamH1 restriction digest </w:t>
      </w:r>
    </w:p>
    <w:p w14:paraId="23553F36" w14:textId="21CD0442" w:rsidR="001E6DEC" w:rsidRPr="001A2766" w:rsidRDefault="001E6DEC" w:rsidP="001A2766">
      <w:pPr>
        <w:spacing w:line="360" w:lineRule="auto"/>
        <w:jc w:val="both"/>
        <w:rPr>
          <w:rFonts w:asciiTheme="minorHAnsi" w:hAnsiTheme="minorHAnsi"/>
          <w:color w:val="000000" w:themeColor="text1"/>
        </w:rPr>
      </w:pPr>
    </w:p>
    <w:p w14:paraId="3A64B006" w14:textId="698E431E" w:rsidR="001E6DEC" w:rsidRPr="001A2766" w:rsidRDefault="001E6DEC" w:rsidP="001A2766">
      <w:pPr>
        <w:spacing w:line="360" w:lineRule="auto"/>
        <w:jc w:val="both"/>
        <w:rPr>
          <w:rFonts w:asciiTheme="minorHAnsi" w:hAnsiTheme="minorHAnsi"/>
          <w:color w:val="000000" w:themeColor="text1"/>
        </w:rPr>
      </w:pPr>
    </w:p>
    <w:p w14:paraId="6C9EAE60" w14:textId="23077D28" w:rsidR="00475173" w:rsidRPr="001A2766" w:rsidRDefault="00475173" w:rsidP="001A2766">
      <w:pPr>
        <w:pStyle w:val="Heading4"/>
        <w:spacing w:line="360" w:lineRule="auto"/>
        <w:jc w:val="both"/>
        <w:rPr>
          <w:rFonts w:asciiTheme="minorHAnsi" w:hAnsiTheme="minorHAnsi"/>
          <w:color w:val="000000" w:themeColor="text1"/>
        </w:rPr>
      </w:pPr>
      <w:bookmarkStart w:id="79" w:name="_Toc60561274"/>
    </w:p>
    <w:p w14:paraId="515CDC79" w14:textId="7513BD4A" w:rsidR="001E6DEC" w:rsidRPr="001A2766" w:rsidRDefault="001E6DEC" w:rsidP="001A2766">
      <w:pPr>
        <w:spacing w:line="360" w:lineRule="auto"/>
        <w:jc w:val="both"/>
        <w:rPr>
          <w:rFonts w:asciiTheme="minorHAnsi" w:hAnsiTheme="minorHAnsi"/>
          <w:color w:val="000000" w:themeColor="text1"/>
        </w:rPr>
      </w:pPr>
    </w:p>
    <w:p w14:paraId="24E07951" w14:textId="2E96669A" w:rsidR="001E6DEC" w:rsidRPr="001A2766" w:rsidRDefault="001E6DEC" w:rsidP="001A2766">
      <w:pPr>
        <w:spacing w:line="360" w:lineRule="auto"/>
        <w:jc w:val="both"/>
        <w:rPr>
          <w:rFonts w:asciiTheme="minorHAnsi" w:hAnsiTheme="minorHAnsi"/>
          <w:color w:val="000000" w:themeColor="text1"/>
        </w:rPr>
      </w:pPr>
    </w:p>
    <w:p w14:paraId="1873243F" w14:textId="65F50903" w:rsidR="001E6DEC" w:rsidRPr="001A2766" w:rsidRDefault="004B4B06" w:rsidP="001A2766">
      <w:pPr>
        <w:spacing w:line="360" w:lineRule="auto"/>
        <w:jc w:val="both"/>
        <w:rPr>
          <w:rFonts w:asciiTheme="minorHAnsi" w:hAnsiTheme="minorHAnsi"/>
          <w:color w:val="000000" w:themeColor="text1"/>
        </w:rPr>
      </w:pPr>
      <w:r w:rsidRPr="001A2766">
        <w:rPr>
          <w:rFonts w:asciiTheme="minorHAnsi" w:hAnsiTheme="minorHAnsi"/>
          <w:color w:val="000000" w:themeColor="text1"/>
        </w:rPr>
        <w:lastRenderedPageBreak/>
        <w:drawing>
          <wp:anchor distT="0" distB="0" distL="114300" distR="114300" simplePos="0" relativeHeight="251745280" behindDoc="0" locked="0" layoutInCell="1" allowOverlap="1" wp14:anchorId="3A91F21F" wp14:editId="49D0A8FF">
            <wp:simplePos x="0" y="0"/>
            <wp:positionH relativeFrom="column">
              <wp:posOffset>619432</wp:posOffset>
            </wp:positionH>
            <wp:positionV relativeFrom="paragraph">
              <wp:posOffset>289580</wp:posOffset>
            </wp:positionV>
            <wp:extent cx="3224981" cy="3234772"/>
            <wp:effectExtent l="0" t="0" r="1270" b="3810"/>
            <wp:wrapTopAndBottom/>
            <wp:docPr id="4" name="Content Placeholder 4" descr="A picture containing text, night sky&#10;&#10;Description automatically generated">
              <a:extLst xmlns:a="http://schemas.openxmlformats.org/drawingml/2006/main">
                <a:ext uri="{FF2B5EF4-FFF2-40B4-BE49-F238E27FC236}">
                  <a16:creationId xmlns:a16="http://schemas.microsoft.com/office/drawing/2014/main" id="{6C2AF6AD-569E-644C-9FA3-0013CD343B6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ntent Placeholder 4" descr="A picture containing text, night sky&#10;&#10;Description automatically generated">
                      <a:extLst>
                        <a:ext uri="{FF2B5EF4-FFF2-40B4-BE49-F238E27FC236}">
                          <a16:creationId xmlns:a16="http://schemas.microsoft.com/office/drawing/2014/main" id="{6C2AF6AD-569E-644C-9FA3-0013CD343B62}"/>
                        </a:ext>
                      </a:extLst>
                    </pic:cNvPr>
                    <pic:cNvPicPr>
                      <a:picLocks noChangeAspect="1"/>
                    </pic:cNvPicPr>
                  </pic:nvPicPr>
                  <pic:blipFill rotWithShape="1">
                    <a:blip r:embed="rId30">
                      <a:grayscl/>
                      <a:alphaModFix/>
                      <a:extLst>
                        <a:ext uri="{BEBA8EAE-BF5A-486C-A8C5-ECC9F3942E4B}">
                          <a14:imgProps xmlns:a14="http://schemas.microsoft.com/office/drawing/2010/main">
                            <a14:imgLayer r:embed="rId31">
                              <a14:imgEffect>
                                <a14:colorTemperature colorTemp="1500"/>
                              </a14:imgEffect>
                              <a14:imgEffect>
                                <a14:saturation sat="253000"/>
                              </a14:imgEffect>
                              <a14:imgEffect>
                                <a14:brightnessContrast contrast="-40000"/>
                              </a14:imgEffect>
                            </a14:imgLayer>
                          </a14:imgProps>
                        </a:ext>
                      </a:extLst>
                    </a:blip>
                    <a:srcRect l="18997" t="3458" r="45356" b="46710"/>
                    <a:stretch/>
                  </pic:blipFill>
                  <pic:spPr bwMode="auto">
                    <a:xfrm>
                      <a:off x="0" y="0"/>
                      <a:ext cx="3224981" cy="323477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A2766">
        <w:rPr>
          <w:rFonts w:asciiTheme="minorHAnsi" w:hAnsiTheme="minorHAnsi"/>
          <w:color w:val="000000" w:themeColor="text1"/>
        </w:rPr>
        <mc:AlternateContent>
          <mc:Choice Requires="wps">
            <w:drawing>
              <wp:anchor distT="0" distB="0" distL="114300" distR="114300" simplePos="0" relativeHeight="251746304" behindDoc="0" locked="0" layoutInCell="1" allowOverlap="1" wp14:anchorId="54CE8D60" wp14:editId="64F01E2B">
                <wp:simplePos x="0" y="0"/>
                <wp:positionH relativeFrom="column">
                  <wp:posOffset>270735</wp:posOffset>
                </wp:positionH>
                <wp:positionV relativeFrom="paragraph">
                  <wp:posOffset>3074342</wp:posOffset>
                </wp:positionV>
                <wp:extent cx="476250" cy="368935"/>
                <wp:effectExtent l="0" t="0" r="0" b="0"/>
                <wp:wrapTopAndBottom/>
                <wp:docPr id="80" name="TextBox 21"/>
                <wp:cNvGraphicFramePr xmlns:a="http://schemas.openxmlformats.org/drawingml/2006/main"/>
                <a:graphic xmlns:a="http://schemas.openxmlformats.org/drawingml/2006/main">
                  <a:graphicData uri="http://schemas.microsoft.com/office/word/2010/wordprocessingShape">
                    <wps:wsp>
                      <wps:cNvSpPr txBox="1"/>
                      <wps:spPr>
                        <a:xfrm>
                          <a:off x="0" y="0"/>
                          <a:ext cx="476250" cy="368935"/>
                        </a:xfrm>
                        <a:prstGeom prst="rect">
                          <a:avLst/>
                        </a:prstGeom>
                        <a:noFill/>
                      </wps:spPr>
                      <wps:txbx>
                        <w:txbxContent>
                          <w:p w14:paraId="1CCE4DD0" w14:textId="77777777" w:rsidR="001A2766" w:rsidRPr="001E6DEC" w:rsidRDefault="001A2766" w:rsidP="001E6DEC">
                            <w:r w:rsidRPr="001E6DEC">
                              <w:rPr>
                                <w:rFonts w:asciiTheme="minorHAnsi" w:hAnsi="Calibri" w:cstheme="minorBidi"/>
                                <w:color w:val="000000" w:themeColor="text1"/>
                                <w:kern w:val="24"/>
                                <w:lang w:val="en-US"/>
                              </w:rPr>
                              <w:t>0.5</w:t>
                            </w:r>
                          </w:p>
                        </w:txbxContent>
                      </wps:txbx>
                      <wps:bodyPr wrap="none" rtlCol="0">
                        <a:spAutoFit/>
                      </wps:bodyPr>
                    </wps:wsp>
                  </a:graphicData>
                </a:graphic>
              </wp:anchor>
            </w:drawing>
          </mc:Choice>
          <mc:Fallback>
            <w:pict>
              <v:shape w14:anchorId="54CE8D60" id="TextBox 21" o:spid="_x0000_s1063" type="#_x0000_t202" style="position:absolute;left:0;text-align:left;margin-left:21.3pt;margin-top:242.05pt;width:37.5pt;height:29.05pt;z-index:25174630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" filled="f" stroked="f">
                <v:textbox style="mso-fit-shape-to-text:t">
                  <w:txbxContent>
                    <w:p w14:paraId="1CCE4DD0" w14:textId="77777777" w:rsidR="001A2766" w:rsidRPr="001E6DEC" w:rsidRDefault="001A2766" w:rsidP="001E6DEC">
                      <w:r w:rsidRPr="001E6DEC">
                        <w:rPr>
                          <w:rFonts w:asciiTheme="minorHAnsi" w:hAnsi="Calibri" w:cstheme="minorBidi"/>
                          <w:color w:val="000000" w:themeColor="text1"/>
                          <w:kern w:val="24"/>
                          <w:lang w:val="en-US"/>
                        </w:rPr>
                        <w:t>0.5</w:t>
                      </w:r>
                    </w:p>
                  </w:txbxContent>
                </v:textbox>
                <w10:wrap type="topAndBottom"/>
              </v:shape>
            </w:pict>
          </mc:Fallback>
        </mc:AlternateContent>
      </w:r>
      <w:r w:rsidRPr="001A2766">
        <w:rPr>
          <w:rFonts w:asciiTheme="minorHAnsi" w:hAnsiTheme="minorHAnsi"/>
          <w:color w:val="000000" w:themeColor="text1"/>
        </w:rPr>
        <mc:AlternateContent>
          <mc:Choice Requires="wps">
            <w:drawing>
              <wp:anchor distT="0" distB="0" distL="114300" distR="114300" simplePos="0" relativeHeight="251747328" behindDoc="0" locked="0" layoutInCell="1" allowOverlap="1" wp14:anchorId="44BF5039" wp14:editId="6AC24829">
                <wp:simplePos x="0" y="0"/>
                <wp:positionH relativeFrom="column">
                  <wp:posOffset>275734</wp:posOffset>
                </wp:positionH>
                <wp:positionV relativeFrom="paragraph">
                  <wp:posOffset>2245605</wp:posOffset>
                </wp:positionV>
                <wp:extent cx="402590" cy="385445"/>
                <wp:effectExtent l="0" t="0" r="0" b="0"/>
                <wp:wrapTopAndBottom/>
                <wp:docPr id="81" name="TextBox 22"/>
                <wp:cNvGraphicFramePr xmlns:a="http://schemas.openxmlformats.org/drawingml/2006/main"/>
                <a:graphic xmlns:a="http://schemas.openxmlformats.org/drawingml/2006/main">
                  <a:graphicData uri="http://schemas.microsoft.com/office/word/2010/wordprocessingShape">
                    <wps:wsp>
                      <wps:cNvSpPr txBox="1"/>
                      <wps:spPr>
                        <a:xfrm>
                          <a:off x="0" y="0"/>
                          <a:ext cx="402590" cy="385445"/>
                        </a:xfrm>
                        <a:prstGeom prst="rect">
                          <a:avLst/>
                        </a:prstGeom>
                        <a:noFill/>
                      </wps:spPr>
                      <wps:txbx>
                        <w:txbxContent>
                          <w:p w14:paraId="318BD9D6" w14:textId="77777777" w:rsidR="001A2766" w:rsidRPr="001E6DEC" w:rsidRDefault="001A2766" w:rsidP="001E6DEC">
                            <w:r w:rsidRPr="001E6DEC">
                              <w:rPr>
                                <w:rFonts w:asciiTheme="minorHAnsi" w:hAnsi="Calibri" w:cstheme="minorBidi"/>
                                <w:color w:val="000000" w:themeColor="text1"/>
                                <w:kern w:val="24"/>
                                <w:lang w:val="en-US"/>
                              </w:rPr>
                              <w:t>1.0</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44BF5039" id="TextBox 22" o:spid="_x0000_s1064" type="#_x0000_t202" style="position:absolute;left:0;text-align:left;margin-left:21.7pt;margin-top:176.8pt;width:31.7pt;height:30.3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" filled="f" stroked="f">
                <v:textbox>
                  <w:txbxContent>
                    <w:p w14:paraId="318BD9D6" w14:textId="77777777" w:rsidR="001A2766" w:rsidRPr="001E6DEC" w:rsidRDefault="001A2766" w:rsidP="001E6DEC">
                      <w:r w:rsidRPr="001E6DEC">
                        <w:rPr>
                          <w:rFonts w:asciiTheme="minorHAnsi" w:hAnsi="Calibri" w:cstheme="minorBidi"/>
                          <w:color w:val="000000" w:themeColor="text1"/>
                          <w:kern w:val="24"/>
                          <w:lang w:val="en-US"/>
                        </w:rPr>
                        <w:t>1.0</w:t>
                      </w:r>
                    </w:p>
                  </w:txbxContent>
                </v:textbox>
                <w10:wrap type="topAndBottom"/>
              </v:shape>
            </w:pict>
          </mc:Fallback>
        </mc:AlternateContent>
      </w:r>
      <w:r w:rsidRPr="001A2766">
        <w:rPr>
          <w:rFonts w:asciiTheme="minorHAnsi" w:hAnsiTheme="minorHAnsi"/>
          <w:color w:val="000000" w:themeColor="text1"/>
        </w:rPr>
        <mc:AlternateContent>
          <mc:Choice Requires="wps">
            <w:drawing>
              <wp:anchor distT="0" distB="0" distL="114300" distR="114300" simplePos="0" relativeHeight="251748352" behindDoc="0" locked="0" layoutInCell="1" allowOverlap="1" wp14:anchorId="07FC256A" wp14:editId="3A57465B">
                <wp:simplePos x="0" y="0"/>
                <wp:positionH relativeFrom="column">
                  <wp:posOffset>267335</wp:posOffset>
                </wp:positionH>
                <wp:positionV relativeFrom="paragraph">
                  <wp:posOffset>1732280</wp:posOffset>
                </wp:positionV>
                <wp:extent cx="476250" cy="368935"/>
                <wp:effectExtent l="0" t="0" r="0" b="0"/>
                <wp:wrapTopAndBottom/>
                <wp:docPr id="84" name="TextBox 24"/>
                <wp:cNvGraphicFramePr xmlns:a="http://schemas.openxmlformats.org/drawingml/2006/main"/>
                <a:graphic xmlns:a="http://schemas.openxmlformats.org/drawingml/2006/main">
                  <a:graphicData uri="http://schemas.microsoft.com/office/word/2010/wordprocessingShape">
                    <wps:wsp>
                      <wps:cNvSpPr txBox="1"/>
                      <wps:spPr>
                        <a:xfrm>
                          <a:off x="0" y="0"/>
                          <a:ext cx="476250" cy="368935"/>
                        </a:xfrm>
                        <a:prstGeom prst="rect">
                          <a:avLst/>
                        </a:prstGeom>
                        <a:noFill/>
                      </wps:spPr>
                      <wps:txbx>
                        <w:txbxContent>
                          <w:p w14:paraId="5D30C633" w14:textId="24E92693" w:rsidR="001A2766" w:rsidRPr="001E6DEC" w:rsidRDefault="001A2766" w:rsidP="001E6DEC">
                            <w:r>
                              <w:rPr>
                                <w:rFonts w:asciiTheme="minorHAnsi" w:hAnsi="Calibri" w:cstheme="minorBidi"/>
                                <w:color w:val="000000" w:themeColor="text1"/>
                                <w:kern w:val="24"/>
                                <w:lang w:val="en-US"/>
                              </w:rPr>
                              <w:t>3</w:t>
                            </w:r>
                            <w:r w:rsidRPr="001E6DEC">
                              <w:rPr>
                                <w:rFonts w:asciiTheme="minorHAnsi" w:hAnsi="Calibri" w:cstheme="minorBidi"/>
                                <w:color w:val="000000" w:themeColor="text1"/>
                                <w:kern w:val="24"/>
                                <w:lang w:val="en-US"/>
                              </w:rPr>
                              <w:t>.0</w:t>
                            </w:r>
                          </w:p>
                        </w:txbxContent>
                      </wps:txbx>
                      <wps:bodyPr wrap="none" rtlCol="0">
                        <a:spAutoFit/>
                      </wps:bodyPr>
                    </wps:wsp>
                  </a:graphicData>
                </a:graphic>
              </wp:anchor>
            </w:drawing>
          </mc:Choice>
          <mc:Fallback>
            <w:pict>
              <v:shape w14:anchorId="07FC256A" id="TextBox 24" o:spid="_x0000_s1065" type="#_x0000_t202" style="position:absolute;left:0;text-align:left;margin-left:21.05pt;margin-top:136.4pt;width:37.5pt;height:29.05pt;z-index:25174835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" filled="f" stroked="f">
                <v:textbox style="mso-fit-shape-to-text:t">
                  <w:txbxContent>
                    <w:p w14:paraId="5D30C633" w14:textId="24E92693" w:rsidR="001A2766" w:rsidRPr="001E6DEC" w:rsidRDefault="001A2766" w:rsidP="001E6DEC">
                      <w:r>
                        <w:rPr>
                          <w:rFonts w:asciiTheme="minorHAnsi" w:hAnsi="Calibri" w:cstheme="minorBidi"/>
                          <w:color w:val="000000" w:themeColor="text1"/>
                          <w:kern w:val="24"/>
                          <w:lang w:val="en-US"/>
                        </w:rPr>
                        <w:t>3</w:t>
                      </w:r>
                      <w:r w:rsidRPr="001E6DEC">
                        <w:rPr>
                          <w:rFonts w:asciiTheme="minorHAnsi" w:hAnsi="Calibri" w:cstheme="minorBidi"/>
                          <w:color w:val="000000" w:themeColor="text1"/>
                          <w:kern w:val="24"/>
                          <w:lang w:val="en-US"/>
                        </w:rPr>
                        <w:t>.0</w:t>
                      </w:r>
                    </w:p>
                  </w:txbxContent>
                </v:textbox>
                <w10:wrap type="topAndBottom"/>
              </v:shape>
            </w:pict>
          </mc:Fallback>
        </mc:AlternateContent>
      </w:r>
      <w:r w:rsidR="001E6DEC" w:rsidRPr="001A2766">
        <w:rPr>
          <w:rFonts w:asciiTheme="minorHAnsi" w:hAnsiTheme="minorHAnsi"/>
          <w:color w:val="000000" w:themeColor="text1"/>
        </w:rPr>
        <mc:AlternateContent>
          <mc:Choice Requires="wps">
            <w:drawing>
              <wp:anchor distT="0" distB="0" distL="114300" distR="114300" simplePos="0" relativeHeight="251750400" behindDoc="0" locked="0" layoutInCell="1" allowOverlap="1" wp14:anchorId="1337E450" wp14:editId="4132D565">
                <wp:simplePos x="0" y="0"/>
                <wp:positionH relativeFrom="column">
                  <wp:posOffset>189906</wp:posOffset>
                </wp:positionH>
                <wp:positionV relativeFrom="paragraph">
                  <wp:posOffset>1213260</wp:posOffset>
                </wp:positionV>
                <wp:extent cx="593090" cy="368935"/>
                <wp:effectExtent l="0" t="0" r="0" b="0"/>
                <wp:wrapTopAndBottom/>
                <wp:docPr id="91" name="TextBox 28"/>
                <wp:cNvGraphicFramePr xmlns:a="http://schemas.openxmlformats.org/drawingml/2006/main"/>
                <a:graphic xmlns:a="http://schemas.openxmlformats.org/drawingml/2006/main">
                  <a:graphicData uri="http://schemas.microsoft.com/office/word/2010/wordprocessingShape">
                    <wps:wsp>
                      <wps:cNvSpPr txBox="1"/>
                      <wps:spPr>
                        <a:xfrm>
                          <a:off x="0" y="0"/>
                          <a:ext cx="593090" cy="368935"/>
                        </a:xfrm>
                        <a:prstGeom prst="rect">
                          <a:avLst/>
                        </a:prstGeom>
                        <a:noFill/>
                      </wps:spPr>
                      <wps:txbx>
                        <w:txbxContent>
                          <w:p w14:paraId="6615C8A9" w14:textId="77777777" w:rsidR="001A2766" w:rsidRPr="001E6DEC" w:rsidRDefault="001A2766" w:rsidP="001E6DEC">
                            <w:r w:rsidRPr="001E6DEC">
                              <w:rPr>
                                <w:rFonts w:asciiTheme="minorHAnsi" w:hAnsi="Calibri" w:cstheme="minorBidi"/>
                                <w:color w:val="000000" w:themeColor="text1"/>
                                <w:kern w:val="24"/>
                                <w:lang w:val="en-US"/>
                              </w:rPr>
                              <w:t>10.0</w:t>
                            </w:r>
                          </w:p>
                        </w:txbxContent>
                      </wps:txbx>
                      <wps:bodyPr wrap="none" rtlCol="0">
                        <a:spAutoFit/>
                      </wps:bodyPr>
                    </wps:wsp>
                  </a:graphicData>
                </a:graphic>
              </wp:anchor>
            </w:drawing>
          </mc:Choice>
          <mc:Fallback>
            <w:pict>
              <v:shape w14:anchorId="1337E450" id="TextBox 28" o:spid="_x0000_s1066" type="#_x0000_t202" style="position:absolute;left:0;text-align:left;margin-left:14.95pt;margin-top:95.55pt;width:46.7pt;height:29.05pt;z-index:25175040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" filled="f" stroked="f">
                <v:textbox style="mso-fit-shape-to-text:t">
                  <w:txbxContent>
                    <w:p w14:paraId="6615C8A9" w14:textId="77777777" w:rsidR="001A2766" w:rsidRPr="001E6DEC" w:rsidRDefault="001A2766" w:rsidP="001E6DEC">
                      <w:r w:rsidRPr="001E6DEC">
                        <w:rPr>
                          <w:rFonts w:asciiTheme="minorHAnsi" w:hAnsi="Calibri" w:cstheme="minorBidi"/>
                          <w:color w:val="000000" w:themeColor="text1"/>
                          <w:kern w:val="24"/>
                          <w:lang w:val="en-US"/>
                        </w:rPr>
                        <w:t>10.0</w:t>
                      </w:r>
                    </w:p>
                  </w:txbxContent>
                </v:textbox>
                <w10:wrap type="topAndBottom"/>
              </v:shape>
            </w:pict>
          </mc:Fallback>
        </mc:AlternateContent>
      </w:r>
      <w:r w:rsidR="001E6DEC" w:rsidRPr="001A2766">
        <w:rPr>
          <w:rFonts w:asciiTheme="minorHAnsi" w:hAnsiTheme="minorHAnsi"/>
          <w:color w:val="000000" w:themeColor="text1"/>
        </w:rPr>
        <mc:AlternateContent>
          <mc:Choice Requires="wps">
            <w:drawing>
              <wp:anchor distT="0" distB="0" distL="114300" distR="114300" simplePos="0" relativeHeight="251751424" behindDoc="0" locked="0" layoutInCell="1" allowOverlap="1" wp14:anchorId="1466A8B0" wp14:editId="56315058">
                <wp:simplePos x="0" y="0"/>
                <wp:positionH relativeFrom="column">
                  <wp:posOffset>34331</wp:posOffset>
                </wp:positionH>
                <wp:positionV relativeFrom="paragraph">
                  <wp:posOffset>688401</wp:posOffset>
                </wp:positionV>
                <wp:extent cx="560070" cy="368935"/>
                <wp:effectExtent l="0" t="0" r="0" b="0"/>
                <wp:wrapTopAndBottom/>
                <wp:docPr id="92" name="TextBox 29"/>
                <wp:cNvGraphicFramePr xmlns:a="http://schemas.openxmlformats.org/drawingml/2006/main"/>
                <a:graphic xmlns:a="http://schemas.openxmlformats.org/drawingml/2006/main">
                  <a:graphicData uri="http://schemas.microsoft.com/office/word/2010/wordprocessingShape">
                    <wps:wsp>
                      <wps:cNvSpPr txBox="1"/>
                      <wps:spPr>
                        <a:xfrm>
                          <a:off x="0" y="0"/>
                          <a:ext cx="560070" cy="368935"/>
                        </a:xfrm>
                        <a:prstGeom prst="rect">
                          <a:avLst/>
                        </a:prstGeom>
                        <a:noFill/>
                      </wps:spPr>
                      <wps:txbx>
                        <w:txbxContent>
                          <w:p w14:paraId="6CBFE5B7" w14:textId="77777777" w:rsidR="001A2766" w:rsidRPr="001E6DEC" w:rsidRDefault="001A2766" w:rsidP="001E6DEC">
                            <w:pPr>
                              <w:rPr>
                                <w:sz w:val="28"/>
                                <w:szCs w:val="28"/>
                              </w:rPr>
                            </w:pPr>
                            <w:proofErr w:type="spellStart"/>
                            <w:r w:rsidRPr="001E6DEC">
                              <w:rPr>
                                <w:rFonts w:asciiTheme="minorHAnsi" w:hAnsi="Calibri" w:cstheme="minorBidi"/>
                                <w:color w:val="000000" w:themeColor="text1"/>
                                <w:kern w:val="24"/>
                                <w:sz w:val="28"/>
                                <w:szCs w:val="28"/>
                                <w:lang w:val="en-US"/>
                              </w:rPr>
                              <w:t>Kb’s</w:t>
                            </w:r>
                            <w:proofErr w:type="spellEnd"/>
                          </w:p>
                        </w:txbxContent>
                      </wps:txbx>
                      <wps:bodyPr wrap="none" rtlCol="0">
                        <a:spAutoFit/>
                      </wps:bodyPr>
                    </wps:wsp>
                  </a:graphicData>
                </a:graphic>
              </wp:anchor>
            </w:drawing>
          </mc:Choice>
          <mc:Fallback>
            <w:pict>
              <v:shape w14:anchorId="1466A8B0" id="TextBox 29" o:spid="_x0000_s1067" type="#_x0000_t202" style="position:absolute;left:0;text-align:left;margin-left:2.7pt;margin-top:54.2pt;width:44.1pt;height:29.05pt;z-index:25175142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" filled="f" stroked="f">
                <v:textbox style="mso-fit-shape-to-text:t">
                  <w:txbxContent>
                    <w:p w14:paraId="6CBFE5B7" w14:textId="77777777" w:rsidR="001A2766" w:rsidRPr="001E6DEC" w:rsidRDefault="001A2766" w:rsidP="001E6DEC">
                      <w:pPr>
                        <w:rPr>
                          <w:sz w:val="28"/>
                          <w:szCs w:val="28"/>
                        </w:rPr>
                      </w:pPr>
                      <w:proofErr w:type="spellStart"/>
                      <w:r w:rsidRPr="001E6DEC">
                        <w:rPr>
                          <w:rFonts w:asciiTheme="minorHAnsi" w:hAnsi="Calibri" w:cstheme="minorBidi"/>
                          <w:color w:val="000000" w:themeColor="text1"/>
                          <w:kern w:val="24"/>
                          <w:sz w:val="28"/>
                          <w:szCs w:val="28"/>
                          <w:lang w:val="en-US"/>
                        </w:rPr>
                        <w:t>Kb’s</w:t>
                      </w:r>
                      <w:proofErr w:type="spellEnd"/>
                    </w:p>
                  </w:txbxContent>
                </v:textbox>
                <w10:wrap type="topAndBottom"/>
              </v:shape>
            </w:pict>
          </mc:Fallback>
        </mc:AlternateContent>
      </w:r>
      <w:r w:rsidR="001E6DEC" w:rsidRPr="001A2766">
        <w:rPr>
          <w:rFonts w:asciiTheme="minorHAnsi" w:hAnsiTheme="minorHAnsi"/>
          <w:color w:val="000000" w:themeColor="text1"/>
        </w:rPr>
        <mc:AlternateContent>
          <mc:Choice Requires="wps">
            <w:drawing>
              <wp:anchor distT="0" distB="0" distL="114300" distR="114300" simplePos="0" relativeHeight="251752448" behindDoc="0" locked="0" layoutInCell="1" allowOverlap="1" wp14:anchorId="6A5293BB" wp14:editId="3CE412D7">
                <wp:simplePos x="0" y="0"/>
                <wp:positionH relativeFrom="column">
                  <wp:posOffset>677668</wp:posOffset>
                </wp:positionH>
                <wp:positionV relativeFrom="paragraph">
                  <wp:posOffset>514576</wp:posOffset>
                </wp:positionV>
                <wp:extent cx="5146040" cy="320675"/>
                <wp:effectExtent l="0" t="0" r="0" b="0"/>
                <wp:wrapTopAndBottom/>
                <wp:docPr id="93" name="TextBox 30"/>
                <wp:cNvGraphicFramePr xmlns:a="http://schemas.openxmlformats.org/drawingml/2006/main"/>
                <a:graphic xmlns:a="http://schemas.openxmlformats.org/drawingml/2006/main">
                  <a:graphicData uri="http://schemas.microsoft.com/office/word/2010/wordprocessingShape">
                    <wps:wsp>
                      <wps:cNvSpPr txBox="1"/>
                      <wps:spPr>
                        <a:xfrm>
                          <a:off x="0" y="0"/>
                          <a:ext cx="5146040" cy="320675"/>
                        </a:xfrm>
                        <a:prstGeom prst="rect">
                          <a:avLst/>
                        </a:prstGeom>
                        <a:noFill/>
                      </wps:spPr>
                      <wps:txbx>
                        <w:txbxContent>
                          <w:p w14:paraId="18DC9405" w14:textId="3B3C5092" w:rsidR="001A2766" w:rsidRPr="001E6DEC" w:rsidRDefault="001A2766" w:rsidP="001E6DEC">
                            <w:pPr>
                              <w:rPr>
                                <w:sz w:val="32"/>
                                <w:szCs w:val="32"/>
                              </w:rPr>
                            </w:pPr>
                            <w:r>
                              <w:rPr>
                                <w:rFonts w:asciiTheme="minorHAnsi" w:hAnsi="Calibri" w:cstheme="minorBidi"/>
                                <w:color w:val="000000" w:themeColor="text1"/>
                                <w:kern w:val="24"/>
                                <w:sz w:val="32"/>
                                <w:szCs w:val="32"/>
                                <w:lang w:val="en-US"/>
                              </w:rPr>
                              <w:t xml:space="preserve"> </w:t>
                            </w:r>
                            <w:r w:rsidRPr="001E6DEC">
                              <w:rPr>
                                <w:rFonts w:asciiTheme="minorHAnsi" w:hAnsi="Calibri" w:cstheme="minorBidi"/>
                                <w:color w:val="000000" w:themeColor="text1"/>
                                <w:kern w:val="24"/>
                                <w:sz w:val="32"/>
                                <w:szCs w:val="32"/>
                                <w:lang w:val="en-US"/>
                              </w:rPr>
                              <w:t xml:space="preserve">   </w:t>
                            </w:r>
                            <w:r>
                              <w:rPr>
                                <w:rFonts w:asciiTheme="minorHAnsi" w:hAnsi="Calibri" w:cstheme="minorBidi"/>
                                <w:color w:val="000000" w:themeColor="text1"/>
                                <w:kern w:val="24"/>
                                <w:sz w:val="32"/>
                                <w:szCs w:val="32"/>
                                <w:lang w:val="en-US"/>
                              </w:rPr>
                              <w:t>0</w:t>
                            </w:r>
                            <w:r w:rsidRPr="001E6DEC">
                              <w:rPr>
                                <w:rFonts w:asciiTheme="minorHAnsi" w:hAnsi="Calibri" w:cstheme="minorBidi"/>
                                <w:color w:val="000000" w:themeColor="text1"/>
                                <w:kern w:val="24"/>
                                <w:sz w:val="32"/>
                                <w:szCs w:val="32"/>
                                <w:lang w:val="en-US"/>
                              </w:rPr>
                              <w:t xml:space="preserve">      1         </w:t>
                            </w:r>
                            <w:r>
                              <w:rPr>
                                <w:rFonts w:asciiTheme="minorHAnsi" w:hAnsi="Calibri" w:cstheme="minorBidi"/>
                                <w:color w:val="000000" w:themeColor="text1"/>
                                <w:kern w:val="24"/>
                                <w:sz w:val="32"/>
                                <w:szCs w:val="32"/>
                                <w:lang w:val="en-US"/>
                              </w:rPr>
                              <w:t xml:space="preserve">  </w:t>
                            </w:r>
                            <w:r w:rsidRPr="001E6DEC">
                              <w:rPr>
                                <w:rFonts w:asciiTheme="minorHAnsi" w:hAnsi="Calibri" w:cstheme="minorBidi"/>
                                <w:color w:val="000000" w:themeColor="text1"/>
                                <w:kern w:val="24"/>
                                <w:sz w:val="32"/>
                                <w:szCs w:val="32"/>
                                <w:lang w:val="en-US"/>
                              </w:rPr>
                              <w:t xml:space="preserve">2        </w:t>
                            </w:r>
                            <w:r>
                              <w:rPr>
                                <w:rFonts w:asciiTheme="minorHAnsi" w:hAnsi="Calibri" w:cstheme="minorBidi"/>
                                <w:color w:val="000000" w:themeColor="text1"/>
                                <w:kern w:val="24"/>
                                <w:sz w:val="32"/>
                                <w:szCs w:val="32"/>
                                <w:lang w:val="en-US"/>
                              </w:rPr>
                              <w:t xml:space="preserve"> </w:t>
                            </w:r>
                            <w:r w:rsidRPr="001E6DEC">
                              <w:rPr>
                                <w:rFonts w:asciiTheme="minorHAnsi" w:hAnsi="Calibri" w:cstheme="minorBidi"/>
                                <w:color w:val="000000" w:themeColor="text1"/>
                                <w:kern w:val="24"/>
                                <w:sz w:val="32"/>
                                <w:szCs w:val="32"/>
                                <w:lang w:val="en-US"/>
                              </w:rPr>
                              <w:t xml:space="preserve">3  </w:t>
                            </w:r>
                            <w:r>
                              <w:rPr>
                                <w:rFonts w:asciiTheme="minorHAnsi" w:hAnsi="Calibri" w:cstheme="minorBidi"/>
                                <w:color w:val="000000" w:themeColor="text1"/>
                                <w:kern w:val="24"/>
                                <w:sz w:val="32"/>
                                <w:szCs w:val="32"/>
                                <w:lang w:val="en-US"/>
                              </w:rPr>
                              <w:t xml:space="preserve">       </w:t>
                            </w:r>
                            <w:r w:rsidRPr="001E6DEC">
                              <w:rPr>
                                <w:rFonts w:asciiTheme="minorHAnsi" w:hAnsi="Calibri" w:cstheme="minorBidi"/>
                                <w:color w:val="000000" w:themeColor="text1"/>
                                <w:kern w:val="24"/>
                                <w:sz w:val="32"/>
                                <w:szCs w:val="32"/>
                                <w:lang w:val="en-US"/>
                              </w:rPr>
                              <w:t xml:space="preserve">4      </w:t>
                            </w:r>
                            <w:r>
                              <w:rPr>
                                <w:rFonts w:asciiTheme="minorHAnsi" w:hAnsi="Calibri" w:cstheme="minorBidi"/>
                                <w:color w:val="000000" w:themeColor="text1"/>
                                <w:kern w:val="24"/>
                                <w:sz w:val="32"/>
                                <w:szCs w:val="32"/>
                                <w:lang w:val="en-US"/>
                              </w:rPr>
                              <w:t xml:space="preserve">  </w:t>
                            </w:r>
                            <w:r w:rsidRPr="001E6DEC">
                              <w:rPr>
                                <w:rFonts w:asciiTheme="minorHAnsi" w:hAnsi="Calibri" w:cstheme="minorBidi"/>
                                <w:color w:val="000000" w:themeColor="text1"/>
                                <w:kern w:val="24"/>
                                <w:sz w:val="32"/>
                                <w:szCs w:val="32"/>
                                <w:lang w:val="en-US"/>
                              </w:rPr>
                              <w:t xml:space="preserve">5         </w:t>
                            </w:r>
                            <w:r>
                              <w:rPr>
                                <w:rFonts w:asciiTheme="minorHAnsi" w:hAnsi="Calibri" w:cstheme="minorBidi"/>
                                <w:color w:val="000000" w:themeColor="text1"/>
                                <w:kern w:val="24"/>
                                <w:sz w:val="32"/>
                                <w:szCs w:val="32"/>
                                <w:lang w:val="en-US"/>
                              </w:rPr>
                              <w:t xml:space="preserve"> </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6A5293BB" id="TextBox 30" o:spid="_x0000_s1068" type="#_x0000_t202" style="position:absolute;left:0;text-align:left;margin-left:53.35pt;margin-top:40.5pt;width:405.2pt;height:25.2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" filled="f" stroked="f">
                <v:textbox>
                  <w:txbxContent>
                    <w:p w14:paraId="18DC9405" w14:textId="3B3C5092" w:rsidR="001A2766" w:rsidRPr="001E6DEC" w:rsidRDefault="001A2766" w:rsidP="001E6DEC">
                      <w:pPr>
                        <w:rPr>
                          <w:sz w:val="32"/>
                          <w:szCs w:val="32"/>
                        </w:rPr>
                      </w:pPr>
                      <w:r>
                        <w:rPr>
                          <w:rFonts w:asciiTheme="minorHAnsi" w:hAnsi="Calibri" w:cstheme="minorBidi"/>
                          <w:color w:val="000000" w:themeColor="text1"/>
                          <w:kern w:val="24"/>
                          <w:sz w:val="32"/>
                          <w:szCs w:val="32"/>
                          <w:lang w:val="en-US"/>
                        </w:rPr>
                        <w:t xml:space="preserve"> </w:t>
                      </w:r>
                      <w:r w:rsidRPr="001E6DEC">
                        <w:rPr>
                          <w:rFonts w:asciiTheme="minorHAnsi" w:hAnsi="Calibri" w:cstheme="minorBidi"/>
                          <w:color w:val="000000" w:themeColor="text1"/>
                          <w:kern w:val="24"/>
                          <w:sz w:val="32"/>
                          <w:szCs w:val="32"/>
                          <w:lang w:val="en-US"/>
                        </w:rPr>
                        <w:t xml:space="preserve">   </w:t>
                      </w:r>
                      <w:r>
                        <w:rPr>
                          <w:rFonts w:asciiTheme="minorHAnsi" w:hAnsi="Calibri" w:cstheme="minorBidi"/>
                          <w:color w:val="000000" w:themeColor="text1"/>
                          <w:kern w:val="24"/>
                          <w:sz w:val="32"/>
                          <w:szCs w:val="32"/>
                          <w:lang w:val="en-US"/>
                        </w:rPr>
                        <w:t>0</w:t>
                      </w:r>
                      <w:r w:rsidRPr="001E6DEC">
                        <w:rPr>
                          <w:rFonts w:asciiTheme="minorHAnsi" w:hAnsi="Calibri" w:cstheme="minorBidi"/>
                          <w:color w:val="000000" w:themeColor="text1"/>
                          <w:kern w:val="24"/>
                          <w:sz w:val="32"/>
                          <w:szCs w:val="32"/>
                          <w:lang w:val="en-US"/>
                        </w:rPr>
                        <w:t xml:space="preserve">      1         </w:t>
                      </w:r>
                      <w:r>
                        <w:rPr>
                          <w:rFonts w:asciiTheme="minorHAnsi" w:hAnsi="Calibri" w:cstheme="minorBidi"/>
                          <w:color w:val="000000" w:themeColor="text1"/>
                          <w:kern w:val="24"/>
                          <w:sz w:val="32"/>
                          <w:szCs w:val="32"/>
                          <w:lang w:val="en-US"/>
                        </w:rPr>
                        <w:t xml:space="preserve">  </w:t>
                      </w:r>
                      <w:r w:rsidRPr="001E6DEC">
                        <w:rPr>
                          <w:rFonts w:asciiTheme="minorHAnsi" w:hAnsi="Calibri" w:cstheme="minorBidi"/>
                          <w:color w:val="000000" w:themeColor="text1"/>
                          <w:kern w:val="24"/>
                          <w:sz w:val="32"/>
                          <w:szCs w:val="32"/>
                          <w:lang w:val="en-US"/>
                        </w:rPr>
                        <w:t xml:space="preserve">2        </w:t>
                      </w:r>
                      <w:r>
                        <w:rPr>
                          <w:rFonts w:asciiTheme="minorHAnsi" w:hAnsi="Calibri" w:cstheme="minorBidi"/>
                          <w:color w:val="000000" w:themeColor="text1"/>
                          <w:kern w:val="24"/>
                          <w:sz w:val="32"/>
                          <w:szCs w:val="32"/>
                          <w:lang w:val="en-US"/>
                        </w:rPr>
                        <w:t xml:space="preserve"> </w:t>
                      </w:r>
                      <w:r w:rsidRPr="001E6DEC">
                        <w:rPr>
                          <w:rFonts w:asciiTheme="minorHAnsi" w:hAnsi="Calibri" w:cstheme="minorBidi"/>
                          <w:color w:val="000000" w:themeColor="text1"/>
                          <w:kern w:val="24"/>
                          <w:sz w:val="32"/>
                          <w:szCs w:val="32"/>
                          <w:lang w:val="en-US"/>
                        </w:rPr>
                        <w:t xml:space="preserve">3  </w:t>
                      </w:r>
                      <w:r>
                        <w:rPr>
                          <w:rFonts w:asciiTheme="minorHAnsi" w:hAnsi="Calibri" w:cstheme="minorBidi"/>
                          <w:color w:val="000000" w:themeColor="text1"/>
                          <w:kern w:val="24"/>
                          <w:sz w:val="32"/>
                          <w:szCs w:val="32"/>
                          <w:lang w:val="en-US"/>
                        </w:rPr>
                        <w:t xml:space="preserve">       </w:t>
                      </w:r>
                      <w:r w:rsidRPr="001E6DEC">
                        <w:rPr>
                          <w:rFonts w:asciiTheme="minorHAnsi" w:hAnsi="Calibri" w:cstheme="minorBidi"/>
                          <w:color w:val="000000" w:themeColor="text1"/>
                          <w:kern w:val="24"/>
                          <w:sz w:val="32"/>
                          <w:szCs w:val="32"/>
                          <w:lang w:val="en-US"/>
                        </w:rPr>
                        <w:t xml:space="preserve">4      </w:t>
                      </w:r>
                      <w:r>
                        <w:rPr>
                          <w:rFonts w:asciiTheme="minorHAnsi" w:hAnsi="Calibri" w:cstheme="minorBidi"/>
                          <w:color w:val="000000" w:themeColor="text1"/>
                          <w:kern w:val="24"/>
                          <w:sz w:val="32"/>
                          <w:szCs w:val="32"/>
                          <w:lang w:val="en-US"/>
                        </w:rPr>
                        <w:t xml:space="preserve">  </w:t>
                      </w:r>
                      <w:r w:rsidRPr="001E6DEC">
                        <w:rPr>
                          <w:rFonts w:asciiTheme="minorHAnsi" w:hAnsi="Calibri" w:cstheme="minorBidi"/>
                          <w:color w:val="000000" w:themeColor="text1"/>
                          <w:kern w:val="24"/>
                          <w:sz w:val="32"/>
                          <w:szCs w:val="32"/>
                          <w:lang w:val="en-US"/>
                        </w:rPr>
                        <w:t xml:space="preserve">5         </w:t>
                      </w:r>
                      <w:r>
                        <w:rPr>
                          <w:rFonts w:asciiTheme="minorHAnsi" w:hAnsi="Calibri" w:cstheme="minorBidi"/>
                          <w:color w:val="000000" w:themeColor="text1"/>
                          <w:kern w:val="24"/>
                          <w:sz w:val="32"/>
                          <w:szCs w:val="32"/>
                          <w:lang w:val="en-US"/>
                        </w:rPr>
                        <w:t xml:space="preserve"> </w:t>
                      </w:r>
                    </w:p>
                  </w:txbxContent>
                </v:textbox>
                <w10:wrap type="topAndBottom"/>
              </v:shape>
            </w:pict>
          </mc:Fallback>
        </mc:AlternateContent>
      </w:r>
    </w:p>
    <w:p w14:paraId="4DBDBF55" w14:textId="77777777" w:rsidR="001E6DEC" w:rsidRPr="001A2766" w:rsidRDefault="001E6DEC" w:rsidP="001A2766">
      <w:pPr>
        <w:spacing w:line="360" w:lineRule="auto"/>
        <w:jc w:val="both"/>
        <w:rPr>
          <w:rFonts w:asciiTheme="minorHAnsi" w:hAnsiTheme="minorHAnsi"/>
          <w:color w:val="000000" w:themeColor="text1"/>
        </w:rPr>
      </w:pPr>
    </w:p>
    <w:p w14:paraId="625F4660" w14:textId="77777777" w:rsidR="001E6DEC" w:rsidRPr="001A2766" w:rsidRDefault="001E6DEC" w:rsidP="001A2766">
      <w:pPr>
        <w:spacing w:line="360" w:lineRule="auto"/>
        <w:jc w:val="both"/>
        <w:rPr>
          <w:rFonts w:asciiTheme="minorHAnsi" w:hAnsiTheme="minorHAnsi"/>
          <w:color w:val="000000" w:themeColor="text1"/>
        </w:rPr>
      </w:pPr>
    </w:p>
    <w:p w14:paraId="4CF53A34" w14:textId="77777777" w:rsidR="001E6DEC" w:rsidRPr="001A2766" w:rsidRDefault="001E6DEC" w:rsidP="001A2766">
      <w:pPr>
        <w:spacing w:line="360" w:lineRule="auto"/>
        <w:jc w:val="both"/>
        <w:rPr>
          <w:rFonts w:asciiTheme="minorHAnsi" w:hAnsiTheme="minorHAnsi"/>
          <w:color w:val="000000" w:themeColor="text1"/>
        </w:rPr>
      </w:pPr>
    </w:p>
    <w:p w14:paraId="6C5E7B56" w14:textId="7C1BAE28" w:rsidR="00475173" w:rsidRPr="001A2766" w:rsidRDefault="00475173" w:rsidP="001A2766">
      <w:pPr>
        <w:spacing w:line="360" w:lineRule="auto"/>
        <w:jc w:val="both"/>
        <w:rPr>
          <w:rFonts w:asciiTheme="minorHAnsi" w:hAnsiTheme="minorHAnsi"/>
          <w:color w:val="000000" w:themeColor="text1"/>
        </w:rPr>
      </w:pPr>
      <w:r w:rsidRPr="001A2766">
        <w:rPr>
          <w:rFonts w:asciiTheme="minorHAnsi" w:hAnsiTheme="minorHAnsi"/>
          <w:color w:val="000000" w:themeColor="text1"/>
        </w:rPr>
        <w:t xml:space="preserve">Fig..? DNA agarose gel of the BamH1 full restriction digest with 1 kb DNA ladder. The samples were loaded as follows… </w:t>
      </w:r>
      <w:r w:rsidRPr="001A2766">
        <w:rPr>
          <w:rFonts w:asciiTheme="minorHAnsi" w:hAnsiTheme="minorHAnsi"/>
          <w:color w:val="000000" w:themeColor="text1"/>
          <w:highlight w:val="yellow"/>
        </w:rPr>
        <w:t>pET15/14 b NEED TO FIND IMAGE…</w:t>
      </w:r>
    </w:p>
    <w:p w14:paraId="39A37FDE" w14:textId="672F5C69" w:rsidR="00475173" w:rsidRPr="001A2766" w:rsidRDefault="00475173" w:rsidP="001A2766">
      <w:pPr>
        <w:spacing w:line="360" w:lineRule="auto"/>
        <w:jc w:val="both"/>
        <w:rPr>
          <w:rFonts w:asciiTheme="minorHAnsi" w:hAnsiTheme="minorHAnsi"/>
          <w:color w:val="000000" w:themeColor="text1"/>
        </w:rPr>
      </w:pPr>
      <w:r w:rsidRPr="001A2766">
        <w:rPr>
          <w:rFonts w:asciiTheme="minorHAnsi" w:hAnsiTheme="minorHAnsi"/>
          <w:color w:val="000000" w:themeColor="text1"/>
        </w:rPr>
        <w:t xml:space="preserve">Figure 3.2: Restriction digest of the full length pET14b construct. Uncut plasmid (1) migrated more slowly than the </w:t>
      </w:r>
      <w:proofErr w:type="spellStart"/>
      <w:r w:rsidRPr="001A2766">
        <w:rPr>
          <w:rFonts w:asciiTheme="minorHAnsi" w:hAnsiTheme="minorHAnsi"/>
          <w:color w:val="000000" w:themeColor="text1"/>
        </w:rPr>
        <w:t>NdeI</w:t>
      </w:r>
      <w:proofErr w:type="spellEnd"/>
      <w:r w:rsidRPr="001A2766">
        <w:rPr>
          <w:rFonts w:asciiTheme="minorHAnsi" w:hAnsiTheme="minorHAnsi"/>
          <w:color w:val="000000" w:themeColor="text1"/>
        </w:rPr>
        <w:t>/</w:t>
      </w:r>
      <w:proofErr w:type="spellStart"/>
      <w:r w:rsidRPr="001A2766">
        <w:rPr>
          <w:rFonts w:asciiTheme="minorHAnsi" w:hAnsiTheme="minorHAnsi"/>
          <w:color w:val="000000" w:themeColor="text1"/>
        </w:rPr>
        <w:t>BamHI</w:t>
      </w:r>
      <w:proofErr w:type="spellEnd"/>
      <w:r w:rsidRPr="001A2766">
        <w:rPr>
          <w:rFonts w:asciiTheme="minorHAnsi" w:hAnsiTheme="minorHAnsi"/>
          <w:color w:val="000000" w:themeColor="text1"/>
        </w:rPr>
        <w:t xml:space="preserve"> digested plasmid DNA (2), The samples were run in 0.8 % agarose with a </w:t>
      </w:r>
      <w:proofErr w:type="spellStart"/>
      <w:r w:rsidRPr="001A2766">
        <w:rPr>
          <w:rFonts w:asciiTheme="minorHAnsi" w:hAnsiTheme="minorHAnsi" w:cs="Arial"/>
          <w:color w:val="000000" w:themeColor="text1"/>
          <w:shd w:val="clear" w:color="auto" w:fill="FFFFFF"/>
        </w:rPr>
        <w:t>GeneRuler</w:t>
      </w:r>
      <w:proofErr w:type="spellEnd"/>
      <w:r w:rsidRPr="001A2766">
        <w:rPr>
          <w:rFonts w:asciiTheme="minorHAnsi" w:hAnsiTheme="minorHAnsi" w:cs="Arial"/>
          <w:color w:val="000000" w:themeColor="text1"/>
          <w:shd w:val="clear" w:color="auto" w:fill="FFFFFF"/>
        </w:rPr>
        <w:t xml:space="preserve"> 1 kb </w:t>
      </w:r>
      <w:r w:rsidRPr="001A2766">
        <w:rPr>
          <w:rFonts w:asciiTheme="minorHAnsi" w:hAnsiTheme="minorHAnsi" w:cs="Arial"/>
          <w:color w:val="000000" w:themeColor="text1"/>
          <w:highlight w:val="magenta"/>
          <w:shd w:val="clear" w:color="auto" w:fill="FFFFFF"/>
        </w:rPr>
        <w:t>DNA Ladder</w:t>
      </w:r>
      <w:r w:rsidRPr="001A2766">
        <w:rPr>
          <w:rFonts w:asciiTheme="minorHAnsi" w:hAnsiTheme="minorHAnsi"/>
          <w:color w:val="000000" w:themeColor="text1"/>
          <w:highlight w:val="magenta"/>
        </w:rPr>
        <w:t xml:space="preserve"> (0), ladder bands indicated in </w:t>
      </w:r>
      <w:proofErr w:type="spellStart"/>
      <w:r w:rsidRPr="001A2766">
        <w:rPr>
          <w:rFonts w:asciiTheme="minorHAnsi" w:hAnsiTheme="minorHAnsi"/>
          <w:color w:val="000000" w:themeColor="text1"/>
          <w:highlight w:val="magenta"/>
        </w:rPr>
        <w:t>kbp</w:t>
      </w:r>
      <w:proofErr w:type="spellEnd"/>
      <w:r w:rsidRPr="001A2766">
        <w:rPr>
          <w:rFonts w:asciiTheme="minorHAnsi" w:hAnsiTheme="minorHAnsi"/>
          <w:color w:val="000000" w:themeColor="text1"/>
          <w:highlight w:val="magenta"/>
        </w:rPr>
        <w:t>.</w:t>
      </w:r>
      <w:r w:rsidR="004B4B06" w:rsidRPr="001A2766">
        <w:rPr>
          <w:rFonts w:asciiTheme="minorHAnsi" w:hAnsiTheme="minorHAnsi"/>
          <w:color w:val="000000" w:themeColor="text1"/>
          <w:highlight w:val="magenta"/>
        </w:rPr>
        <w:t xml:space="preserve"> The samples are as follows: (0)DNA ladder, (1) BM3 WT heme pET14b, (2) BM3 DM heme pET14b, (3) WT full length pET14b, (4) DM full pET14b, 5 WT heme pET20b.</w:t>
      </w:r>
      <w:r w:rsidR="004B4B06" w:rsidRPr="001A2766">
        <w:rPr>
          <w:rFonts w:asciiTheme="minorHAnsi" w:hAnsiTheme="minorHAnsi"/>
          <w:color w:val="000000" w:themeColor="text1"/>
        </w:rPr>
        <w:t xml:space="preserve"> </w:t>
      </w:r>
    </w:p>
    <w:p w14:paraId="293360E2" w14:textId="331880A4" w:rsidR="00475173" w:rsidRPr="001A2766" w:rsidRDefault="00475173" w:rsidP="001A2766">
      <w:pPr>
        <w:spacing w:line="360" w:lineRule="auto"/>
        <w:jc w:val="both"/>
        <w:rPr>
          <w:rFonts w:asciiTheme="minorHAnsi" w:hAnsiTheme="minorHAnsi"/>
          <w:color w:val="000000" w:themeColor="text1"/>
        </w:rPr>
      </w:pPr>
    </w:p>
    <w:p w14:paraId="4E0BD271" w14:textId="77777777" w:rsidR="00475173" w:rsidRPr="001A2766" w:rsidRDefault="00475173" w:rsidP="001A2766">
      <w:pPr>
        <w:spacing w:line="360" w:lineRule="auto"/>
        <w:jc w:val="both"/>
        <w:rPr>
          <w:rFonts w:asciiTheme="minorHAnsi" w:hAnsiTheme="minorHAnsi"/>
          <w:color w:val="000000" w:themeColor="text1"/>
        </w:rPr>
      </w:pPr>
    </w:p>
    <w:p w14:paraId="4365C12C" w14:textId="77777777" w:rsidR="00475173" w:rsidRPr="001A2766" w:rsidRDefault="00475173" w:rsidP="001A2766">
      <w:pPr>
        <w:pStyle w:val="Heading4"/>
        <w:spacing w:line="360" w:lineRule="auto"/>
        <w:jc w:val="both"/>
        <w:rPr>
          <w:rFonts w:asciiTheme="minorHAnsi" w:hAnsiTheme="minorHAnsi"/>
          <w:color w:val="000000" w:themeColor="text1"/>
        </w:rPr>
      </w:pPr>
    </w:p>
    <w:p w14:paraId="3D8078D1" w14:textId="77777777" w:rsidR="00321D1F" w:rsidRPr="001A2766" w:rsidRDefault="00321D1F" w:rsidP="001A2766">
      <w:pPr>
        <w:pStyle w:val="Heading4"/>
        <w:spacing w:line="360" w:lineRule="auto"/>
        <w:jc w:val="both"/>
        <w:rPr>
          <w:rFonts w:asciiTheme="minorHAnsi" w:hAnsiTheme="minorHAnsi"/>
          <w:color w:val="000000" w:themeColor="text1"/>
        </w:rPr>
      </w:pPr>
    </w:p>
    <w:p w14:paraId="351090BA" w14:textId="77777777" w:rsidR="00321D1F" w:rsidRPr="001A2766" w:rsidRDefault="00321D1F" w:rsidP="001A2766">
      <w:pPr>
        <w:pStyle w:val="Heading4"/>
        <w:spacing w:line="360" w:lineRule="auto"/>
        <w:jc w:val="both"/>
        <w:rPr>
          <w:rFonts w:asciiTheme="minorHAnsi" w:hAnsiTheme="minorHAnsi"/>
          <w:color w:val="000000" w:themeColor="text1"/>
        </w:rPr>
      </w:pPr>
    </w:p>
    <w:p w14:paraId="33C06D71" w14:textId="04A7D12E" w:rsidR="00725AF2" w:rsidRPr="001A2766" w:rsidRDefault="001142C4" w:rsidP="001A2766">
      <w:pPr>
        <w:pStyle w:val="Heading4"/>
        <w:spacing w:line="360" w:lineRule="auto"/>
        <w:jc w:val="both"/>
        <w:rPr>
          <w:rFonts w:asciiTheme="minorHAnsi" w:hAnsiTheme="minorHAnsi"/>
          <w:color w:val="000000" w:themeColor="text1"/>
        </w:rPr>
      </w:pPr>
      <w:r w:rsidRPr="001A2766">
        <w:rPr>
          <w:rFonts w:asciiTheme="minorHAnsi" w:hAnsiTheme="minorHAnsi"/>
          <w:color w:val="000000" w:themeColor="text1"/>
        </w:rPr>
        <w:t xml:space="preserve">3.1.3 </w:t>
      </w:r>
      <w:r w:rsidR="00725AF2" w:rsidRPr="001A2766">
        <w:rPr>
          <w:rFonts w:asciiTheme="minorHAnsi" w:hAnsiTheme="minorHAnsi"/>
          <w:color w:val="000000" w:themeColor="text1"/>
        </w:rPr>
        <w:t>Improving Protein Expression</w:t>
      </w:r>
      <w:bookmarkEnd w:id="79"/>
      <w:r w:rsidR="00725AF2" w:rsidRPr="001A2766">
        <w:rPr>
          <w:rFonts w:asciiTheme="minorHAnsi" w:hAnsiTheme="minorHAnsi"/>
          <w:color w:val="000000" w:themeColor="text1"/>
        </w:rPr>
        <w:t xml:space="preserve"> </w:t>
      </w:r>
    </w:p>
    <w:p w14:paraId="7833505A" w14:textId="2B9A32B4" w:rsidR="00725AF2" w:rsidRPr="001A2766" w:rsidRDefault="00725AF2" w:rsidP="001A2766">
      <w:pPr>
        <w:spacing w:line="360" w:lineRule="auto"/>
        <w:jc w:val="both"/>
        <w:rPr>
          <w:rFonts w:asciiTheme="minorHAnsi" w:hAnsiTheme="minorHAnsi"/>
          <w:color w:val="000000" w:themeColor="text1"/>
        </w:rPr>
      </w:pPr>
    </w:p>
    <w:p w14:paraId="463B34C6" w14:textId="1AEBD3E8" w:rsidR="00252161" w:rsidRPr="001A2766" w:rsidRDefault="00252161" w:rsidP="001A2766">
      <w:pPr>
        <w:spacing w:line="360" w:lineRule="auto"/>
        <w:jc w:val="both"/>
        <w:rPr>
          <w:rFonts w:asciiTheme="minorHAnsi" w:hAnsiTheme="minorHAnsi"/>
          <w:color w:val="000000" w:themeColor="text1"/>
        </w:rPr>
      </w:pPr>
      <w:r w:rsidRPr="001A2766">
        <w:rPr>
          <w:rFonts w:asciiTheme="minorHAnsi" w:hAnsiTheme="minorHAnsi"/>
          <w:color w:val="000000" w:themeColor="text1"/>
        </w:rPr>
        <w:lastRenderedPageBreak/>
        <w:t>Following cell harvesting (as described in Section…) cells were lysed and centrifuged</w:t>
      </w:r>
      <w:r w:rsidR="004F2D0E" w:rsidRPr="001A2766">
        <w:rPr>
          <w:rFonts w:asciiTheme="minorHAnsi" w:hAnsiTheme="minorHAnsi"/>
          <w:color w:val="000000" w:themeColor="text1"/>
        </w:rPr>
        <w:t xml:space="preserve">. This process allowed for separation of insoluble cellular debris, from the necessary P450 protein. The use of the 35 % w/v ammonium sulphate cut </w:t>
      </w:r>
    </w:p>
    <w:p w14:paraId="6E600611" w14:textId="77777777" w:rsidR="00252161" w:rsidRPr="001A2766" w:rsidRDefault="00252161" w:rsidP="001A2766">
      <w:pPr>
        <w:spacing w:line="360" w:lineRule="auto"/>
        <w:jc w:val="both"/>
        <w:rPr>
          <w:rFonts w:asciiTheme="minorHAnsi" w:hAnsiTheme="minorHAnsi"/>
          <w:color w:val="000000" w:themeColor="text1"/>
        </w:rPr>
      </w:pPr>
    </w:p>
    <w:p w14:paraId="639E97C3" w14:textId="68646412" w:rsidR="00725AF2" w:rsidRPr="001A2766" w:rsidRDefault="00725AF2" w:rsidP="001A2766">
      <w:pPr>
        <w:spacing w:line="360" w:lineRule="auto"/>
        <w:jc w:val="both"/>
        <w:rPr>
          <w:rFonts w:asciiTheme="minorHAnsi" w:hAnsiTheme="minorHAnsi"/>
          <w:color w:val="000000" w:themeColor="text1"/>
        </w:rPr>
      </w:pPr>
      <w:r w:rsidRPr="001A2766">
        <w:rPr>
          <w:rFonts w:asciiTheme="minorHAnsi" w:hAnsiTheme="minorHAnsi"/>
          <w:color w:val="000000" w:themeColor="text1"/>
        </w:rPr>
        <w:t>During expression initial expression and purification, low Rz values were observed for both</w:t>
      </w:r>
    </w:p>
    <w:p w14:paraId="5630F279" w14:textId="6D8D5092" w:rsidR="00725AF2" w:rsidRPr="001A2766" w:rsidRDefault="00725AF2" w:rsidP="001A2766">
      <w:pPr>
        <w:spacing w:line="360" w:lineRule="auto"/>
        <w:jc w:val="both"/>
        <w:rPr>
          <w:rFonts w:asciiTheme="minorHAnsi" w:hAnsiTheme="minorHAnsi"/>
          <w:color w:val="000000" w:themeColor="text1"/>
        </w:rPr>
      </w:pPr>
      <w:r w:rsidRPr="001A2766">
        <w:rPr>
          <w:rFonts w:asciiTheme="minorHAnsi" w:hAnsiTheme="minorHAnsi"/>
          <w:color w:val="000000" w:themeColor="text1"/>
        </w:rPr>
        <w:t xml:space="preserve">WT and DM full length domains, which is indicative of low protein purity. This was visualised when analysing the UV-Vis absorption spectra of WT and DM BM3, throughout each stage of protein purification. Samples were also retained at each stage of purification for visualisation on a protein gel. Initial expression attempts resulted in aggregation of apoproteins and unincorporated heme and reductase domain. This is clearly seen in Fig.. where in which a dark band appears at… The factors effecting BM3 heme incorporation has been researched thoroughly, with suggestions that temperature control and induction with delta ala must occur within narrow time margins. </w:t>
      </w:r>
    </w:p>
    <w:p w14:paraId="2ED2F59B" w14:textId="77777777" w:rsidR="00725AF2" w:rsidRPr="001A2766" w:rsidRDefault="00725AF2" w:rsidP="001A2766">
      <w:pPr>
        <w:spacing w:line="360" w:lineRule="auto"/>
        <w:jc w:val="both"/>
        <w:rPr>
          <w:rFonts w:asciiTheme="minorHAnsi" w:hAnsiTheme="minorHAnsi"/>
          <w:color w:val="000000" w:themeColor="text1"/>
          <w:highlight w:val="yellow"/>
        </w:rPr>
      </w:pPr>
    </w:p>
    <w:p w14:paraId="6E25197E" w14:textId="77777777" w:rsidR="00725AF2" w:rsidRPr="001A2766" w:rsidRDefault="00725AF2" w:rsidP="001A2766">
      <w:pPr>
        <w:spacing w:line="360" w:lineRule="auto"/>
        <w:jc w:val="both"/>
        <w:rPr>
          <w:rFonts w:asciiTheme="minorHAnsi" w:hAnsiTheme="minorHAnsi"/>
          <w:color w:val="000000" w:themeColor="text1"/>
          <w:highlight w:val="yellow"/>
        </w:rPr>
      </w:pPr>
    </w:p>
    <w:p w14:paraId="3BF3CF88" w14:textId="174DD6EB" w:rsidR="00B37777" w:rsidRPr="001A2766" w:rsidRDefault="00725AF2" w:rsidP="001A2766">
      <w:pPr>
        <w:spacing w:line="360" w:lineRule="auto"/>
        <w:jc w:val="both"/>
        <w:rPr>
          <w:rFonts w:asciiTheme="minorHAnsi" w:hAnsiTheme="minorHAnsi"/>
          <w:color w:val="000000" w:themeColor="text1"/>
        </w:rPr>
      </w:pPr>
      <w:r w:rsidRPr="001A2766">
        <w:rPr>
          <w:rFonts w:asciiTheme="minorHAnsi" w:hAnsiTheme="minorHAnsi"/>
          <w:color w:val="000000" w:themeColor="text1"/>
        </w:rPr>
        <w:t>Further to more precise grow up attempts, an expression trial was carried out with varying concentrations of d-ALA from the literature value of 100</w:t>
      </w:r>
      <w:r w:rsidR="00146ED7" w:rsidRPr="001A2766">
        <w:rPr>
          <w:rFonts w:asciiTheme="minorHAnsi" w:hAnsiTheme="minorHAnsi"/>
          <w:color w:val="000000" w:themeColor="text1"/>
        </w:rPr>
        <w:t xml:space="preserve"> </w:t>
      </w:r>
      <w:r w:rsidRPr="001A2766">
        <w:rPr>
          <w:rFonts w:asciiTheme="minorHAnsi" w:hAnsiTheme="minorHAnsi"/>
          <w:color w:val="000000" w:themeColor="text1"/>
        </w:rPr>
        <w:t>mM and concentration above and below. The highest concentration of d-ALA</w:t>
      </w:r>
      <w:r w:rsidR="00146ED7" w:rsidRPr="001A2766">
        <w:rPr>
          <w:rFonts w:asciiTheme="minorHAnsi" w:hAnsiTheme="minorHAnsi"/>
          <w:color w:val="000000" w:themeColor="text1"/>
        </w:rPr>
        <w:t>, 200 mM,</w:t>
      </w:r>
      <w:r w:rsidRPr="001A2766">
        <w:rPr>
          <w:rFonts w:asciiTheme="minorHAnsi" w:hAnsiTheme="minorHAnsi"/>
          <w:color w:val="000000" w:themeColor="text1"/>
        </w:rPr>
        <w:t xml:space="preserve"> produced a pellet which was visually more red than that of the lower concentrations, however no significant increase in Rz was seen (Fig…)</w:t>
      </w:r>
      <w:r w:rsidR="00B37777" w:rsidRPr="001A2766">
        <w:rPr>
          <w:rFonts w:asciiTheme="minorHAnsi" w:hAnsiTheme="minorHAnsi"/>
          <w:color w:val="000000" w:themeColor="text1"/>
        </w:rPr>
        <w:t xml:space="preserve"> this may be accounted for by increased expression of other </w:t>
      </w:r>
      <w:r w:rsidR="00B37777" w:rsidRPr="001A2766">
        <w:rPr>
          <w:rFonts w:asciiTheme="minorHAnsi" w:hAnsiTheme="minorHAnsi"/>
          <w:i/>
          <w:iCs/>
          <w:color w:val="000000" w:themeColor="text1"/>
        </w:rPr>
        <w:t>E. coli</w:t>
      </w:r>
      <w:r w:rsidR="00B37777" w:rsidRPr="001A2766">
        <w:rPr>
          <w:rFonts w:asciiTheme="minorHAnsi" w:hAnsiTheme="minorHAnsi"/>
          <w:color w:val="000000" w:themeColor="text1"/>
        </w:rPr>
        <w:t xml:space="preserve"> hemoproteins rather than increased incorporation of BM3 heme so would have no overall effect on protein activity.</w:t>
      </w:r>
    </w:p>
    <w:p w14:paraId="204FDCFA" w14:textId="136D5C31" w:rsidR="00725AF2" w:rsidRPr="001A2766" w:rsidRDefault="00725AF2" w:rsidP="001A2766">
      <w:pPr>
        <w:spacing w:line="360" w:lineRule="auto"/>
        <w:jc w:val="both"/>
        <w:rPr>
          <w:rFonts w:asciiTheme="minorHAnsi" w:hAnsiTheme="minorHAnsi"/>
          <w:color w:val="000000" w:themeColor="text1"/>
        </w:rPr>
      </w:pPr>
    </w:p>
    <w:p w14:paraId="32DD335F" w14:textId="77777777" w:rsidR="00725AF2" w:rsidRPr="001A2766" w:rsidRDefault="00725AF2" w:rsidP="001A2766">
      <w:pPr>
        <w:spacing w:line="360" w:lineRule="auto"/>
        <w:jc w:val="both"/>
        <w:rPr>
          <w:rFonts w:asciiTheme="minorHAnsi" w:hAnsiTheme="minorHAnsi"/>
          <w:color w:val="000000" w:themeColor="text1"/>
        </w:rPr>
      </w:pPr>
    </w:p>
    <w:p w14:paraId="62060BE0" w14:textId="77777777" w:rsidR="00125230" w:rsidRPr="001A2766" w:rsidRDefault="00B37777" w:rsidP="001A2766">
      <w:pPr>
        <w:spacing w:line="360" w:lineRule="auto"/>
        <w:jc w:val="both"/>
        <w:rPr>
          <w:rFonts w:asciiTheme="minorHAnsi" w:hAnsiTheme="minorHAnsi"/>
          <w:color w:val="000000" w:themeColor="text1"/>
        </w:rPr>
      </w:pPr>
      <w:r w:rsidRPr="001A2766">
        <w:rPr>
          <w:rFonts w:asciiTheme="minorHAnsi" w:hAnsiTheme="minorHAnsi"/>
          <w:color w:val="000000" w:themeColor="text1"/>
        </w:rPr>
        <w:t>Following protein expression</w:t>
      </w:r>
      <w:r w:rsidR="00725AF2" w:rsidRPr="001A2766">
        <w:rPr>
          <w:rFonts w:asciiTheme="minorHAnsi" w:hAnsiTheme="minorHAnsi"/>
          <w:color w:val="000000" w:themeColor="text1"/>
        </w:rPr>
        <w:t>, His- tag purification with Ni- IDA</w:t>
      </w:r>
      <w:r w:rsidRPr="001A2766">
        <w:rPr>
          <w:rFonts w:asciiTheme="minorHAnsi" w:hAnsiTheme="minorHAnsi"/>
          <w:color w:val="000000" w:themeColor="text1"/>
        </w:rPr>
        <w:t xml:space="preserve"> resin (Ni- iminodiacetic acid) </w:t>
      </w:r>
      <w:r w:rsidR="00725AF2" w:rsidRPr="001A2766">
        <w:rPr>
          <w:rFonts w:asciiTheme="minorHAnsi" w:hAnsiTheme="minorHAnsi"/>
          <w:color w:val="000000" w:themeColor="text1"/>
        </w:rPr>
        <w:t>was carried out</w:t>
      </w:r>
      <w:r w:rsidRPr="001A2766">
        <w:rPr>
          <w:rFonts w:asciiTheme="minorHAnsi" w:hAnsiTheme="minorHAnsi"/>
          <w:color w:val="000000" w:themeColor="text1"/>
        </w:rPr>
        <w:t xml:space="preserve"> to purify both</w:t>
      </w:r>
      <w:r w:rsidR="00725AF2" w:rsidRPr="001A2766">
        <w:rPr>
          <w:rFonts w:asciiTheme="minorHAnsi" w:hAnsiTheme="minorHAnsi"/>
          <w:color w:val="000000" w:themeColor="text1"/>
        </w:rPr>
        <w:t xml:space="preserve"> </w:t>
      </w:r>
      <w:r w:rsidRPr="001A2766">
        <w:rPr>
          <w:rFonts w:asciiTheme="minorHAnsi" w:hAnsiTheme="minorHAnsi"/>
          <w:color w:val="000000" w:themeColor="text1"/>
        </w:rPr>
        <w:t>BM3 WT and DM</w:t>
      </w:r>
      <w:r w:rsidR="00725AF2" w:rsidRPr="001A2766">
        <w:rPr>
          <w:rFonts w:asciiTheme="minorHAnsi" w:hAnsiTheme="minorHAnsi"/>
          <w:color w:val="000000" w:themeColor="text1"/>
        </w:rPr>
        <w:t xml:space="preserve">. </w:t>
      </w:r>
    </w:p>
    <w:p w14:paraId="01414B31" w14:textId="77777777" w:rsidR="00125230" w:rsidRPr="001A2766" w:rsidRDefault="00125230" w:rsidP="001A2766">
      <w:pPr>
        <w:spacing w:line="360" w:lineRule="auto"/>
        <w:jc w:val="both"/>
        <w:rPr>
          <w:rFonts w:asciiTheme="minorHAnsi" w:hAnsiTheme="minorHAnsi"/>
          <w:color w:val="000000" w:themeColor="text1"/>
        </w:rPr>
      </w:pPr>
    </w:p>
    <w:p w14:paraId="6B08811A" w14:textId="04929271" w:rsidR="00725AF2" w:rsidRPr="001A2766" w:rsidRDefault="00725AF2" w:rsidP="001A2766">
      <w:pPr>
        <w:spacing w:line="360" w:lineRule="auto"/>
        <w:jc w:val="both"/>
        <w:rPr>
          <w:rFonts w:asciiTheme="minorHAnsi" w:hAnsiTheme="minorHAnsi"/>
          <w:color w:val="000000" w:themeColor="text1"/>
        </w:rPr>
      </w:pPr>
      <w:r w:rsidRPr="001A2766">
        <w:rPr>
          <w:rFonts w:asciiTheme="minorHAnsi" w:hAnsiTheme="minorHAnsi"/>
          <w:color w:val="000000" w:themeColor="text1"/>
        </w:rPr>
        <w:t xml:space="preserve">Due to the promiscuous nature of BM3 DM, it was often necessary to carry out two incubations with </w:t>
      </w:r>
      <w:proofErr w:type="spellStart"/>
      <w:r w:rsidR="00554207" w:rsidRPr="001A2766">
        <w:rPr>
          <w:rFonts w:asciiTheme="minorHAnsi" w:hAnsiTheme="minorHAnsi"/>
          <w:color w:val="000000" w:themeColor="text1"/>
        </w:rPr>
        <w:t>Lipidex</w:t>
      </w:r>
      <w:proofErr w:type="spellEnd"/>
      <w:r w:rsidR="00554207" w:rsidRPr="001A2766">
        <w:rPr>
          <w:rFonts w:asciiTheme="minorHAnsi" w:hAnsiTheme="minorHAnsi"/>
          <w:color w:val="000000" w:themeColor="text1"/>
        </w:rPr>
        <w:t xml:space="preserve"> resin </w:t>
      </w:r>
      <w:r w:rsidRPr="001A2766">
        <w:rPr>
          <w:rFonts w:asciiTheme="minorHAnsi" w:hAnsiTheme="minorHAnsi"/>
          <w:color w:val="000000" w:themeColor="text1"/>
        </w:rPr>
        <w:t xml:space="preserve">to insure that most, if not all, of the protein resided in the unbound, low- spin state. UV- Vis spectra of WT and DM are shown in Fig… where the concentration of active heme and Rz values were determined. </w:t>
      </w:r>
    </w:p>
    <w:p w14:paraId="404DA820" w14:textId="14F05771" w:rsidR="00725AF2" w:rsidRPr="001A2766" w:rsidRDefault="00725AF2" w:rsidP="001A2766">
      <w:pPr>
        <w:spacing w:line="360" w:lineRule="auto"/>
        <w:jc w:val="both"/>
        <w:rPr>
          <w:rFonts w:asciiTheme="minorHAnsi" w:hAnsiTheme="minorHAnsi"/>
          <w:color w:val="000000" w:themeColor="text1"/>
        </w:rPr>
      </w:pPr>
    </w:p>
    <w:p w14:paraId="6357501B" w14:textId="5E6C98C8" w:rsidR="007E6EEF" w:rsidRPr="001A2766" w:rsidRDefault="007E6EEF" w:rsidP="001A2766">
      <w:pPr>
        <w:spacing w:line="360" w:lineRule="auto"/>
        <w:jc w:val="both"/>
        <w:rPr>
          <w:rFonts w:asciiTheme="minorHAnsi" w:hAnsiTheme="minorHAnsi"/>
          <w:color w:val="000000" w:themeColor="text1"/>
        </w:rPr>
      </w:pPr>
    </w:p>
    <w:p w14:paraId="128786B3" w14:textId="47595C9E" w:rsidR="007E6EEF" w:rsidRPr="001A2766" w:rsidRDefault="007E6EEF" w:rsidP="001A2766">
      <w:pPr>
        <w:spacing w:line="360" w:lineRule="auto"/>
        <w:jc w:val="both"/>
        <w:rPr>
          <w:rFonts w:asciiTheme="minorHAnsi" w:hAnsiTheme="minorHAnsi"/>
          <w:color w:val="000000" w:themeColor="text1"/>
        </w:rPr>
      </w:pPr>
    </w:p>
    <w:p w14:paraId="52DED61A" w14:textId="36484B99" w:rsidR="00E373B6" w:rsidRPr="001A2766" w:rsidRDefault="00E373B6" w:rsidP="001A2766">
      <w:pPr>
        <w:spacing w:line="360" w:lineRule="auto"/>
        <w:jc w:val="both"/>
        <w:rPr>
          <w:rFonts w:asciiTheme="minorHAnsi" w:hAnsiTheme="minorHAnsi"/>
          <w:color w:val="000000" w:themeColor="text1"/>
        </w:rPr>
      </w:pPr>
    </w:p>
    <w:p w14:paraId="1755F77D" w14:textId="611771BF" w:rsidR="00E373B6" w:rsidRPr="001A2766" w:rsidRDefault="00E373B6" w:rsidP="001A2766">
      <w:pPr>
        <w:spacing w:line="360" w:lineRule="auto"/>
        <w:jc w:val="both"/>
        <w:rPr>
          <w:rFonts w:asciiTheme="minorHAnsi" w:hAnsiTheme="minorHAnsi"/>
          <w:color w:val="000000" w:themeColor="text1"/>
        </w:rPr>
      </w:pPr>
    </w:p>
    <w:p w14:paraId="7262165D" w14:textId="30859A7D" w:rsidR="002D7AD5" w:rsidRPr="001A2766" w:rsidRDefault="002D7AD5" w:rsidP="001A2766">
      <w:pPr>
        <w:spacing w:line="360" w:lineRule="auto"/>
        <w:jc w:val="both"/>
        <w:rPr>
          <w:rFonts w:asciiTheme="minorHAnsi" w:hAnsiTheme="minorHAnsi"/>
          <w:color w:val="000000" w:themeColor="text1"/>
        </w:rPr>
      </w:pPr>
    </w:p>
    <w:p w14:paraId="51F93AEC" w14:textId="05BF209B" w:rsidR="002D7AD5" w:rsidRPr="001A2766" w:rsidRDefault="00D10913" w:rsidP="001A2766">
      <w:pPr>
        <w:spacing w:line="360" w:lineRule="auto"/>
        <w:jc w:val="both"/>
        <w:rPr>
          <w:rFonts w:asciiTheme="minorHAnsi" w:hAnsiTheme="minorHAnsi"/>
          <w:color w:val="000000" w:themeColor="text1"/>
        </w:rPr>
      </w:pPr>
      <w:r w:rsidRPr="001A2766">
        <w:rPr>
          <w:rFonts w:asciiTheme="minorHAnsi" w:hAnsiTheme="minorHAnsi"/>
          <w:color w:val="000000" w:themeColor="text1"/>
        </w:rPr>
        <w:drawing>
          <wp:inline distT="0" distB="0" distL="0" distR="0" wp14:anchorId="10529787" wp14:editId="14B397E7">
            <wp:extent cx="3253340" cy="2938936"/>
            <wp:effectExtent l="0" t="0" r="0" b="0"/>
            <wp:docPr id="1947846260" name="Picture 4" descr="Chart&#10;&#10;Description automatically generated">
              <a:extLst xmlns:a="http://schemas.openxmlformats.org/drawingml/2006/main">
                <a:ext uri="{FF2B5EF4-FFF2-40B4-BE49-F238E27FC236}">
                  <a16:creationId xmlns:a16="http://schemas.microsoft.com/office/drawing/2014/main" id="{4D5C0EBD-A177-B84C-BA30-5A62771E82F6}"/>
                </a:ext>
              </a:extLst>
            </wp:docPr>
            <wp:cNvGraphicFramePr/>
            <a:graphic xmlns:a="http://schemas.openxmlformats.org/drawingml/2006/main">
              <a:graphicData uri="http://schemas.openxmlformats.org/drawingml/2006/picture">
                <pic:pic xmlns:pic="http://schemas.openxmlformats.org/drawingml/2006/picture">
                  <pic:nvPicPr>
                    <pic:cNvPr id="5" name="Picture 4" descr="Chart&#10;&#10;Description automatically generated">
                      <a:extLst>
                        <a:ext uri="{FF2B5EF4-FFF2-40B4-BE49-F238E27FC236}">
                          <a16:creationId xmlns:a16="http://schemas.microsoft.com/office/drawing/2014/main" id="{4D5C0EBD-A177-B84C-BA30-5A62771E82F6}"/>
                        </a:ext>
                      </a:extLst>
                    </pic:cNvPr>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253340" cy="2938936"/>
                    </a:xfrm>
                    <a:prstGeom prst="rect">
                      <a:avLst/>
                    </a:prstGeom>
                    <a:noFill/>
                    <a:ln>
                      <a:noFill/>
                    </a:ln>
                  </pic:spPr>
                </pic:pic>
              </a:graphicData>
            </a:graphic>
          </wp:inline>
        </w:drawing>
      </w:r>
    </w:p>
    <w:p w14:paraId="0E1D343E" w14:textId="1852C36E" w:rsidR="00D10913" w:rsidRPr="001A2766" w:rsidRDefault="00D10913" w:rsidP="00EE1857">
      <w:pPr>
        <w:jc w:val="both"/>
        <w:rPr>
          <w:rFonts w:asciiTheme="minorHAnsi" w:hAnsiTheme="minorHAnsi"/>
          <w:color w:val="000000" w:themeColor="text1"/>
        </w:rPr>
      </w:pPr>
      <w:r w:rsidRPr="001A2766">
        <w:rPr>
          <w:rFonts w:asciiTheme="minorHAnsi" w:hAnsiTheme="minorHAnsi"/>
          <w:color w:val="000000" w:themeColor="text1"/>
        </w:rPr>
        <w:t xml:space="preserve">Fig… Example UV- Visible spectrum of full- length BM3 DM, post incubation with Ni- IDA The sample was diluted 100- fold in </w:t>
      </w:r>
      <w:proofErr w:type="spellStart"/>
      <w:r w:rsidRPr="001A2766">
        <w:rPr>
          <w:rFonts w:asciiTheme="minorHAnsi" w:hAnsiTheme="minorHAnsi"/>
          <w:color w:val="000000" w:themeColor="text1"/>
        </w:rPr>
        <w:t>Kpi</w:t>
      </w:r>
      <w:proofErr w:type="spellEnd"/>
      <w:r w:rsidRPr="001A2766">
        <w:rPr>
          <w:rFonts w:asciiTheme="minorHAnsi" w:hAnsiTheme="minorHAnsi"/>
          <w:color w:val="000000" w:themeColor="text1"/>
        </w:rPr>
        <w:t>. The spectrum indicates the mixed- spin state of BM3 DM with vertical, dashed lines at 390 and 418 nm respectively.</w:t>
      </w:r>
      <w:r w:rsidR="00ED595C" w:rsidRPr="001A2766">
        <w:rPr>
          <w:rFonts w:asciiTheme="minorHAnsi" w:hAnsiTheme="minorHAnsi"/>
          <w:color w:val="000000" w:themeColor="text1"/>
        </w:rPr>
        <w:t xml:space="preserve"> Figure generated in matplotlib.</w:t>
      </w:r>
    </w:p>
    <w:p w14:paraId="3A201A12" w14:textId="7C94E679" w:rsidR="006C232C" w:rsidRPr="001A2766" w:rsidRDefault="006C232C" w:rsidP="001A2766">
      <w:pPr>
        <w:spacing w:line="360" w:lineRule="auto"/>
        <w:jc w:val="both"/>
        <w:rPr>
          <w:rFonts w:asciiTheme="minorHAnsi" w:hAnsiTheme="minorHAnsi"/>
          <w:color w:val="000000" w:themeColor="text1"/>
        </w:rPr>
      </w:pPr>
    </w:p>
    <w:p w14:paraId="775AAA29" w14:textId="6C3EF0FC" w:rsidR="006C232C" w:rsidRPr="001A2766" w:rsidRDefault="006C232C" w:rsidP="001A2766">
      <w:pPr>
        <w:spacing w:line="360" w:lineRule="auto"/>
        <w:jc w:val="both"/>
        <w:rPr>
          <w:rFonts w:asciiTheme="minorHAnsi" w:hAnsiTheme="minorHAnsi"/>
          <w:color w:val="000000" w:themeColor="text1"/>
        </w:rPr>
      </w:pPr>
    </w:p>
    <w:p w14:paraId="45AFEAC2" w14:textId="08CDEE05" w:rsidR="006C232C" w:rsidRPr="001A2766" w:rsidRDefault="006C232C" w:rsidP="001A2766">
      <w:pPr>
        <w:spacing w:line="360" w:lineRule="auto"/>
        <w:jc w:val="both"/>
        <w:rPr>
          <w:rFonts w:asciiTheme="minorHAnsi" w:hAnsiTheme="minorHAnsi"/>
          <w:color w:val="000000" w:themeColor="text1"/>
        </w:rPr>
      </w:pPr>
    </w:p>
    <w:p w14:paraId="5F30EB9D" w14:textId="72CBCFE8" w:rsidR="006C232C" w:rsidRPr="001A2766" w:rsidRDefault="006C232C" w:rsidP="001A2766">
      <w:pPr>
        <w:spacing w:line="360" w:lineRule="auto"/>
        <w:jc w:val="both"/>
        <w:rPr>
          <w:rFonts w:asciiTheme="minorHAnsi" w:hAnsiTheme="minorHAnsi"/>
          <w:color w:val="000000" w:themeColor="text1"/>
        </w:rPr>
      </w:pPr>
    </w:p>
    <w:p w14:paraId="0FF3EA60" w14:textId="5277740E" w:rsidR="006C232C" w:rsidRPr="001A2766" w:rsidRDefault="00321D1F" w:rsidP="001A2766">
      <w:pPr>
        <w:spacing w:line="360" w:lineRule="auto"/>
        <w:jc w:val="both"/>
        <w:rPr>
          <w:rFonts w:asciiTheme="minorHAnsi" w:hAnsiTheme="minorHAnsi"/>
          <w:color w:val="000000" w:themeColor="text1"/>
        </w:rPr>
      </w:pPr>
      <w:r w:rsidRPr="001A2766">
        <w:rPr>
          <w:rFonts w:asciiTheme="minorHAnsi" w:hAnsiTheme="minorHAnsi"/>
          <w:color w:val="000000" w:themeColor="text1"/>
        </w:rPr>
        <mc:AlternateContent>
          <mc:Choice Requires="wpg">
            <w:drawing>
              <wp:anchor distT="0" distB="0" distL="114300" distR="114300" simplePos="0" relativeHeight="251743232" behindDoc="0" locked="0" layoutInCell="1" allowOverlap="1" wp14:anchorId="18016C40" wp14:editId="48D72B92">
                <wp:simplePos x="0" y="0"/>
                <wp:positionH relativeFrom="column">
                  <wp:posOffset>-699878</wp:posOffset>
                </wp:positionH>
                <wp:positionV relativeFrom="paragraph">
                  <wp:posOffset>231559</wp:posOffset>
                </wp:positionV>
                <wp:extent cx="6867727" cy="2528205"/>
                <wp:effectExtent l="0" t="0" r="3175" b="0"/>
                <wp:wrapNone/>
                <wp:docPr id="72" name="Group 8"/>
                <wp:cNvGraphicFramePr xmlns:a="http://schemas.openxmlformats.org/drawingml/2006/main"/>
                <a:graphic xmlns:a="http://schemas.openxmlformats.org/drawingml/2006/main">
                  <a:graphicData uri="http://schemas.microsoft.com/office/word/2010/wordprocessingGroup">
                    <wpg:wgp>
                      <wpg:cNvGrpSpPr/>
                      <wpg:grpSpPr>
                        <a:xfrm>
                          <a:off x="0" y="0"/>
                          <a:ext cx="6867727" cy="2528205"/>
                          <a:chOff x="0" y="0"/>
                          <a:chExt cx="7986151" cy="2820278"/>
                        </a:xfrm>
                      </wpg:grpSpPr>
                      <pic:pic xmlns:pic="http://schemas.openxmlformats.org/drawingml/2006/picture">
                        <pic:nvPicPr>
                          <pic:cNvPr id="73" name="Picture 73" descr="Chart, shape&#10;&#10;Description automatically generated"/>
                          <pic:cNvPicPr/>
                        </pic:nvPicPr>
                        <pic:blipFill>
                          <a:blip r:embed="rId33">
                            <a:extLst>
                              <a:ext uri="{28A0092B-C50C-407E-A947-70E740481C1C}">
                                <a14:useLocalDpi xmlns:a14="http://schemas.microsoft.com/office/drawing/2010/main" val="0"/>
                              </a:ext>
                            </a:extLst>
                          </a:blip>
                          <a:srcRect/>
                          <a:stretch>
                            <a:fillRect/>
                          </a:stretch>
                        </pic:blipFill>
                        <pic:spPr bwMode="auto">
                          <a:xfrm>
                            <a:off x="4062777" y="1"/>
                            <a:ext cx="3923374" cy="2820277"/>
                          </a:xfrm>
                          <a:prstGeom prst="rect">
                            <a:avLst/>
                          </a:prstGeom>
                          <a:noFill/>
                          <a:ln>
                            <a:noFill/>
                          </a:ln>
                        </pic:spPr>
                      </pic:pic>
                      <pic:pic xmlns:pic="http://schemas.openxmlformats.org/drawingml/2006/picture">
                        <pic:nvPicPr>
                          <pic:cNvPr id="78" name="Picture 7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062777" cy="2820277"/>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margin">
                  <wp14:pctWidth>0</wp14:pctWidth>
                </wp14:sizeRelH>
                <wp14:sizeRelV relativeFrom="margin">
                  <wp14:pctHeight>0</wp14:pctHeight>
                </wp14:sizeRelV>
              </wp:anchor>
            </w:drawing>
          </mc:Choice>
          <mc:Fallback>
            <w:pict>
              <v:group w14:anchorId="6180B12F" id="Group 8" o:spid="_x0000_s1026" style="position:absolute;margin-left:-55.1pt;margin-top:18.25pt;width:540.75pt;height:199.05pt;z-index:251743232;mso-width-relative:margin;mso-height-relative:margin" coordsize="79861,2820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">
                <v:shape id="Picture 73" o:spid="_x0000_s1027" type="#_x0000_t75" alt="Chart, shape&#10;&#10;Description automatically generated" style="position:absolute;left:40627;width:39234;height:2820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">
                  <v:imagedata r:id="rId34" o:title="Chart, shape&#10;&#10;Description automatically generated"/>
                </v:shape>
                <v:shape id="Picture 78" o:spid="_x0000_s1028" type="#_x0000_t75" style="position:absolute;width:40627;height:2820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">
                  <v:imagedata r:id="rId35" o:title=""/>
                </v:shape>
              </v:group>
            </w:pict>
          </mc:Fallback>
        </mc:AlternateContent>
      </w:r>
    </w:p>
    <w:p w14:paraId="22061DF3" w14:textId="1143E345" w:rsidR="00EC3493" w:rsidRPr="001A2766" w:rsidRDefault="00EC3493" w:rsidP="001A2766">
      <w:pPr>
        <w:spacing w:line="360" w:lineRule="auto"/>
        <w:jc w:val="both"/>
        <w:rPr>
          <w:rFonts w:asciiTheme="minorHAnsi" w:hAnsiTheme="minorHAnsi"/>
          <w:color w:val="000000" w:themeColor="text1"/>
        </w:rPr>
      </w:pPr>
    </w:p>
    <w:p w14:paraId="23CCE88E" w14:textId="55EA5BEE" w:rsidR="00EC3493" w:rsidRPr="001A2766" w:rsidRDefault="00EC3493" w:rsidP="001A2766">
      <w:pPr>
        <w:spacing w:line="360" w:lineRule="auto"/>
        <w:jc w:val="both"/>
        <w:rPr>
          <w:rFonts w:asciiTheme="minorHAnsi" w:hAnsiTheme="minorHAnsi"/>
          <w:color w:val="000000" w:themeColor="text1"/>
        </w:rPr>
      </w:pPr>
    </w:p>
    <w:p w14:paraId="7E911A6F" w14:textId="37444E2A" w:rsidR="00EC3493" w:rsidRPr="001A2766" w:rsidRDefault="00EC3493" w:rsidP="001A2766">
      <w:pPr>
        <w:spacing w:line="360" w:lineRule="auto"/>
        <w:jc w:val="both"/>
        <w:rPr>
          <w:rFonts w:asciiTheme="minorHAnsi" w:hAnsiTheme="minorHAnsi"/>
          <w:color w:val="000000" w:themeColor="text1"/>
        </w:rPr>
      </w:pPr>
    </w:p>
    <w:p w14:paraId="43019A57" w14:textId="6788615A" w:rsidR="00EC3493" w:rsidRPr="001A2766" w:rsidRDefault="00EC3493" w:rsidP="001A2766">
      <w:pPr>
        <w:spacing w:line="360" w:lineRule="auto"/>
        <w:jc w:val="both"/>
        <w:rPr>
          <w:rFonts w:asciiTheme="minorHAnsi" w:hAnsiTheme="minorHAnsi"/>
          <w:color w:val="000000" w:themeColor="text1"/>
        </w:rPr>
      </w:pPr>
    </w:p>
    <w:p w14:paraId="7E7E4D50" w14:textId="7860F421" w:rsidR="00EC3493" w:rsidRPr="001A2766" w:rsidRDefault="00EC3493" w:rsidP="001A2766">
      <w:pPr>
        <w:spacing w:line="360" w:lineRule="auto"/>
        <w:jc w:val="both"/>
        <w:rPr>
          <w:rFonts w:asciiTheme="minorHAnsi" w:hAnsiTheme="minorHAnsi"/>
          <w:color w:val="000000" w:themeColor="text1"/>
        </w:rPr>
      </w:pPr>
    </w:p>
    <w:p w14:paraId="65CF612D" w14:textId="3D739096" w:rsidR="00EC3493" w:rsidRPr="001A2766" w:rsidRDefault="00EC3493" w:rsidP="001A2766">
      <w:pPr>
        <w:spacing w:line="360" w:lineRule="auto"/>
        <w:jc w:val="both"/>
        <w:rPr>
          <w:rFonts w:asciiTheme="minorHAnsi" w:hAnsiTheme="minorHAnsi"/>
          <w:color w:val="000000" w:themeColor="text1"/>
        </w:rPr>
      </w:pPr>
    </w:p>
    <w:p w14:paraId="63A99F20" w14:textId="77777777" w:rsidR="005E52DA" w:rsidRPr="001A2766" w:rsidRDefault="005E52DA" w:rsidP="001A2766">
      <w:pPr>
        <w:spacing w:line="360" w:lineRule="auto"/>
        <w:jc w:val="both"/>
        <w:rPr>
          <w:rFonts w:asciiTheme="minorHAnsi" w:hAnsiTheme="minorHAnsi"/>
          <w:color w:val="000000" w:themeColor="text1"/>
        </w:rPr>
      </w:pPr>
    </w:p>
    <w:p w14:paraId="2F08BBB1" w14:textId="77777777" w:rsidR="005E52DA" w:rsidRPr="001A2766" w:rsidRDefault="005E52DA" w:rsidP="001A2766">
      <w:pPr>
        <w:spacing w:line="360" w:lineRule="auto"/>
        <w:jc w:val="both"/>
        <w:rPr>
          <w:rFonts w:asciiTheme="minorHAnsi" w:hAnsiTheme="minorHAnsi"/>
          <w:color w:val="000000" w:themeColor="text1"/>
        </w:rPr>
      </w:pPr>
    </w:p>
    <w:p w14:paraId="32650DF6" w14:textId="77777777" w:rsidR="005E52DA" w:rsidRPr="001A2766" w:rsidRDefault="005E52DA" w:rsidP="001A2766">
      <w:pPr>
        <w:spacing w:line="360" w:lineRule="auto"/>
        <w:jc w:val="both"/>
        <w:rPr>
          <w:rFonts w:asciiTheme="minorHAnsi" w:hAnsiTheme="minorHAnsi"/>
          <w:color w:val="000000" w:themeColor="text1"/>
        </w:rPr>
      </w:pPr>
    </w:p>
    <w:p w14:paraId="3CA5EE45" w14:textId="77777777" w:rsidR="005E52DA" w:rsidRPr="001A2766" w:rsidRDefault="005E52DA" w:rsidP="001A2766">
      <w:pPr>
        <w:spacing w:line="360" w:lineRule="auto"/>
        <w:jc w:val="both"/>
        <w:rPr>
          <w:rFonts w:asciiTheme="minorHAnsi" w:hAnsiTheme="minorHAnsi"/>
          <w:color w:val="000000" w:themeColor="text1"/>
        </w:rPr>
      </w:pPr>
    </w:p>
    <w:p w14:paraId="6C90C52B" w14:textId="0C806FE7" w:rsidR="005E52DA" w:rsidRPr="001A2766" w:rsidRDefault="004F2ECD" w:rsidP="00EE1857">
      <w:pPr>
        <w:jc w:val="both"/>
        <w:rPr>
          <w:rFonts w:asciiTheme="minorHAnsi" w:hAnsiTheme="minorHAnsi"/>
          <w:color w:val="000000" w:themeColor="text1"/>
        </w:rPr>
      </w:pPr>
      <w:r w:rsidRPr="001A2766">
        <w:rPr>
          <w:rFonts w:asciiTheme="minorHAnsi" w:hAnsiTheme="minorHAnsi"/>
          <w:color w:val="000000" w:themeColor="text1"/>
        </w:rPr>
        <w:t xml:space="preserve"> </w:t>
      </w:r>
      <w:r w:rsidR="005E52DA" w:rsidRPr="001A2766">
        <w:rPr>
          <w:rFonts w:asciiTheme="minorHAnsi" w:hAnsiTheme="minorHAnsi"/>
          <w:color w:val="000000" w:themeColor="text1"/>
        </w:rPr>
        <w:t xml:space="preserve">Fig… Examples of UV- Visible spectra of full- length BM3 WT and DM respectively, following purification steps with Ni- IDA, dialysis and </w:t>
      </w:r>
      <w:proofErr w:type="spellStart"/>
      <w:r w:rsidR="005E52DA" w:rsidRPr="001A2766">
        <w:rPr>
          <w:rFonts w:asciiTheme="minorHAnsi" w:hAnsiTheme="minorHAnsi"/>
          <w:color w:val="000000" w:themeColor="text1"/>
        </w:rPr>
        <w:t>Lipidex</w:t>
      </w:r>
      <w:proofErr w:type="spellEnd"/>
      <w:r w:rsidR="005E52DA" w:rsidRPr="001A2766">
        <w:rPr>
          <w:rFonts w:asciiTheme="minorHAnsi" w:hAnsiTheme="minorHAnsi"/>
          <w:color w:val="000000" w:themeColor="text1"/>
        </w:rPr>
        <w:t xml:space="preserve">- 1000. Each sample was taken post concentration and diluted 100- fold in </w:t>
      </w:r>
      <w:proofErr w:type="spellStart"/>
      <w:r w:rsidR="005E52DA" w:rsidRPr="001A2766">
        <w:rPr>
          <w:rFonts w:asciiTheme="minorHAnsi" w:hAnsiTheme="minorHAnsi"/>
          <w:color w:val="000000" w:themeColor="text1"/>
        </w:rPr>
        <w:t>Kpi</w:t>
      </w:r>
      <w:proofErr w:type="spellEnd"/>
      <w:r w:rsidR="005E52DA" w:rsidRPr="001A2766">
        <w:rPr>
          <w:rFonts w:asciiTheme="minorHAnsi" w:hAnsiTheme="minorHAnsi"/>
          <w:color w:val="000000" w:themeColor="text1"/>
        </w:rPr>
        <w:t xml:space="preserve">. </w:t>
      </w:r>
      <w:r w:rsidR="00D10913" w:rsidRPr="001A2766">
        <w:rPr>
          <w:rFonts w:asciiTheme="minorHAnsi" w:hAnsiTheme="minorHAnsi"/>
          <w:color w:val="000000" w:themeColor="text1"/>
        </w:rPr>
        <w:t>A</w:t>
      </w:r>
      <w:r w:rsidR="00D10913" w:rsidRPr="001A2766">
        <w:rPr>
          <w:rFonts w:asciiTheme="minorHAnsi" w:hAnsiTheme="minorHAnsi"/>
          <w:color w:val="000000" w:themeColor="text1"/>
          <w:vertAlign w:val="subscript"/>
        </w:rPr>
        <w:t>418</w:t>
      </w:r>
      <w:r w:rsidR="00D10913" w:rsidRPr="001A2766">
        <w:rPr>
          <w:rFonts w:asciiTheme="minorHAnsi" w:hAnsiTheme="minorHAnsi"/>
          <w:color w:val="000000" w:themeColor="text1"/>
        </w:rPr>
        <w:t>/ A</w:t>
      </w:r>
      <w:r w:rsidR="00D10913" w:rsidRPr="001A2766">
        <w:rPr>
          <w:rFonts w:asciiTheme="minorHAnsi" w:hAnsiTheme="minorHAnsi"/>
          <w:color w:val="000000" w:themeColor="text1"/>
          <w:vertAlign w:val="subscript"/>
        </w:rPr>
        <w:t>280</w:t>
      </w:r>
      <w:r w:rsidR="00D10913" w:rsidRPr="001A2766">
        <w:rPr>
          <w:rFonts w:asciiTheme="minorHAnsi" w:hAnsiTheme="minorHAnsi"/>
          <w:color w:val="000000" w:themeColor="text1"/>
        </w:rPr>
        <w:t>= Rz was used as a measure of protein purity. In both the BM3 WT and DM spectra, the Soret peak is present at 418 n</w:t>
      </w:r>
      <w:r w:rsidRPr="001A2766">
        <w:rPr>
          <w:rFonts w:asciiTheme="minorHAnsi" w:hAnsiTheme="minorHAnsi"/>
          <w:color w:val="000000" w:themeColor="text1"/>
        </w:rPr>
        <w:t>m, indicative of BM3 in its low- spin state. The dashed vertical lines indicate 280 and 418 nm respectively. Concentrations were calculated using the Beer- Lambert equation. For WT, A</w:t>
      </w:r>
      <w:r w:rsidRPr="001A2766">
        <w:rPr>
          <w:rFonts w:asciiTheme="minorHAnsi" w:hAnsiTheme="minorHAnsi"/>
          <w:color w:val="000000" w:themeColor="text1"/>
          <w:vertAlign w:val="subscript"/>
        </w:rPr>
        <w:t>280</w:t>
      </w:r>
      <w:r w:rsidRPr="001A2766">
        <w:rPr>
          <w:rFonts w:asciiTheme="minorHAnsi" w:hAnsiTheme="minorHAnsi"/>
          <w:color w:val="000000" w:themeColor="text1"/>
        </w:rPr>
        <w:t>: 0.664, A</w:t>
      </w:r>
      <w:r w:rsidRPr="001A2766">
        <w:rPr>
          <w:rFonts w:asciiTheme="minorHAnsi" w:hAnsiTheme="minorHAnsi"/>
          <w:color w:val="000000" w:themeColor="text1"/>
          <w:vertAlign w:val="subscript"/>
        </w:rPr>
        <w:t>418</w:t>
      </w:r>
      <w:r w:rsidRPr="001A2766">
        <w:rPr>
          <w:rFonts w:asciiTheme="minorHAnsi" w:hAnsiTheme="minorHAnsi"/>
          <w:color w:val="000000" w:themeColor="text1"/>
        </w:rPr>
        <w:t xml:space="preserve">: 0.328, Rz: 0.49, </w:t>
      </w:r>
      <w:r w:rsidRPr="001A2766">
        <w:rPr>
          <w:rFonts w:asciiTheme="minorHAnsi" w:hAnsiTheme="minorHAnsi"/>
          <w:color w:val="000000" w:themeColor="text1"/>
          <w:highlight w:val="magenta"/>
        </w:rPr>
        <w:t>Concentration:</w:t>
      </w:r>
      <w:r w:rsidR="006201AA" w:rsidRPr="001A2766">
        <w:rPr>
          <w:rFonts w:asciiTheme="minorHAnsi" w:hAnsiTheme="minorHAnsi"/>
          <w:color w:val="000000" w:themeColor="text1"/>
          <w:highlight w:val="magenta"/>
        </w:rPr>
        <w:t xml:space="preserve"> 0.467 </w:t>
      </w:r>
      <w:proofErr w:type="spellStart"/>
      <w:r w:rsidR="00ED595C" w:rsidRPr="001A2766">
        <w:rPr>
          <w:rFonts w:asciiTheme="minorHAnsi" w:hAnsiTheme="minorHAnsi"/>
          <w:color w:val="000000" w:themeColor="text1"/>
          <w:highlight w:val="magenta"/>
        </w:rPr>
        <w:t>mM.</w:t>
      </w:r>
      <w:proofErr w:type="spellEnd"/>
      <w:r w:rsidRPr="001A2766">
        <w:rPr>
          <w:rFonts w:asciiTheme="minorHAnsi" w:hAnsiTheme="minorHAnsi"/>
          <w:color w:val="000000" w:themeColor="text1"/>
          <w:highlight w:val="magenta"/>
        </w:rPr>
        <w:t xml:space="preserve"> For DM, A</w:t>
      </w:r>
      <w:r w:rsidRPr="001A2766">
        <w:rPr>
          <w:rFonts w:asciiTheme="minorHAnsi" w:hAnsiTheme="minorHAnsi"/>
          <w:color w:val="000000" w:themeColor="text1"/>
          <w:highlight w:val="magenta"/>
          <w:vertAlign w:val="subscript"/>
        </w:rPr>
        <w:t>280</w:t>
      </w:r>
      <w:r w:rsidRPr="001A2766">
        <w:rPr>
          <w:rFonts w:asciiTheme="minorHAnsi" w:hAnsiTheme="minorHAnsi"/>
          <w:color w:val="000000" w:themeColor="text1"/>
          <w:highlight w:val="magenta"/>
        </w:rPr>
        <w:t>: 0.257, A</w:t>
      </w:r>
      <w:r w:rsidRPr="001A2766">
        <w:rPr>
          <w:rFonts w:asciiTheme="minorHAnsi" w:hAnsiTheme="minorHAnsi"/>
          <w:color w:val="000000" w:themeColor="text1"/>
          <w:highlight w:val="magenta"/>
          <w:vertAlign w:val="subscript"/>
        </w:rPr>
        <w:t>418</w:t>
      </w:r>
      <w:r w:rsidRPr="001A2766">
        <w:rPr>
          <w:rFonts w:asciiTheme="minorHAnsi" w:hAnsiTheme="minorHAnsi"/>
          <w:color w:val="000000" w:themeColor="text1"/>
          <w:highlight w:val="magenta"/>
        </w:rPr>
        <w:t>: 0.0943, Rz: 0.</w:t>
      </w:r>
      <w:r w:rsidR="00ED595C" w:rsidRPr="001A2766">
        <w:rPr>
          <w:rFonts w:asciiTheme="minorHAnsi" w:hAnsiTheme="minorHAnsi"/>
          <w:color w:val="000000" w:themeColor="text1"/>
          <w:highlight w:val="magenta"/>
        </w:rPr>
        <w:t>3</w:t>
      </w:r>
      <w:r w:rsidR="006201AA" w:rsidRPr="001A2766">
        <w:rPr>
          <w:rFonts w:asciiTheme="minorHAnsi" w:hAnsiTheme="minorHAnsi"/>
          <w:color w:val="000000" w:themeColor="text1"/>
          <w:highlight w:val="magenta"/>
        </w:rPr>
        <w:t>6</w:t>
      </w:r>
      <w:r w:rsidR="00ED595C" w:rsidRPr="001A2766">
        <w:rPr>
          <w:rFonts w:asciiTheme="minorHAnsi" w:hAnsiTheme="minorHAnsi"/>
          <w:color w:val="000000" w:themeColor="text1"/>
          <w:highlight w:val="magenta"/>
        </w:rPr>
        <w:t>7</w:t>
      </w:r>
      <w:r w:rsidRPr="001A2766">
        <w:rPr>
          <w:rFonts w:asciiTheme="minorHAnsi" w:hAnsiTheme="minorHAnsi"/>
          <w:color w:val="000000" w:themeColor="text1"/>
          <w:highlight w:val="magenta"/>
        </w:rPr>
        <w:t>, Concentration:</w:t>
      </w:r>
      <w:r w:rsidR="006201AA" w:rsidRPr="001A2766">
        <w:rPr>
          <w:rFonts w:asciiTheme="minorHAnsi" w:hAnsiTheme="minorHAnsi"/>
          <w:color w:val="000000" w:themeColor="text1"/>
          <w:highlight w:val="magenta"/>
        </w:rPr>
        <w:t xml:space="preserve"> </w:t>
      </w:r>
      <w:proofErr w:type="spellStart"/>
      <w:r w:rsidR="00ED595C" w:rsidRPr="001A2766">
        <w:rPr>
          <w:rFonts w:asciiTheme="minorHAnsi" w:hAnsiTheme="minorHAnsi"/>
          <w:color w:val="000000" w:themeColor="text1"/>
          <w:highlight w:val="magenta"/>
        </w:rPr>
        <w:t>mM.</w:t>
      </w:r>
      <w:proofErr w:type="spellEnd"/>
      <w:r w:rsidR="00ED595C" w:rsidRPr="001A2766">
        <w:rPr>
          <w:rFonts w:asciiTheme="minorHAnsi" w:hAnsiTheme="minorHAnsi"/>
          <w:color w:val="000000" w:themeColor="text1"/>
          <w:highlight w:val="magenta"/>
        </w:rPr>
        <w:t xml:space="preserve"> Figures generated in matplotlib.</w:t>
      </w:r>
      <w:r w:rsidR="00ED595C" w:rsidRPr="001A2766">
        <w:rPr>
          <w:rFonts w:asciiTheme="minorHAnsi" w:hAnsiTheme="minorHAnsi"/>
          <w:color w:val="000000" w:themeColor="text1"/>
        </w:rPr>
        <w:t xml:space="preserve"> </w:t>
      </w:r>
    </w:p>
    <w:p w14:paraId="6C803D05" w14:textId="77777777" w:rsidR="005E52DA" w:rsidRPr="001A2766" w:rsidRDefault="005E52DA" w:rsidP="001A2766">
      <w:pPr>
        <w:spacing w:line="360" w:lineRule="auto"/>
        <w:jc w:val="both"/>
        <w:rPr>
          <w:rFonts w:asciiTheme="minorHAnsi" w:hAnsiTheme="minorHAnsi"/>
          <w:color w:val="000000" w:themeColor="text1"/>
        </w:rPr>
      </w:pPr>
    </w:p>
    <w:p w14:paraId="58316E90" w14:textId="77777777" w:rsidR="005E52DA" w:rsidRPr="001A2766" w:rsidRDefault="005E52DA" w:rsidP="001A2766">
      <w:pPr>
        <w:spacing w:line="360" w:lineRule="auto"/>
        <w:jc w:val="both"/>
        <w:rPr>
          <w:rFonts w:asciiTheme="minorHAnsi" w:hAnsiTheme="minorHAnsi"/>
          <w:color w:val="000000" w:themeColor="text1"/>
        </w:rPr>
      </w:pPr>
    </w:p>
    <w:p w14:paraId="47BB9232" w14:textId="4AC1736E" w:rsidR="002D7AD5" w:rsidRPr="001A2766" w:rsidRDefault="002D7AD5" w:rsidP="001A2766">
      <w:pPr>
        <w:spacing w:line="360" w:lineRule="auto"/>
        <w:jc w:val="both"/>
        <w:rPr>
          <w:rFonts w:asciiTheme="minorHAnsi" w:hAnsiTheme="minorHAnsi"/>
          <w:color w:val="000000" w:themeColor="text1"/>
        </w:rPr>
      </w:pPr>
      <w:r w:rsidRPr="001A2766">
        <w:rPr>
          <w:rFonts w:asciiTheme="minorHAnsi" w:hAnsiTheme="minorHAnsi"/>
          <w:color w:val="000000" w:themeColor="text1"/>
        </w:rPr>
        <w:t xml:space="preserve">Mixed spin… </w:t>
      </w:r>
    </w:p>
    <w:p w14:paraId="7A761DB2" w14:textId="205E3498" w:rsidR="00D10913" w:rsidRPr="001A2766" w:rsidRDefault="00D10913" w:rsidP="001A2766">
      <w:pPr>
        <w:spacing w:line="360" w:lineRule="auto"/>
        <w:jc w:val="both"/>
        <w:rPr>
          <w:rFonts w:asciiTheme="minorHAnsi" w:hAnsiTheme="minorHAnsi"/>
          <w:color w:val="000000" w:themeColor="text1"/>
        </w:rPr>
      </w:pPr>
    </w:p>
    <w:p w14:paraId="591479AB" w14:textId="310869CC" w:rsidR="00D10913" w:rsidRPr="001A2766" w:rsidRDefault="00D10913" w:rsidP="001A2766">
      <w:pPr>
        <w:spacing w:line="360" w:lineRule="auto"/>
        <w:jc w:val="both"/>
        <w:rPr>
          <w:rFonts w:asciiTheme="minorHAnsi" w:hAnsiTheme="minorHAnsi"/>
          <w:color w:val="000000" w:themeColor="text1"/>
        </w:rPr>
      </w:pPr>
      <w:r w:rsidRPr="001A2766">
        <w:rPr>
          <w:rFonts w:asciiTheme="minorHAnsi" w:hAnsiTheme="minorHAnsi"/>
          <w:color w:val="000000" w:themeColor="text1"/>
        </w:rPr>
        <w:t>Rz values were calculated by A</w:t>
      </w:r>
      <w:r w:rsidRPr="001A2766">
        <w:rPr>
          <w:rFonts w:asciiTheme="minorHAnsi" w:hAnsiTheme="minorHAnsi"/>
          <w:color w:val="000000" w:themeColor="text1"/>
          <w:vertAlign w:val="subscript"/>
        </w:rPr>
        <w:t>418</w:t>
      </w:r>
      <w:r w:rsidRPr="001A2766">
        <w:rPr>
          <w:rFonts w:asciiTheme="minorHAnsi" w:hAnsiTheme="minorHAnsi"/>
          <w:color w:val="000000" w:themeColor="text1"/>
        </w:rPr>
        <w:t>/ A</w:t>
      </w:r>
      <w:r w:rsidRPr="001A2766">
        <w:rPr>
          <w:rFonts w:asciiTheme="minorHAnsi" w:hAnsiTheme="minorHAnsi"/>
          <w:color w:val="000000" w:themeColor="text1"/>
          <w:vertAlign w:val="subscript"/>
        </w:rPr>
        <w:t>280</w:t>
      </w:r>
      <w:r w:rsidRPr="001A2766">
        <w:rPr>
          <w:rFonts w:asciiTheme="minorHAnsi" w:hAnsiTheme="minorHAnsi"/>
          <w:color w:val="000000" w:themeColor="text1"/>
        </w:rPr>
        <w:t xml:space="preserve">, as a determination of protein purity </w:t>
      </w:r>
    </w:p>
    <w:p w14:paraId="0A79091B" w14:textId="32645F17" w:rsidR="002D7AD5" w:rsidRPr="001A2766" w:rsidRDefault="002D7AD5" w:rsidP="001A2766">
      <w:pPr>
        <w:spacing w:line="360" w:lineRule="auto"/>
        <w:jc w:val="both"/>
        <w:rPr>
          <w:rFonts w:asciiTheme="minorHAnsi" w:hAnsiTheme="minorHAnsi"/>
          <w:color w:val="000000" w:themeColor="text1"/>
        </w:rPr>
      </w:pPr>
    </w:p>
    <w:p w14:paraId="1A057B01" w14:textId="5CBC4AC5" w:rsidR="00E373B6" w:rsidRPr="001A2766" w:rsidRDefault="00E373B6" w:rsidP="001A2766">
      <w:pPr>
        <w:spacing w:line="360" w:lineRule="auto"/>
        <w:jc w:val="both"/>
        <w:rPr>
          <w:rFonts w:asciiTheme="minorHAnsi" w:hAnsiTheme="minorHAnsi"/>
          <w:color w:val="000000" w:themeColor="text1"/>
        </w:rPr>
      </w:pPr>
    </w:p>
    <w:p w14:paraId="40058098" w14:textId="0F643944" w:rsidR="007E6EEF" w:rsidRPr="001A2766" w:rsidRDefault="007E6EEF" w:rsidP="001A2766">
      <w:pPr>
        <w:spacing w:line="360" w:lineRule="auto"/>
        <w:jc w:val="both"/>
        <w:rPr>
          <w:rFonts w:asciiTheme="minorHAnsi" w:hAnsiTheme="minorHAnsi"/>
          <w:color w:val="000000" w:themeColor="text1"/>
        </w:rPr>
      </w:pPr>
    </w:p>
    <w:p w14:paraId="6B76A1DE" w14:textId="2D2BD8A6" w:rsidR="007E6EEF" w:rsidRPr="001A2766" w:rsidRDefault="007E6EEF" w:rsidP="001A2766">
      <w:pPr>
        <w:spacing w:line="360" w:lineRule="auto"/>
        <w:jc w:val="both"/>
        <w:rPr>
          <w:rFonts w:asciiTheme="minorHAnsi" w:hAnsiTheme="minorHAnsi"/>
          <w:color w:val="000000" w:themeColor="text1"/>
        </w:rPr>
      </w:pPr>
    </w:p>
    <w:p w14:paraId="7D01AEF9" w14:textId="7F876A1E" w:rsidR="00125230" w:rsidRPr="001A2766" w:rsidRDefault="00725AF2" w:rsidP="001A2766">
      <w:pPr>
        <w:spacing w:line="360" w:lineRule="auto"/>
        <w:jc w:val="both"/>
        <w:rPr>
          <w:rFonts w:asciiTheme="minorHAnsi" w:hAnsiTheme="minorHAnsi"/>
          <w:color w:val="000000" w:themeColor="text1"/>
        </w:rPr>
      </w:pPr>
      <w:r w:rsidRPr="001A2766">
        <w:rPr>
          <w:rFonts w:asciiTheme="minorHAnsi" w:hAnsiTheme="minorHAnsi"/>
          <w:color w:val="000000" w:themeColor="text1"/>
        </w:rPr>
        <w:t xml:space="preserve">Lipiex-1000 resin was used to remove any fatty acids bound to the active site of, once again due to the promiscuous binding ability of the DM. </w:t>
      </w:r>
    </w:p>
    <w:p w14:paraId="0A0DBA52" w14:textId="57CAF74F" w:rsidR="00125230" w:rsidRPr="001A2766" w:rsidRDefault="00125230" w:rsidP="001A2766">
      <w:pPr>
        <w:spacing w:line="360" w:lineRule="auto"/>
        <w:jc w:val="both"/>
        <w:rPr>
          <w:rFonts w:asciiTheme="minorHAnsi" w:hAnsiTheme="minorHAnsi"/>
          <w:color w:val="000000" w:themeColor="text1"/>
        </w:rPr>
      </w:pPr>
      <w:r w:rsidRPr="001A2766">
        <w:rPr>
          <w:rFonts w:asciiTheme="minorHAnsi" w:hAnsiTheme="minorHAnsi"/>
          <w:noProof/>
          <w:color w:val="000000" w:themeColor="text1"/>
        </w:rPr>
        <mc:AlternateContent>
          <mc:Choice Requires="wps">
            <w:drawing>
              <wp:anchor distT="0" distB="0" distL="114300" distR="114300" simplePos="0" relativeHeight="251711488" behindDoc="0" locked="0" layoutInCell="1" allowOverlap="1" wp14:anchorId="7C4B476C" wp14:editId="01AF51CA">
                <wp:simplePos x="0" y="0"/>
                <wp:positionH relativeFrom="column">
                  <wp:posOffset>3290026</wp:posOffset>
                </wp:positionH>
                <wp:positionV relativeFrom="paragraph">
                  <wp:posOffset>1986746</wp:posOffset>
                </wp:positionV>
                <wp:extent cx="839470" cy="974725"/>
                <wp:effectExtent l="0" t="0" r="0" b="0"/>
                <wp:wrapNone/>
                <wp:docPr id="56" name="TextBox 8"/>
                <wp:cNvGraphicFramePr/>
                <a:graphic xmlns:a="http://schemas.openxmlformats.org/drawingml/2006/main">
                  <a:graphicData uri="http://schemas.microsoft.com/office/word/2010/wordprocessingShape">
                    <wps:wsp>
                      <wps:cNvSpPr txBox="1"/>
                      <wps:spPr>
                        <a:xfrm>
                          <a:off x="0" y="0"/>
                          <a:ext cx="839470" cy="974725"/>
                        </a:xfrm>
                        <a:prstGeom prst="rect">
                          <a:avLst/>
                        </a:prstGeom>
                        <a:noFill/>
                      </wps:spPr>
                      <wps:txbx>
                        <w:txbxContent>
                          <w:p w14:paraId="166A3326" w14:textId="77777777" w:rsidR="001A2766" w:rsidRDefault="001A2766" w:rsidP="00125230">
                            <w:r>
                              <w:rPr>
                                <w:rFonts w:asciiTheme="minorHAnsi" w:hAnsi="Calibri" w:cstheme="minorBidi"/>
                                <w:color w:val="000000" w:themeColor="text1"/>
                                <w:kern w:val="24"/>
                                <w:sz w:val="16"/>
                                <w:szCs w:val="16"/>
                                <w:lang w:val="en-US"/>
                              </w:rPr>
                              <w:t>250</w:t>
                            </w:r>
                          </w:p>
                          <w:p w14:paraId="0338F3DA" w14:textId="77777777" w:rsidR="001A2766" w:rsidRDefault="001A2766" w:rsidP="00125230">
                            <w:r>
                              <w:rPr>
                                <w:rFonts w:asciiTheme="minorHAnsi" w:hAnsi="Calibri" w:cstheme="minorBidi"/>
                                <w:color w:val="000000" w:themeColor="text1"/>
                                <w:kern w:val="24"/>
                                <w:sz w:val="16"/>
                                <w:szCs w:val="16"/>
                                <w:lang w:val="en-US"/>
                              </w:rPr>
                              <w:t>150</w:t>
                            </w:r>
                          </w:p>
                          <w:p w14:paraId="3AEFAAC4" w14:textId="77777777" w:rsidR="001A2766" w:rsidRDefault="001A2766" w:rsidP="00125230">
                            <w:r>
                              <w:rPr>
                                <w:rFonts w:asciiTheme="minorHAnsi" w:hAnsi="Calibri" w:cstheme="minorBidi"/>
                                <w:color w:val="000000" w:themeColor="text1"/>
                                <w:kern w:val="24"/>
                                <w:sz w:val="16"/>
                                <w:szCs w:val="16"/>
                                <w:lang w:val="en-US"/>
                              </w:rPr>
                              <w:t>100</w:t>
                            </w:r>
                          </w:p>
                          <w:p w14:paraId="1777005E" w14:textId="77777777" w:rsidR="001A2766" w:rsidRDefault="001A2766" w:rsidP="00125230">
                            <w:r>
                              <w:rPr>
                                <w:rFonts w:asciiTheme="minorHAnsi" w:hAnsi="Calibri" w:cstheme="minorBidi"/>
                                <w:color w:val="000000" w:themeColor="text1"/>
                                <w:kern w:val="24"/>
                                <w:sz w:val="16"/>
                                <w:szCs w:val="16"/>
                                <w:lang w:val="en-US"/>
                              </w:rPr>
                              <w:t>75</w:t>
                            </w:r>
                          </w:p>
                          <w:p w14:paraId="4B55D47D" w14:textId="77777777" w:rsidR="001A2766" w:rsidRDefault="001A2766" w:rsidP="00125230">
                            <w:r>
                              <w:rPr>
                                <w:rFonts w:asciiTheme="minorHAnsi" w:hAnsi="Calibri" w:cstheme="minorBidi"/>
                                <w:color w:val="000000" w:themeColor="text1"/>
                                <w:kern w:val="24"/>
                                <w:sz w:val="16"/>
                                <w:szCs w:val="16"/>
                                <w:lang w:val="en-US"/>
                              </w:rPr>
                              <w:t>50</w:t>
                            </w:r>
                          </w:p>
                          <w:p w14:paraId="36C59E0C" w14:textId="77777777" w:rsidR="001A2766" w:rsidRDefault="001A2766" w:rsidP="00125230">
                            <w:r>
                              <w:rPr>
                                <w:rFonts w:asciiTheme="minorHAnsi" w:hAnsi="Calibri" w:cstheme="minorBidi"/>
                                <w:color w:val="000000" w:themeColor="text1"/>
                                <w:kern w:val="24"/>
                                <w:sz w:val="16"/>
                                <w:szCs w:val="16"/>
                                <w:lang w:val="en-US"/>
                              </w:rPr>
                              <w:t>37</w:t>
                            </w:r>
                          </w:p>
                          <w:p w14:paraId="564CF5A5" w14:textId="77777777" w:rsidR="001A2766" w:rsidRDefault="001A2766" w:rsidP="00125230">
                            <w:r>
                              <w:rPr>
                                <w:rFonts w:asciiTheme="minorHAnsi" w:hAnsi="Calibri" w:cstheme="minorBidi"/>
                                <w:color w:val="000000" w:themeColor="text1"/>
                                <w:kern w:val="24"/>
                                <w:sz w:val="16"/>
                                <w:szCs w:val="16"/>
                                <w:lang w:val="en-US"/>
                              </w:rPr>
                              <w:t>25</w:t>
                            </w:r>
                          </w:p>
                          <w:p w14:paraId="61789920" w14:textId="77777777" w:rsidR="001A2766" w:rsidRDefault="001A2766" w:rsidP="00125230">
                            <w:r>
                              <w:rPr>
                                <w:rFonts w:asciiTheme="minorHAnsi" w:hAnsi="Calibri" w:cstheme="minorBidi"/>
                                <w:color w:val="000000" w:themeColor="text1"/>
                                <w:kern w:val="24"/>
                                <w:sz w:val="16"/>
                                <w:szCs w:val="16"/>
                                <w:lang w:val="en-US"/>
                              </w:rPr>
                              <w:t>20</w:t>
                            </w:r>
                          </w:p>
                          <w:p w14:paraId="6A9746D3" w14:textId="77777777" w:rsidR="001A2766" w:rsidRDefault="001A2766" w:rsidP="00125230">
                            <w:r>
                              <w:rPr>
                                <w:rFonts w:asciiTheme="minorHAnsi" w:hAnsi="Calibri" w:cstheme="minorBidi"/>
                                <w:color w:val="000000" w:themeColor="text1"/>
                                <w:kern w:val="24"/>
                                <w:sz w:val="16"/>
                                <w:szCs w:val="16"/>
                                <w:lang w:val="en-US"/>
                              </w:rPr>
                              <w:t>15</w:t>
                            </w:r>
                          </w:p>
                          <w:p w14:paraId="48850390" w14:textId="77777777" w:rsidR="001A2766" w:rsidRDefault="001A2766" w:rsidP="00125230">
                            <w:r>
                              <w:rPr>
                                <w:rFonts w:asciiTheme="minorHAnsi" w:hAnsi="Calibri" w:cstheme="minorBidi"/>
                                <w:color w:val="000000" w:themeColor="text1"/>
                                <w:kern w:val="24"/>
                                <w:sz w:val="16"/>
                                <w:szCs w:val="16"/>
                                <w:lang w:val="en-US"/>
                              </w:rPr>
                              <w:t>10</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7C4B476C" id="TextBox 8" o:spid="_x0000_s1069" type="#_x0000_t202" style="position:absolute;left:0;text-align:left;margin-left:259.05pt;margin-top:156.45pt;width:66.1pt;height:76.7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" filled="f" stroked="f">
                <v:textbox>
                  <w:txbxContent>
                    <w:p w14:paraId="166A3326" w14:textId="77777777" w:rsidR="001A2766" w:rsidRDefault="001A2766" w:rsidP="00125230">
                      <w:r>
                        <w:rPr>
                          <w:rFonts w:asciiTheme="minorHAnsi" w:hAnsi="Calibri" w:cstheme="minorBidi"/>
                          <w:color w:val="000000" w:themeColor="text1"/>
                          <w:kern w:val="24"/>
                          <w:sz w:val="16"/>
                          <w:szCs w:val="16"/>
                          <w:lang w:val="en-US"/>
                        </w:rPr>
                        <w:t>250</w:t>
                      </w:r>
                    </w:p>
                    <w:p w14:paraId="0338F3DA" w14:textId="77777777" w:rsidR="001A2766" w:rsidRDefault="001A2766" w:rsidP="00125230">
                      <w:r>
                        <w:rPr>
                          <w:rFonts w:asciiTheme="minorHAnsi" w:hAnsi="Calibri" w:cstheme="minorBidi"/>
                          <w:color w:val="000000" w:themeColor="text1"/>
                          <w:kern w:val="24"/>
                          <w:sz w:val="16"/>
                          <w:szCs w:val="16"/>
                          <w:lang w:val="en-US"/>
                        </w:rPr>
                        <w:t>150</w:t>
                      </w:r>
                    </w:p>
                    <w:p w14:paraId="3AEFAAC4" w14:textId="77777777" w:rsidR="001A2766" w:rsidRDefault="001A2766" w:rsidP="00125230">
                      <w:r>
                        <w:rPr>
                          <w:rFonts w:asciiTheme="minorHAnsi" w:hAnsi="Calibri" w:cstheme="minorBidi"/>
                          <w:color w:val="000000" w:themeColor="text1"/>
                          <w:kern w:val="24"/>
                          <w:sz w:val="16"/>
                          <w:szCs w:val="16"/>
                          <w:lang w:val="en-US"/>
                        </w:rPr>
                        <w:t>100</w:t>
                      </w:r>
                    </w:p>
                    <w:p w14:paraId="1777005E" w14:textId="77777777" w:rsidR="001A2766" w:rsidRDefault="001A2766" w:rsidP="00125230">
                      <w:r>
                        <w:rPr>
                          <w:rFonts w:asciiTheme="minorHAnsi" w:hAnsi="Calibri" w:cstheme="minorBidi"/>
                          <w:color w:val="000000" w:themeColor="text1"/>
                          <w:kern w:val="24"/>
                          <w:sz w:val="16"/>
                          <w:szCs w:val="16"/>
                          <w:lang w:val="en-US"/>
                        </w:rPr>
                        <w:t>75</w:t>
                      </w:r>
                    </w:p>
                    <w:p w14:paraId="4B55D47D" w14:textId="77777777" w:rsidR="001A2766" w:rsidRDefault="001A2766" w:rsidP="00125230">
                      <w:r>
                        <w:rPr>
                          <w:rFonts w:asciiTheme="minorHAnsi" w:hAnsi="Calibri" w:cstheme="minorBidi"/>
                          <w:color w:val="000000" w:themeColor="text1"/>
                          <w:kern w:val="24"/>
                          <w:sz w:val="16"/>
                          <w:szCs w:val="16"/>
                          <w:lang w:val="en-US"/>
                        </w:rPr>
                        <w:t>50</w:t>
                      </w:r>
                    </w:p>
                    <w:p w14:paraId="36C59E0C" w14:textId="77777777" w:rsidR="001A2766" w:rsidRDefault="001A2766" w:rsidP="00125230">
                      <w:r>
                        <w:rPr>
                          <w:rFonts w:asciiTheme="minorHAnsi" w:hAnsi="Calibri" w:cstheme="minorBidi"/>
                          <w:color w:val="000000" w:themeColor="text1"/>
                          <w:kern w:val="24"/>
                          <w:sz w:val="16"/>
                          <w:szCs w:val="16"/>
                          <w:lang w:val="en-US"/>
                        </w:rPr>
                        <w:t>37</w:t>
                      </w:r>
                    </w:p>
                    <w:p w14:paraId="564CF5A5" w14:textId="77777777" w:rsidR="001A2766" w:rsidRDefault="001A2766" w:rsidP="00125230">
                      <w:r>
                        <w:rPr>
                          <w:rFonts w:asciiTheme="minorHAnsi" w:hAnsi="Calibri" w:cstheme="minorBidi"/>
                          <w:color w:val="000000" w:themeColor="text1"/>
                          <w:kern w:val="24"/>
                          <w:sz w:val="16"/>
                          <w:szCs w:val="16"/>
                          <w:lang w:val="en-US"/>
                        </w:rPr>
                        <w:t>25</w:t>
                      </w:r>
                    </w:p>
                    <w:p w14:paraId="61789920" w14:textId="77777777" w:rsidR="001A2766" w:rsidRDefault="001A2766" w:rsidP="00125230">
                      <w:r>
                        <w:rPr>
                          <w:rFonts w:asciiTheme="minorHAnsi" w:hAnsi="Calibri" w:cstheme="minorBidi"/>
                          <w:color w:val="000000" w:themeColor="text1"/>
                          <w:kern w:val="24"/>
                          <w:sz w:val="16"/>
                          <w:szCs w:val="16"/>
                          <w:lang w:val="en-US"/>
                        </w:rPr>
                        <w:t>20</w:t>
                      </w:r>
                    </w:p>
                    <w:p w14:paraId="6A9746D3" w14:textId="77777777" w:rsidR="001A2766" w:rsidRDefault="001A2766" w:rsidP="00125230">
                      <w:r>
                        <w:rPr>
                          <w:rFonts w:asciiTheme="minorHAnsi" w:hAnsi="Calibri" w:cstheme="minorBidi"/>
                          <w:color w:val="000000" w:themeColor="text1"/>
                          <w:kern w:val="24"/>
                          <w:sz w:val="16"/>
                          <w:szCs w:val="16"/>
                          <w:lang w:val="en-US"/>
                        </w:rPr>
                        <w:t>15</w:t>
                      </w:r>
                    </w:p>
                    <w:p w14:paraId="48850390" w14:textId="77777777" w:rsidR="001A2766" w:rsidRDefault="001A2766" w:rsidP="00125230">
                      <w:r>
                        <w:rPr>
                          <w:rFonts w:asciiTheme="minorHAnsi" w:hAnsi="Calibri" w:cstheme="minorBidi"/>
                          <w:color w:val="000000" w:themeColor="text1"/>
                          <w:kern w:val="24"/>
                          <w:sz w:val="16"/>
                          <w:szCs w:val="16"/>
                          <w:lang w:val="en-US"/>
                        </w:rPr>
                        <w:t>10</w:t>
                      </w:r>
                    </w:p>
                  </w:txbxContent>
                </v:textbox>
              </v:shape>
            </w:pict>
          </mc:Fallback>
        </mc:AlternateContent>
      </w:r>
    </w:p>
    <w:p w14:paraId="1148A09C" w14:textId="2A74EF14" w:rsidR="00125230" w:rsidRPr="001A2766" w:rsidRDefault="00125230" w:rsidP="001A2766">
      <w:pPr>
        <w:spacing w:line="360" w:lineRule="auto"/>
        <w:jc w:val="both"/>
        <w:rPr>
          <w:rFonts w:asciiTheme="minorHAnsi" w:hAnsiTheme="minorHAnsi"/>
          <w:color w:val="000000" w:themeColor="text1"/>
        </w:rPr>
      </w:pPr>
    </w:p>
    <w:p w14:paraId="0F4F7EA3" w14:textId="4530AC6A" w:rsidR="00125230" w:rsidRPr="001A2766" w:rsidRDefault="00125230" w:rsidP="001A2766">
      <w:pPr>
        <w:spacing w:line="360" w:lineRule="auto"/>
        <w:jc w:val="both"/>
        <w:rPr>
          <w:rFonts w:asciiTheme="minorHAnsi" w:hAnsiTheme="minorHAnsi"/>
          <w:color w:val="000000" w:themeColor="text1"/>
        </w:rPr>
      </w:pPr>
    </w:p>
    <w:p w14:paraId="336EF37B" w14:textId="3DD65686" w:rsidR="00125230" w:rsidRPr="001A2766" w:rsidRDefault="00483813" w:rsidP="001A2766">
      <w:pPr>
        <w:spacing w:line="360" w:lineRule="auto"/>
        <w:jc w:val="both"/>
        <w:rPr>
          <w:rFonts w:asciiTheme="minorHAnsi" w:hAnsiTheme="minorHAnsi"/>
          <w:color w:val="000000" w:themeColor="text1"/>
        </w:rPr>
      </w:pPr>
      <w:r w:rsidRPr="001A2766">
        <w:rPr>
          <w:rFonts w:asciiTheme="minorHAnsi" w:hAnsiTheme="minorHAnsi"/>
          <w:color w:val="000000" w:themeColor="text1"/>
        </w:rPr>
        <w:lastRenderedPageBreak/>
        <mc:AlternateContent>
          <mc:Choice Requires="wpg">
            <w:drawing>
              <wp:anchor distT="0" distB="0" distL="114300" distR="114300" simplePos="0" relativeHeight="251756544" behindDoc="0" locked="0" layoutInCell="1" allowOverlap="1" wp14:anchorId="62C2185C" wp14:editId="3DE16C61">
                <wp:simplePos x="0" y="0"/>
                <wp:positionH relativeFrom="column">
                  <wp:posOffset>-334010</wp:posOffset>
                </wp:positionH>
                <wp:positionV relativeFrom="paragraph">
                  <wp:posOffset>0</wp:posOffset>
                </wp:positionV>
                <wp:extent cx="6710680" cy="3753485"/>
                <wp:effectExtent l="0" t="0" r="0" b="5715"/>
                <wp:wrapTopAndBottom/>
                <wp:docPr id="120" name="Group 22"/>
                <wp:cNvGraphicFramePr xmlns:a="http://schemas.openxmlformats.org/drawingml/2006/main"/>
                <a:graphic xmlns:a="http://schemas.openxmlformats.org/drawingml/2006/main">
                  <a:graphicData uri="http://schemas.microsoft.com/office/word/2010/wordprocessingGroup">
                    <wpg:wgp>
                      <wpg:cNvGrpSpPr/>
                      <wpg:grpSpPr>
                        <a:xfrm>
                          <a:off x="0" y="0"/>
                          <a:ext cx="6710680" cy="3753485"/>
                          <a:chOff x="0" y="0"/>
                          <a:chExt cx="6711212" cy="3753708"/>
                        </a:xfrm>
                      </wpg:grpSpPr>
                      <wpg:grpSp>
                        <wpg:cNvPr id="121" name="Group 121"/>
                        <wpg:cNvGrpSpPr/>
                        <wpg:grpSpPr>
                          <a:xfrm>
                            <a:off x="302499" y="297324"/>
                            <a:ext cx="6408713" cy="3456384"/>
                            <a:chOff x="302499" y="297324"/>
                            <a:chExt cx="4536504" cy="1656184"/>
                          </a:xfrm>
                        </wpg:grpSpPr>
                        <pic:pic xmlns:pic="http://schemas.openxmlformats.org/drawingml/2006/picture">
                          <pic:nvPicPr>
                            <pic:cNvPr id="122" name="Picture 122" descr="A picture containing text, white&#10;&#10;Description automatically generated"/>
                            <pic:cNvPicPr>
                              <a:picLocks noChangeAspect="1"/>
                            </pic:cNvPicPr>
                          </pic:nvPicPr>
                          <pic:blipFill rotWithShape="1">
                            <a:blip r:embed="rId36"/>
                            <a:srcRect l="5501" t="18500" r="39558" b="21125"/>
                            <a:stretch/>
                          </pic:blipFill>
                          <pic:spPr>
                            <a:xfrm>
                              <a:off x="3038803" y="297324"/>
                              <a:ext cx="1800200" cy="1656184"/>
                            </a:xfrm>
                            <a:prstGeom prst="rect">
                              <a:avLst/>
                            </a:prstGeom>
                          </pic:spPr>
                        </pic:pic>
                        <pic:pic xmlns:pic="http://schemas.openxmlformats.org/drawingml/2006/picture">
                          <pic:nvPicPr>
                            <pic:cNvPr id="123" name="Picture 123" descr="A picture containing appliance, white&#10;&#10;Description automatically generated"/>
                            <pic:cNvPicPr>
                              <a:picLocks noChangeAspect="1"/>
                            </pic:cNvPicPr>
                          </pic:nvPicPr>
                          <pic:blipFill rotWithShape="1">
                            <a:blip r:embed="rId37"/>
                            <a:srcRect l="12709" t="27000" r="44228" b="21251"/>
                            <a:stretch/>
                          </pic:blipFill>
                          <pic:spPr>
                            <a:xfrm>
                              <a:off x="302499" y="297324"/>
                              <a:ext cx="1728192" cy="1656184"/>
                            </a:xfrm>
                            <a:prstGeom prst="rect">
                              <a:avLst/>
                            </a:prstGeom>
                          </pic:spPr>
                        </pic:pic>
                      </wpg:grpSp>
                      <wps:wsp>
                        <wps:cNvPr id="124" name="TextBox 10"/>
                        <wps:cNvSpPr txBox="1"/>
                        <wps:spPr>
                          <a:xfrm>
                            <a:off x="0" y="297287"/>
                            <a:ext cx="394970" cy="3456197"/>
                          </a:xfrm>
                          <a:prstGeom prst="rect">
                            <a:avLst/>
                          </a:prstGeom>
                          <a:noFill/>
                        </wps:spPr>
                        <wps:txbx>
                          <w:txbxContent>
                            <w:p w14:paraId="70355D58" w14:textId="77777777" w:rsidR="001A2766" w:rsidRDefault="001A2766" w:rsidP="00483813">
                              <w:pPr>
                                <w:textAlignment w:val="baseline"/>
                              </w:pPr>
                              <w:r>
                                <w:rPr>
                                  <w:rFonts w:ascii="Arial" w:hAnsi="Arial" w:cs="Arial"/>
                                  <w:color w:val="000000" w:themeColor="text1"/>
                                  <w:kern w:val="24"/>
                                  <w:sz w:val="20"/>
                                  <w:szCs w:val="20"/>
                                  <w:lang w:val="en-US"/>
                                </w:rPr>
                                <w:t>250</w:t>
                              </w:r>
                            </w:p>
                            <w:p w14:paraId="4A4AF07B" w14:textId="77777777" w:rsidR="001A2766" w:rsidRDefault="001A2766" w:rsidP="00483813">
                              <w:pPr>
                                <w:textAlignment w:val="baseline"/>
                              </w:pPr>
                              <w:r>
                                <w:rPr>
                                  <w:rFonts w:ascii="Arial" w:hAnsi="Arial" w:cs="Arial"/>
                                  <w:color w:val="000000" w:themeColor="text1"/>
                                  <w:kern w:val="24"/>
                                  <w:sz w:val="20"/>
                                  <w:szCs w:val="20"/>
                                  <w:lang w:val="en-US"/>
                                </w:rPr>
                                <w:t>150</w:t>
                              </w:r>
                            </w:p>
                            <w:p w14:paraId="41C8F3E4" w14:textId="77777777" w:rsidR="001A2766" w:rsidRDefault="001A2766" w:rsidP="00483813">
                              <w:pPr>
                                <w:textAlignment w:val="baseline"/>
                                <w:rPr>
                                  <w:rFonts w:ascii="Arial" w:hAnsi="Arial" w:cs="Arial"/>
                                  <w:color w:val="000000" w:themeColor="text1"/>
                                  <w:kern w:val="24"/>
                                  <w:sz w:val="20"/>
                                  <w:szCs w:val="20"/>
                                  <w:lang w:val="en-US"/>
                                </w:rPr>
                              </w:pPr>
                            </w:p>
                            <w:p w14:paraId="45CFA77B" w14:textId="77777777" w:rsidR="001A2766" w:rsidRDefault="001A2766" w:rsidP="00483813">
                              <w:pPr>
                                <w:textAlignment w:val="baseline"/>
                                <w:rPr>
                                  <w:rFonts w:ascii="Arial" w:hAnsi="Arial" w:cs="Arial"/>
                                  <w:color w:val="000000" w:themeColor="text1"/>
                                  <w:kern w:val="24"/>
                                  <w:sz w:val="20"/>
                                  <w:szCs w:val="20"/>
                                  <w:lang w:val="en-US"/>
                                </w:rPr>
                              </w:pPr>
                            </w:p>
                            <w:p w14:paraId="37F86DBC" w14:textId="55415110" w:rsidR="001A2766" w:rsidRDefault="001A2766" w:rsidP="00483813">
                              <w:pPr>
                                <w:textAlignment w:val="baseline"/>
                              </w:pPr>
                              <w:r>
                                <w:rPr>
                                  <w:rFonts w:ascii="Arial" w:hAnsi="Arial" w:cs="Arial"/>
                                  <w:color w:val="000000" w:themeColor="text1"/>
                                  <w:kern w:val="24"/>
                                  <w:sz w:val="20"/>
                                  <w:szCs w:val="20"/>
                                  <w:lang w:val="en-US"/>
                                </w:rPr>
                                <w:t>100</w:t>
                              </w:r>
                            </w:p>
                            <w:p w14:paraId="745D6793" w14:textId="77777777" w:rsidR="001A2766" w:rsidRDefault="001A2766" w:rsidP="00483813">
                              <w:pPr>
                                <w:textAlignment w:val="baseline"/>
                                <w:rPr>
                                  <w:rFonts w:ascii="Arial" w:hAnsi="Arial" w:cs="Arial"/>
                                  <w:color w:val="000000" w:themeColor="text1"/>
                                  <w:kern w:val="24"/>
                                  <w:sz w:val="20"/>
                                  <w:szCs w:val="20"/>
                                  <w:lang w:val="en-US"/>
                                </w:rPr>
                              </w:pPr>
                            </w:p>
                            <w:p w14:paraId="509690F9" w14:textId="303174DF" w:rsidR="001A2766" w:rsidRDefault="001A2766" w:rsidP="00483813">
                              <w:pPr>
                                <w:textAlignment w:val="baseline"/>
                              </w:pPr>
                              <w:r>
                                <w:rPr>
                                  <w:rFonts w:ascii="Arial" w:hAnsi="Arial" w:cs="Arial"/>
                                  <w:color w:val="000000" w:themeColor="text1"/>
                                  <w:kern w:val="24"/>
                                  <w:sz w:val="20"/>
                                  <w:szCs w:val="20"/>
                                  <w:lang w:val="en-US"/>
                                </w:rPr>
                                <w:t>75</w:t>
                              </w:r>
                            </w:p>
                            <w:p w14:paraId="538DC9F8" w14:textId="77777777" w:rsidR="001A2766" w:rsidRDefault="001A2766" w:rsidP="00483813">
                              <w:pPr>
                                <w:textAlignment w:val="baseline"/>
                                <w:rPr>
                                  <w:rFonts w:ascii="Arial" w:hAnsi="Arial" w:cs="Arial"/>
                                  <w:color w:val="000000" w:themeColor="text1"/>
                                  <w:kern w:val="24"/>
                                  <w:sz w:val="20"/>
                                  <w:szCs w:val="20"/>
                                  <w:lang w:val="en-US"/>
                                </w:rPr>
                              </w:pPr>
                            </w:p>
                            <w:p w14:paraId="3B448BD4" w14:textId="3E5B6711" w:rsidR="001A2766" w:rsidRDefault="001A2766" w:rsidP="00483813">
                              <w:pPr>
                                <w:textAlignment w:val="baseline"/>
                              </w:pPr>
                              <w:r>
                                <w:rPr>
                                  <w:rFonts w:ascii="Arial" w:hAnsi="Arial" w:cs="Arial"/>
                                  <w:color w:val="000000" w:themeColor="text1"/>
                                  <w:kern w:val="24"/>
                                  <w:sz w:val="20"/>
                                  <w:szCs w:val="20"/>
                                  <w:lang w:val="en-US"/>
                                </w:rPr>
                                <w:t>50</w:t>
                              </w:r>
                            </w:p>
                            <w:p w14:paraId="4FB52905" w14:textId="77777777" w:rsidR="001A2766" w:rsidRDefault="001A2766" w:rsidP="00483813">
                              <w:pPr>
                                <w:textAlignment w:val="baseline"/>
                              </w:pPr>
                              <w:r>
                                <w:rPr>
                                  <w:rFonts w:ascii="Arial" w:hAnsi="Arial" w:cs="Arial"/>
                                  <w:color w:val="000000" w:themeColor="text1"/>
                                  <w:kern w:val="24"/>
                                  <w:sz w:val="20"/>
                                  <w:szCs w:val="20"/>
                                  <w:lang w:val="en-US"/>
                                </w:rPr>
                                <w:t>37</w:t>
                              </w:r>
                            </w:p>
                            <w:p w14:paraId="2B9EBB4B" w14:textId="77777777" w:rsidR="001A2766" w:rsidRDefault="001A2766" w:rsidP="00483813">
                              <w:pPr>
                                <w:textAlignment w:val="baseline"/>
                                <w:rPr>
                                  <w:rFonts w:ascii="Arial" w:hAnsi="Arial" w:cs="Arial"/>
                                  <w:color w:val="000000" w:themeColor="text1"/>
                                  <w:kern w:val="24"/>
                                  <w:sz w:val="20"/>
                                  <w:szCs w:val="20"/>
                                  <w:lang w:val="en-US"/>
                                </w:rPr>
                              </w:pPr>
                            </w:p>
                            <w:p w14:paraId="73F378F5" w14:textId="018A2449" w:rsidR="001A2766" w:rsidRDefault="001A2766" w:rsidP="00483813">
                              <w:pPr>
                                <w:textAlignment w:val="baseline"/>
                              </w:pPr>
                              <w:r>
                                <w:rPr>
                                  <w:rFonts w:ascii="Arial" w:hAnsi="Arial" w:cs="Arial"/>
                                  <w:color w:val="000000" w:themeColor="text1"/>
                                  <w:kern w:val="24"/>
                                  <w:sz w:val="20"/>
                                  <w:szCs w:val="20"/>
                                  <w:lang w:val="en-US"/>
                                </w:rPr>
                                <w:t>25</w:t>
                              </w:r>
                            </w:p>
                            <w:p w14:paraId="79A585C7" w14:textId="77777777" w:rsidR="001A2766" w:rsidRDefault="001A2766" w:rsidP="00483813">
                              <w:pPr>
                                <w:textAlignment w:val="baseline"/>
                                <w:rPr>
                                  <w:rFonts w:ascii="Arial" w:hAnsi="Arial" w:cs="Arial"/>
                                  <w:color w:val="000000" w:themeColor="text1"/>
                                  <w:kern w:val="24"/>
                                  <w:sz w:val="20"/>
                                  <w:szCs w:val="20"/>
                                  <w:lang w:val="en-US"/>
                                </w:rPr>
                              </w:pPr>
                            </w:p>
                            <w:p w14:paraId="432DA15F" w14:textId="77777777" w:rsidR="001A2766" w:rsidRDefault="001A2766" w:rsidP="00483813">
                              <w:pPr>
                                <w:textAlignment w:val="baseline"/>
                                <w:rPr>
                                  <w:rFonts w:ascii="Arial" w:hAnsi="Arial" w:cs="Arial"/>
                                  <w:color w:val="000000" w:themeColor="text1"/>
                                  <w:kern w:val="24"/>
                                  <w:sz w:val="20"/>
                                  <w:szCs w:val="20"/>
                                  <w:lang w:val="en-US"/>
                                </w:rPr>
                              </w:pPr>
                            </w:p>
                            <w:p w14:paraId="07728F09" w14:textId="77777777" w:rsidR="001A2766" w:rsidRDefault="001A2766" w:rsidP="00483813">
                              <w:pPr>
                                <w:textAlignment w:val="baseline"/>
                                <w:rPr>
                                  <w:rFonts w:ascii="Arial" w:hAnsi="Arial" w:cs="Arial"/>
                                  <w:color w:val="000000" w:themeColor="text1"/>
                                  <w:kern w:val="24"/>
                                  <w:sz w:val="20"/>
                                  <w:szCs w:val="20"/>
                                  <w:lang w:val="en-US"/>
                                </w:rPr>
                              </w:pPr>
                            </w:p>
                            <w:p w14:paraId="5E744E88" w14:textId="48949706" w:rsidR="001A2766" w:rsidRDefault="001A2766" w:rsidP="00483813">
                              <w:pPr>
                                <w:textAlignment w:val="baseline"/>
                              </w:pPr>
                              <w:r>
                                <w:rPr>
                                  <w:rFonts w:ascii="Arial" w:hAnsi="Arial" w:cs="Arial"/>
                                  <w:color w:val="000000" w:themeColor="text1"/>
                                  <w:kern w:val="24"/>
                                  <w:sz w:val="20"/>
                                  <w:szCs w:val="20"/>
                                  <w:lang w:val="en-US"/>
                                </w:rPr>
                                <w:t>20</w:t>
                              </w:r>
                            </w:p>
                            <w:p w14:paraId="20FBC64C" w14:textId="77777777" w:rsidR="001A2766" w:rsidRDefault="001A2766" w:rsidP="00483813">
                              <w:pPr>
                                <w:textAlignment w:val="baseline"/>
                                <w:rPr>
                                  <w:rFonts w:ascii="Arial" w:hAnsi="Arial" w:cs="Arial"/>
                                  <w:color w:val="000000" w:themeColor="text1"/>
                                  <w:kern w:val="24"/>
                                  <w:sz w:val="20"/>
                                  <w:szCs w:val="20"/>
                                  <w:lang w:val="en-US"/>
                                </w:rPr>
                              </w:pPr>
                            </w:p>
                            <w:p w14:paraId="2EF5973E" w14:textId="75F30A41" w:rsidR="001A2766" w:rsidRDefault="001A2766" w:rsidP="00483813">
                              <w:pPr>
                                <w:textAlignment w:val="baseline"/>
                              </w:pPr>
                              <w:r>
                                <w:rPr>
                                  <w:rFonts w:ascii="Arial" w:hAnsi="Arial" w:cs="Arial"/>
                                  <w:color w:val="000000" w:themeColor="text1"/>
                                  <w:kern w:val="24"/>
                                  <w:sz w:val="20"/>
                                  <w:szCs w:val="20"/>
                                  <w:lang w:val="en-US"/>
                                </w:rPr>
                                <w:t>15</w:t>
                              </w:r>
                            </w:p>
                            <w:p w14:paraId="1C9C02E5" w14:textId="77777777" w:rsidR="001A2766" w:rsidRDefault="001A2766" w:rsidP="00483813">
                              <w:pPr>
                                <w:textAlignment w:val="baseline"/>
                                <w:rPr>
                                  <w:rFonts w:ascii="Arial" w:hAnsi="Arial" w:cs="Arial"/>
                                  <w:color w:val="000000" w:themeColor="text1"/>
                                  <w:kern w:val="24"/>
                                  <w:sz w:val="20"/>
                                  <w:szCs w:val="20"/>
                                  <w:lang w:val="en-US"/>
                                </w:rPr>
                              </w:pPr>
                            </w:p>
                            <w:p w14:paraId="18E42B1F" w14:textId="77777777" w:rsidR="001A2766" w:rsidRDefault="001A2766" w:rsidP="00483813">
                              <w:pPr>
                                <w:textAlignment w:val="baseline"/>
                                <w:rPr>
                                  <w:rFonts w:ascii="Arial" w:hAnsi="Arial" w:cs="Arial"/>
                                  <w:color w:val="000000" w:themeColor="text1"/>
                                  <w:kern w:val="24"/>
                                  <w:sz w:val="20"/>
                                  <w:szCs w:val="20"/>
                                  <w:lang w:val="en-US"/>
                                </w:rPr>
                              </w:pPr>
                            </w:p>
                            <w:p w14:paraId="748CAA24" w14:textId="77777777" w:rsidR="001A2766" w:rsidRDefault="001A2766" w:rsidP="00483813">
                              <w:pPr>
                                <w:textAlignment w:val="baseline"/>
                                <w:rPr>
                                  <w:rFonts w:ascii="Arial" w:hAnsi="Arial" w:cs="Arial"/>
                                  <w:color w:val="000000" w:themeColor="text1"/>
                                  <w:kern w:val="24"/>
                                  <w:sz w:val="20"/>
                                  <w:szCs w:val="20"/>
                                  <w:lang w:val="en-US"/>
                                </w:rPr>
                              </w:pPr>
                            </w:p>
                            <w:p w14:paraId="1EB7E537" w14:textId="22F03778" w:rsidR="001A2766" w:rsidRDefault="001A2766" w:rsidP="00483813">
                              <w:pPr>
                                <w:textAlignment w:val="baseline"/>
                                <w:rPr>
                                  <w:rFonts w:ascii="Arial" w:hAnsi="Arial" w:cs="Arial"/>
                                  <w:color w:val="000000" w:themeColor="text1"/>
                                  <w:kern w:val="24"/>
                                  <w:sz w:val="20"/>
                                  <w:szCs w:val="20"/>
                                  <w:lang w:val="en-US"/>
                                </w:rPr>
                              </w:pPr>
                              <w:r>
                                <w:rPr>
                                  <w:rFonts w:ascii="Arial" w:hAnsi="Arial" w:cs="Arial"/>
                                  <w:color w:val="000000" w:themeColor="text1"/>
                                  <w:kern w:val="24"/>
                                  <w:sz w:val="20"/>
                                  <w:szCs w:val="20"/>
                                  <w:lang w:val="en-US"/>
                                </w:rPr>
                                <w:t>10</w:t>
                              </w:r>
                            </w:p>
                            <w:p w14:paraId="082AD0BC" w14:textId="77777777" w:rsidR="001A2766" w:rsidRDefault="001A2766" w:rsidP="00483813">
                              <w:pPr>
                                <w:textAlignment w:val="baseline"/>
                              </w:pPr>
                            </w:p>
                          </w:txbxContent>
                        </wps:txbx>
                        <wps:bodyPr wrap="none" rtlCol="0">
                          <a:noAutofit/>
                        </wps:bodyPr>
                      </wps:wsp>
                      <wps:wsp>
                        <wps:cNvPr id="125" name="TextBox 11"/>
                        <wps:cNvSpPr txBox="1"/>
                        <wps:spPr>
                          <a:xfrm>
                            <a:off x="3881954" y="527901"/>
                            <a:ext cx="394970" cy="3225583"/>
                          </a:xfrm>
                          <a:prstGeom prst="rect">
                            <a:avLst/>
                          </a:prstGeom>
                          <a:noFill/>
                        </wps:spPr>
                        <wps:txbx>
                          <w:txbxContent>
                            <w:p w14:paraId="0FE13198" w14:textId="77777777" w:rsidR="001A2766" w:rsidRDefault="001A2766" w:rsidP="00483813">
                              <w:pPr>
                                <w:textAlignment w:val="baseline"/>
                              </w:pPr>
                              <w:r>
                                <w:rPr>
                                  <w:rFonts w:ascii="Arial" w:hAnsi="Arial" w:cs="Arial"/>
                                  <w:color w:val="000000" w:themeColor="text1"/>
                                  <w:kern w:val="24"/>
                                  <w:sz w:val="20"/>
                                  <w:szCs w:val="20"/>
                                  <w:lang w:val="en-US"/>
                                </w:rPr>
                                <w:t>250</w:t>
                              </w:r>
                            </w:p>
                            <w:p w14:paraId="4D385A0D" w14:textId="77777777" w:rsidR="001A2766" w:rsidRDefault="001A2766" w:rsidP="00483813">
                              <w:pPr>
                                <w:textAlignment w:val="baseline"/>
                              </w:pPr>
                              <w:r>
                                <w:rPr>
                                  <w:rFonts w:ascii="Arial" w:hAnsi="Arial" w:cs="Arial"/>
                                  <w:color w:val="000000" w:themeColor="text1"/>
                                  <w:kern w:val="24"/>
                                  <w:sz w:val="20"/>
                                  <w:szCs w:val="20"/>
                                  <w:lang w:val="en-US"/>
                                </w:rPr>
                                <w:t>150</w:t>
                              </w:r>
                            </w:p>
                            <w:p w14:paraId="066932C8" w14:textId="77777777" w:rsidR="001A2766" w:rsidRDefault="001A2766" w:rsidP="00483813">
                              <w:pPr>
                                <w:textAlignment w:val="baseline"/>
                                <w:rPr>
                                  <w:rFonts w:ascii="Arial" w:hAnsi="Arial" w:cs="Arial"/>
                                  <w:color w:val="000000" w:themeColor="text1"/>
                                  <w:kern w:val="24"/>
                                  <w:sz w:val="20"/>
                                  <w:szCs w:val="20"/>
                                  <w:lang w:val="en-US"/>
                                </w:rPr>
                              </w:pPr>
                            </w:p>
                            <w:p w14:paraId="05E389A8" w14:textId="4FBFA6A7" w:rsidR="001A2766" w:rsidRDefault="001A2766" w:rsidP="00483813">
                              <w:pPr>
                                <w:textAlignment w:val="baseline"/>
                              </w:pPr>
                              <w:r>
                                <w:rPr>
                                  <w:rFonts w:ascii="Arial" w:hAnsi="Arial" w:cs="Arial"/>
                                  <w:color w:val="000000" w:themeColor="text1"/>
                                  <w:kern w:val="24"/>
                                  <w:sz w:val="20"/>
                                  <w:szCs w:val="20"/>
                                  <w:lang w:val="en-US"/>
                                </w:rPr>
                                <w:t>100</w:t>
                              </w:r>
                            </w:p>
                            <w:p w14:paraId="052498D9" w14:textId="0CCDDB88" w:rsidR="001A2766" w:rsidRDefault="001A2766" w:rsidP="00483813">
                              <w:pPr>
                                <w:textAlignment w:val="baseline"/>
                              </w:pPr>
                              <w:r>
                                <w:rPr>
                                  <w:rFonts w:ascii="Arial" w:hAnsi="Arial" w:cs="Arial"/>
                                  <w:color w:val="000000" w:themeColor="text1"/>
                                  <w:kern w:val="24"/>
                                  <w:sz w:val="20"/>
                                  <w:szCs w:val="20"/>
                                  <w:lang w:val="en-US"/>
                                </w:rPr>
                                <w:t>75</w:t>
                              </w:r>
                            </w:p>
                            <w:p w14:paraId="6B0AFBBE" w14:textId="77777777" w:rsidR="001A2766" w:rsidRDefault="001A2766" w:rsidP="00483813">
                              <w:pPr>
                                <w:textAlignment w:val="baseline"/>
                                <w:rPr>
                                  <w:rFonts w:ascii="Arial" w:hAnsi="Arial" w:cs="Arial"/>
                                  <w:color w:val="000000" w:themeColor="text1"/>
                                  <w:kern w:val="24"/>
                                  <w:sz w:val="20"/>
                                  <w:szCs w:val="20"/>
                                  <w:lang w:val="en-US"/>
                                </w:rPr>
                              </w:pPr>
                            </w:p>
                            <w:p w14:paraId="680873C1" w14:textId="48046106" w:rsidR="001A2766" w:rsidRDefault="001A2766" w:rsidP="00483813">
                              <w:pPr>
                                <w:textAlignment w:val="baseline"/>
                              </w:pPr>
                              <w:r>
                                <w:rPr>
                                  <w:rFonts w:ascii="Arial" w:hAnsi="Arial" w:cs="Arial"/>
                                  <w:color w:val="000000" w:themeColor="text1"/>
                                  <w:kern w:val="24"/>
                                  <w:sz w:val="20"/>
                                  <w:szCs w:val="20"/>
                                  <w:lang w:val="en-US"/>
                                </w:rPr>
                                <w:t>50</w:t>
                              </w:r>
                            </w:p>
                            <w:p w14:paraId="0B4FDEBD" w14:textId="77777777" w:rsidR="001A2766" w:rsidRDefault="001A2766" w:rsidP="00483813">
                              <w:pPr>
                                <w:textAlignment w:val="baseline"/>
                                <w:rPr>
                                  <w:rFonts w:ascii="Arial" w:hAnsi="Arial" w:cs="Arial"/>
                                  <w:color w:val="000000" w:themeColor="text1"/>
                                  <w:kern w:val="24"/>
                                  <w:sz w:val="20"/>
                                  <w:szCs w:val="20"/>
                                  <w:lang w:val="en-US"/>
                                </w:rPr>
                              </w:pPr>
                            </w:p>
                            <w:p w14:paraId="274D926D" w14:textId="1F689CB0" w:rsidR="001A2766" w:rsidRDefault="001A2766" w:rsidP="00483813">
                              <w:pPr>
                                <w:textAlignment w:val="baseline"/>
                              </w:pPr>
                              <w:r>
                                <w:rPr>
                                  <w:rFonts w:ascii="Arial" w:hAnsi="Arial" w:cs="Arial"/>
                                  <w:color w:val="000000" w:themeColor="text1"/>
                                  <w:kern w:val="24"/>
                                  <w:sz w:val="20"/>
                                  <w:szCs w:val="20"/>
                                  <w:lang w:val="en-US"/>
                                </w:rPr>
                                <w:t>37</w:t>
                              </w:r>
                            </w:p>
                            <w:p w14:paraId="08D1FF67" w14:textId="77777777" w:rsidR="001A2766" w:rsidRDefault="001A2766" w:rsidP="00483813">
                              <w:pPr>
                                <w:textAlignment w:val="baseline"/>
                                <w:rPr>
                                  <w:rFonts w:ascii="Arial" w:hAnsi="Arial" w:cs="Arial"/>
                                  <w:color w:val="000000" w:themeColor="text1"/>
                                  <w:kern w:val="24"/>
                                  <w:sz w:val="20"/>
                                  <w:szCs w:val="20"/>
                                  <w:lang w:val="en-US"/>
                                </w:rPr>
                              </w:pPr>
                            </w:p>
                            <w:p w14:paraId="65F714DF" w14:textId="1220A120" w:rsidR="001A2766" w:rsidRDefault="001A2766" w:rsidP="00483813">
                              <w:pPr>
                                <w:textAlignment w:val="baseline"/>
                              </w:pPr>
                              <w:r>
                                <w:rPr>
                                  <w:rFonts w:ascii="Arial" w:hAnsi="Arial" w:cs="Arial"/>
                                  <w:color w:val="000000" w:themeColor="text1"/>
                                  <w:kern w:val="24"/>
                                  <w:sz w:val="20"/>
                                  <w:szCs w:val="20"/>
                                  <w:lang w:val="en-US"/>
                                </w:rPr>
                                <w:t>25</w:t>
                              </w:r>
                            </w:p>
                            <w:p w14:paraId="5752E27A" w14:textId="77777777" w:rsidR="001A2766" w:rsidRDefault="001A2766" w:rsidP="00483813">
                              <w:pPr>
                                <w:textAlignment w:val="baseline"/>
                                <w:rPr>
                                  <w:rFonts w:ascii="Arial" w:hAnsi="Arial" w:cs="Arial"/>
                                  <w:color w:val="000000" w:themeColor="text1"/>
                                  <w:kern w:val="24"/>
                                  <w:sz w:val="20"/>
                                  <w:szCs w:val="20"/>
                                  <w:lang w:val="en-US"/>
                                </w:rPr>
                              </w:pPr>
                            </w:p>
                            <w:p w14:paraId="74197A07" w14:textId="77777777" w:rsidR="001A2766" w:rsidRDefault="001A2766" w:rsidP="00483813">
                              <w:pPr>
                                <w:textAlignment w:val="baseline"/>
                                <w:rPr>
                                  <w:rFonts w:ascii="Arial" w:hAnsi="Arial" w:cs="Arial"/>
                                  <w:color w:val="000000" w:themeColor="text1"/>
                                  <w:kern w:val="24"/>
                                  <w:sz w:val="20"/>
                                  <w:szCs w:val="20"/>
                                  <w:lang w:val="en-US"/>
                                </w:rPr>
                              </w:pPr>
                            </w:p>
                            <w:p w14:paraId="52E88E78" w14:textId="21C7411B" w:rsidR="001A2766" w:rsidRDefault="001A2766" w:rsidP="00483813">
                              <w:pPr>
                                <w:textAlignment w:val="baseline"/>
                              </w:pPr>
                              <w:r>
                                <w:rPr>
                                  <w:rFonts w:ascii="Arial" w:hAnsi="Arial" w:cs="Arial"/>
                                  <w:color w:val="000000" w:themeColor="text1"/>
                                  <w:kern w:val="24"/>
                                  <w:sz w:val="20"/>
                                  <w:szCs w:val="20"/>
                                  <w:lang w:val="en-US"/>
                                </w:rPr>
                                <w:t>20</w:t>
                              </w:r>
                            </w:p>
                            <w:p w14:paraId="01891DDD" w14:textId="77777777" w:rsidR="001A2766" w:rsidRDefault="001A2766" w:rsidP="00483813">
                              <w:pPr>
                                <w:textAlignment w:val="baseline"/>
                                <w:rPr>
                                  <w:rFonts w:ascii="Arial" w:hAnsi="Arial" w:cs="Arial"/>
                                  <w:color w:val="000000" w:themeColor="text1"/>
                                  <w:kern w:val="24"/>
                                  <w:sz w:val="20"/>
                                  <w:szCs w:val="20"/>
                                  <w:lang w:val="en-US"/>
                                </w:rPr>
                              </w:pPr>
                            </w:p>
                            <w:p w14:paraId="3EAE7B2B" w14:textId="044B5166" w:rsidR="001A2766" w:rsidRDefault="001A2766" w:rsidP="00483813">
                              <w:pPr>
                                <w:textAlignment w:val="baseline"/>
                              </w:pPr>
                              <w:r>
                                <w:rPr>
                                  <w:rFonts w:ascii="Arial" w:hAnsi="Arial" w:cs="Arial"/>
                                  <w:color w:val="000000" w:themeColor="text1"/>
                                  <w:kern w:val="24"/>
                                  <w:sz w:val="20"/>
                                  <w:szCs w:val="20"/>
                                  <w:lang w:val="en-US"/>
                                </w:rPr>
                                <w:t>15</w:t>
                              </w:r>
                            </w:p>
                            <w:p w14:paraId="22BD3E3F" w14:textId="77777777" w:rsidR="001A2766" w:rsidRDefault="001A2766" w:rsidP="00483813">
                              <w:pPr>
                                <w:textAlignment w:val="baseline"/>
                                <w:rPr>
                                  <w:rFonts w:ascii="Arial" w:hAnsi="Arial" w:cs="Arial"/>
                                  <w:color w:val="000000" w:themeColor="text1"/>
                                  <w:kern w:val="24"/>
                                  <w:sz w:val="20"/>
                                  <w:szCs w:val="20"/>
                                  <w:lang w:val="en-US"/>
                                </w:rPr>
                              </w:pPr>
                            </w:p>
                            <w:p w14:paraId="7BE4D76D" w14:textId="77777777" w:rsidR="001A2766" w:rsidRDefault="001A2766" w:rsidP="00483813">
                              <w:pPr>
                                <w:textAlignment w:val="baseline"/>
                                <w:rPr>
                                  <w:rFonts w:ascii="Arial" w:hAnsi="Arial" w:cs="Arial"/>
                                  <w:color w:val="000000" w:themeColor="text1"/>
                                  <w:kern w:val="24"/>
                                  <w:sz w:val="20"/>
                                  <w:szCs w:val="20"/>
                                  <w:lang w:val="en-US"/>
                                </w:rPr>
                              </w:pPr>
                            </w:p>
                            <w:p w14:paraId="46B7F7D6" w14:textId="5109B154" w:rsidR="001A2766" w:rsidRDefault="001A2766" w:rsidP="00483813">
                              <w:pPr>
                                <w:textAlignment w:val="baseline"/>
                              </w:pPr>
                              <w:r>
                                <w:rPr>
                                  <w:rFonts w:ascii="Arial" w:hAnsi="Arial" w:cs="Arial"/>
                                  <w:color w:val="000000" w:themeColor="text1"/>
                                  <w:kern w:val="24"/>
                                  <w:sz w:val="20"/>
                                  <w:szCs w:val="20"/>
                                  <w:lang w:val="en-US"/>
                                </w:rPr>
                                <w:t>10</w:t>
                              </w:r>
                            </w:p>
                          </w:txbxContent>
                        </wps:txbx>
                        <wps:bodyPr wrap="none" rtlCol="0">
                          <a:noAutofit/>
                        </wps:bodyPr>
                      </wps:wsp>
                      <wps:wsp>
                        <wps:cNvPr id="126" name="TextBox 12"/>
                        <wps:cNvSpPr txBox="1"/>
                        <wps:spPr>
                          <a:xfrm>
                            <a:off x="408232" y="0"/>
                            <a:ext cx="2829784" cy="237504"/>
                          </a:xfrm>
                          <a:prstGeom prst="rect">
                            <a:avLst/>
                          </a:prstGeom>
                          <a:noFill/>
                        </wps:spPr>
                        <wps:txbx>
                          <w:txbxContent>
                            <w:p w14:paraId="1AABB711" w14:textId="41537B39" w:rsidR="001A2766" w:rsidRDefault="001A2766" w:rsidP="00483813">
                              <w:pPr>
                                <w:textAlignment w:val="baseline"/>
                              </w:pPr>
                              <w:r>
                                <w:rPr>
                                  <w:rFonts w:ascii="Arial" w:hAnsi="Arial" w:cs="Arial"/>
                                  <w:color w:val="000000" w:themeColor="text1"/>
                                  <w:kern w:val="24"/>
                                  <w:sz w:val="20"/>
                                  <w:szCs w:val="20"/>
                                  <w:lang w:val="en-US"/>
                                </w:rPr>
                                <w:t>1     2     3     4    5      6     7       8       9</w:t>
                              </w:r>
                            </w:p>
                          </w:txbxContent>
                        </wps:txbx>
                        <wps:bodyPr wrap="square" rtlCol="0">
                          <a:spAutoFit/>
                        </wps:bodyPr>
                      </wps:wsp>
                      <wps:wsp>
                        <wps:cNvPr id="127" name="TextBox 13"/>
                        <wps:cNvSpPr txBox="1"/>
                        <wps:spPr>
                          <a:xfrm>
                            <a:off x="4370481" y="12198"/>
                            <a:ext cx="2265860" cy="237504"/>
                          </a:xfrm>
                          <a:prstGeom prst="rect">
                            <a:avLst/>
                          </a:prstGeom>
                          <a:noFill/>
                        </wps:spPr>
                        <wps:txbx>
                          <w:txbxContent>
                            <w:p w14:paraId="489AD759" w14:textId="77777777" w:rsidR="001A2766" w:rsidRDefault="001A2766" w:rsidP="00483813">
                              <w:pPr>
                                <w:textAlignment w:val="baseline"/>
                              </w:pPr>
                              <w:r>
                                <w:rPr>
                                  <w:rFonts w:ascii="Arial" w:hAnsi="Arial" w:cs="Arial"/>
                                  <w:color w:val="000000" w:themeColor="text1"/>
                                  <w:kern w:val="24"/>
                                  <w:sz w:val="20"/>
                                  <w:szCs w:val="20"/>
                                  <w:lang w:val="en-US"/>
                                </w:rPr>
                                <w:t xml:space="preserve">1        2          3           4           5       6    </w:t>
                              </w:r>
                            </w:p>
                          </w:txbxContent>
                        </wps:txbx>
                        <wps:bodyPr wrap="none" rtlCol="0">
                          <a:spAutoFit/>
                        </wps:bodyPr>
                      </wps:wsp>
                      <wps:wsp>
                        <wps:cNvPr id="1947846272" name="Straight Connector 1947846272"/>
                        <wps:cNvCnPr/>
                        <wps:spPr>
                          <a:xfrm flipH="1">
                            <a:off x="2390731" y="945396"/>
                            <a:ext cx="144016" cy="432048"/>
                          </a:xfrm>
                          <a:prstGeom prst="line">
                            <a:avLst/>
                          </a:prstGeom>
                          <a:ln>
                            <a:solidFill>
                              <a:srgbClr val="C00000"/>
                            </a:solidFill>
                          </a:ln>
                        </wps:spPr>
                        <wps:style>
                          <a:lnRef idx="1">
                            <a:schemeClr val="dk1"/>
                          </a:lnRef>
                          <a:fillRef idx="0">
                            <a:schemeClr val="dk1"/>
                          </a:fillRef>
                          <a:effectRef idx="0">
                            <a:schemeClr val="dk1"/>
                          </a:effectRef>
                          <a:fontRef idx="minor">
                            <a:schemeClr val="tx1"/>
                          </a:fontRef>
                        </wps:style>
                        <wps:bodyPr/>
                      </wps:wsp>
                      <wps:wsp>
                        <wps:cNvPr id="1947846273" name="Straight Connector 1947846273"/>
                        <wps:cNvCnPr/>
                        <wps:spPr>
                          <a:xfrm flipH="1">
                            <a:off x="6207155" y="1115977"/>
                            <a:ext cx="144016" cy="432048"/>
                          </a:xfrm>
                          <a:prstGeom prst="line">
                            <a:avLst/>
                          </a:prstGeom>
                          <a:ln>
                            <a:solidFill>
                              <a:srgbClr val="C00000"/>
                            </a:solidFill>
                          </a:ln>
                        </wps:spPr>
                        <wps:style>
                          <a:lnRef idx="1">
                            <a:schemeClr val="dk1"/>
                          </a:lnRef>
                          <a:fillRef idx="0">
                            <a:schemeClr val="dk1"/>
                          </a:fillRef>
                          <a:effectRef idx="0">
                            <a:schemeClr val="dk1"/>
                          </a:effectRef>
                          <a:fontRef idx="minor">
                            <a:schemeClr val="tx1"/>
                          </a:fontRef>
                        </wps:style>
                        <wps:bodyPr/>
                      </wps:wsp>
                      <wps:wsp>
                        <wps:cNvPr id="1947846274" name="TextBox 17"/>
                        <wps:cNvSpPr txBox="1"/>
                        <wps:spPr>
                          <a:xfrm>
                            <a:off x="2045273" y="1377362"/>
                            <a:ext cx="676964" cy="237504"/>
                          </a:xfrm>
                          <a:prstGeom prst="rect">
                            <a:avLst/>
                          </a:prstGeom>
                          <a:noFill/>
                        </wps:spPr>
                        <wps:txbx>
                          <w:txbxContent>
                            <w:p w14:paraId="774458CE" w14:textId="77777777" w:rsidR="001A2766" w:rsidRDefault="001A2766" w:rsidP="00483813">
                              <w:pPr>
                                <w:textAlignment w:val="baseline"/>
                              </w:pPr>
                              <w:r>
                                <w:rPr>
                                  <w:rFonts w:ascii="Arial" w:hAnsi="Arial" w:cs="Arial"/>
                                  <w:color w:val="000000" w:themeColor="text1"/>
                                  <w:kern w:val="24"/>
                                  <w:sz w:val="20"/>
                                  <w:szCs w:val="20"/>
                                  <w:lang w:val="en-US"/>
                                </w:rPr>
                                <w:t>BM3 WT</w:t>
                              </w:r>
                            </w:p>
                          </w:txbxContent>
                        </wps:txbx>
                        <wps:bodyPr wrap="none" rtlCol="0">
                          <a:spAutoFit/>
                        </wps:bodyPr>
                      </wps:wsp>
                      <wps:wsp>
                        <wps:cNvPr id="1947846275" name="TextBox 18"/>
                        <wps:cNvSpPr txBox="1"/>
                        <wps:spPr>
                          <a:xfrm>
                            <a:off x="5771881" y="1500465"/>
                            <a:ext cx="676964" cy="237504"/>
                          </a:xfrm>
                          <a:prstGeom prst="rect">
                            <a:avLst/>
                          </a:prstGeom>
                          <a:noFill/>
                        </wps:spPr>
                        <wps:txbx>
                          <w:txbxContent>
                            <w:p w14:paraId="140FD11F" w14:textId="77777777" w:rsidR="001A2766" w:rsidRDefault="001A2766" w:rsidP="00483813">
                              <w:pPr>
                                <w:textAlignment w:val="baseline"/>
                              </w:pPr>
                              <w:r>
                                <w:rPr>
                                  <w:rFonts w:ascii="Arial" w:hAnsi="Arial" w:cs="Arial"/>
                                  <w:color w:val="000000" w:themeColor="text1"/>
                                  <w:kern w:val="24"/>
                                  <w:sz w:val="20"/>
                                  <w:szCs w:val="20"/>
                                  <w:lang w:val="en-US"/>
                                </w:rPr>
                                <w:t>BM3 DM</w:t>
                              </w:r>
                            </w:p>
                          </w:txbxContent>
                        </wps:txbx>
                        <wps:bodyPr wrap="none" rtlCol="0">
                          <a:spAutoFit/>
                        </wps:bodyPr>
                      </wps:wsp>
                    </wpg:wgp>
                  </a:graphicData>
                </a:graphic>
              </wp:anchor>
            </w:drawing>
          </mc:Choice>
          <mc:Fallback>
            <w:pict>
              <v:group w14:anchorId="62C2185C" id="Group 22" o:spid="_x0000_s1070" style="position:absolute;left:0;text-align:left;margin-left:-26.3pt;margin-top:0;width:528.4pt;height:295.55pt;z-index:251756544" coordsize="67112,3753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">
                <v:group id="Group 121" o:spid="_x0000_s1071" style="position:absolute;left:3024;top:2973;width:64088;height:34564" coordorigin="3024,2973" coordsize="45365,1656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">
                  <v:shape id="Picture 122" o:spid="_x0000_s1072" type="#_x0000_t75" alt="A picture containing text, white&#10;&#10;Description automatically generated" style="position:absolute;left:30388;top:2973;width:18002;height:1656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">
                    <v:imagedata r:id="rId38" o:title="A picture containing text, white&#10;&#10;Description automatically generated" croptop="12124f" cropbottom="13844f" cropleft="3605f" cropright="25925f"/>
                  </v:shape>
                  <v:shape id="Picture 123" o:spid="_x0000_s1073" type="#_x0000_t75" alt="A picture containing appliance, white&#10;&#10;Description automatically generated" style="position:absolute;left:3024;top:2973;width:17282;height:1656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">
                    <v:imagedata r:id="rId39" o:title="A picture containing appliance, white&#10;&#10;Description automatically generated" croptop="17695f" cropbottom="13927f" cropleft="8329f" cropright="28985f"/>
                  </v:shape>
                </v:group>
                <v:shape id="TextBox 10" o:spid="_x0000_s1074" type="#_x0000_t202" style="position:absolute;top:2972;width:3949;height:34562;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" filled="f" stroked="f">
                  <v:textbox>
                    <w:txbxContent>
                      <w:p w14:paraId="70355D58" w14:textId="77777777" w:rsidR="001A2766" w:rsidRDefault="001A2766" w:rsidP="00483813">
                        <w:pPr>
                          <w:textAlignment w:val="baseline"/>
                        </w:pPr>
                        <w:r>
                          <w:rPr>
                            <w:rFonts w:ascii="Arial" w:hAnsi="Arial" w:cs="Arial"/>
                            <w:color w:val="000000" w:themeColor="text1"/>
                            <w:kern w:val="24"/>
                            <w:sz w:val="20"/>
                            <w:szCs w:val="20"/>
                            <w:lang w:val="en-US"/>
                          </w:rPr>
                          <w:t>250</w:t>
                        </w:r>
                      </w:p>
                      <w:p w14:paraId="4A4AF07B" w14:textId="77777777" w:rsidR="001A2766" w:rsidRDefault="001A2766" w:rsidP="00483813">
                        <w:pPr>
                          <w:textAlignment w:val="baseline"/>
                        </w:pPr>
                        <w:r>
                          <w:rPr>
                            <w:rFonts w:ascii="Arial" w:hAnsi="Arial" w:cs="Arial"/>
                            <w:color w:val="000000" w:themeColor="text1"/>
                            <w:kern w:val="24"/>
                            <w:sz w:val="20"/>
                            <w:szCs w:val="20"/>
                            <w:lang w:val="en-US"/>
                          </w:rPr>
                          <w:t>150</w:t>
                        </w:r>
                      </w:p>
                      <w:p w14:paraId="41C8F3E4" w14:textId="77777777" w:rsidR="001A2766" w:rsidRDefault="001A2766" w:rsidP="00483813">
                        <w:pPr>
                          <w:textAlignment w:val="baseline"/>
                          <w:rPr>
                            <w:rFonts w:ascii="Arial" w:hAnsi="Arial" w:cs="Arial"/>
                            <w:color w:val="000000" w:themeColor="text1"/>
                            <w:kern w:val="24"/>
                            <w:sz w:val="20"/>
                            <w:szCs w:val="20"/>
                            <w:lang w:val="en-US"/>
                          </w:rPr>
                        </w:pPr>
                      </w:p>
                      <w:p w14:paraId="45CFA77B" w14:textId="77777777" w:rsidR="001A2766" w:rsidRDefault="001A2766" w:rsidP="00483813">
                        <w:pPr>
                          <w:textAlignment w:val="baseline"/>
                          <w:rPr>
                            <w:rFonts w:ascii="Arial" w:hAnsi="Arial" w:cs="Arial"/>
                            <w:color w:val="000000" w:themeColor="text1"/>
                            <w:kern w:val="24"/>
                            <w:sz w:val="20"/>
                            <w:szCs w:val="20"/>
                            <w:lang w:val="en-US"/>
                          </w:rPr>
                        </w:pPr>
                      </w:p>
                      <w:p w14:paraId="37F86DBC" w14:textId="55415110" w:rsidR="001A2766" w:rsidRDefault="001A2766" w:rsidP="00483813">
                        <w:pPr>
                          <w:textAlignment w:val="baseline"/>
                        </w:pPr>
                        <w:r>
                          <w:rPr>
                            <w:rFonts w:ascii="Arial" w:hAnsi="Arial" w:cs="Arial"/>
                            <w:color w:val="000000" w:themeColor="text1"/>
                            <w:kern w:val="24"/>
                            <w:sz w:val="20"/>
                            <w:szCs w:val="20"/>
                            <w:lang w:val="en-US"/>
                          </w:rPr>
                          <w:t>100</w:t>
                        </w:r>
                      </w:p>
                      <w:p w14:paraId="745D6793" w14:textId="77777777" w:rsidR="001A2766" w:rsidRDefault="001A2766" w:rsidP="00483813">
                        <w:pPr>
                          <w:textAlignment w:val="baseline"/>
                          <w:rPr>
                            <w:rFonts w:ascii="Arial" w:hAnsi="Arial" w:cs="Arial"/>
                            <w:color w:val="000000" w:themeColor="text1"/>
                            <w:kern w:val="24"/>
                            <w:sz w:val="20"/>
                            <w:szCs w:val="20"/>
                            <w:lang w:val="en-US"/>
                          </w:rPr>
                        </w:pPr>
                      </w:p>
                      <w:p w14:paraId="509690F9" w14:textId="303174DF" w:rsidR="001A2766" w:rsidRDefault="001A2766" w:rsidP="00483813">
                        <w:pPr>
                          <w:textAlignment w:val="baseline"/>
                        </w:pPr>
                        <w:r>
                          <w:rPr>
                            <w:rFonts w:ascii="Arial" w:hAnsi="Arial" w:cs="Arial"/>
                            <w:color w:val="000000" w:themeColor="text1"/>
                            <w:kern w:val="24"/>
                            <w:sz w:val="20"/>
                            <w:szCs w:val="20"/>
                            <w:lang w:val="en-US"/>
                          </w:rPr>
                          <w:t>75</w:t>
                        </w:r>
                      </w:p>
                      <w:p w14:paraId="538DC9F8" w14:textId="77777777" w:rsidR="001A2766" w:rsidRDefault="001A2766" w:rsidP="00483813">
                        <w:pPr>
                          <w:textAlignment w:val="baseline"/>
                          <w:rPr>
                            <w:rFonts w:ascii="Arial" w:hAnsi="Arial" w:cs="Arial"/>
                            <w:color w:val="000000" w:themeColor="text1"/>
                            <w:kern w:val="24"/>
                            <w:sz w:val="20"/>
                            <w:szCs w:val="20"/>
                            <w:lang w:val="en-US"/>
                          </w:rPr>
                        </w:pPr>
                      </w:p>
                      <w:p w14:paraId="3B448BD4" w14:textId="3E5B6711" w:rsidR="001A2766" w:rsidRDefault="001A2766" w:rsidP="00483813">
                        <w:pPr>
                          <w:textAlignment w:val="baseline"/>
                        </w:pPr>
                        <w:r>
                          <w:rPr>
                            <w:rFonts w:ascii="Arial" w:hAnsi="Arial" w:cs="Arial"/>
                            <w:color w:val="000000" w:themeColor="text1"/>
                            <w:kern w:val="24"/>
                            <w:sz w:val="20"/>
                            <w:szCs w:val="20"/>
                            <w:lang w:val="en-US"/>
                          </w:rPr>
                          <w:t>50</w:t>
                        </w:r>
                      </w:p>
                      <w:p w14:paraId="4FB52905" w14:textId="77777777" w:rsidR="001A2766" w:rsidRDefault="001A2766" w:rsidP="00483813">
                        <w:pPr>
                          <w:textAlignment w:val="baseline"/>
                        </w:pPr>
                        <w:r>
                          <w:rPr>
                            <w:rFonts w:ascii="Arial" w:hAnsi="Arial" w:cs="Arial"/>
                            <w:color w:val="000000" w:themeColor="text1"/>
                            <w:kern w:val="24"/>
                            <w:sz w:val="20"/>
                            <w:szCs w:val="20"/>
                            <w:lang w:val="en-US"/>
                          </w:rPr>
                          <w:t>37</w:t>
                        </w:r>
                      </w:p>
                      <w:p w14:paraId="2B9EBB4B" w14:textId="77777777" w:rsidR="001A2766" w:rsidRDefault="001A2766" w:rsidP="00483813">
                        <w:pPr>
                          <w:textAlignment w:val="baseline"/>
                          <w:rPr>
                            <w:rFonts w:ascii="Arial" w:hAnsi="Arial" w:cs="Arial"/>
                            <w:color w:val="000000" w:themeColor="text1"/>
                            <w:kern w:val="24"/>
                            <w:sz w:val="20"/>
                            <w:szCs w:val="20"/>
                            <w:lang w:val="en-US"/>
                          </w:rPr>
                        </w:pPr>
                      </w:p>
                      <w:p w14:paraId="73F378F5" w14:textId="018A2449" w:rsidR="001A2766" w:rsidRDefault="001A2766" w:rsidP="00483813">
                        <w:pPr>
                          <w:textAlignment w:val="baseline"/>
                        </w:pPr>
                        <w:r>
                          <w:rPr>
                            <w:rFonts w:ascii="Arial" w:hAnsi="Arial" w:cs="Arial"/>
                            <w:color w:val="000000" w:themeColor="text1"/>
                            <w:kern w:val="24"/>
                            <w:sz w:val="20"/>
                            <w:szCs w:val="20"/>
                            <w:lang w:val="en-US"/>
                          </w:rPr>
                          <w:t>25</w:t>
                        </w:r>
                      </w:p>
                      <w:p w14:paraId="79A585C7" w14:textId="77777777" w:rsidR="001A2766" w:rsidRDefault="001A2766" w:rsidP="00483813">
                        <w:pPr>
                          <w:textAlignment w:val="baseline"/>
                          <w:rPr>
                            <w:rFonts w:ascii="Arial" w:hAnsi="Arial" w:cs="Arial"/>
                            <w:color w:val="000000" w:themeColor="text1"/>
                            <w:kern w:val="24"/>
                            <w:sz w:val="20"/>
                            <w:szCs w:val="20"/>
                            <w:lang w:val="en-US"/>
                          </w:rPr>
                        </w:pPr>
                      </w:p>
                      <w:p w14:paraId="432DA15F" w14:textId="77777777" w:rsidR="001A2766" w:rsidRDefault="001A2766" w:rsidP="00483813">
                        <w:pPr>
                          <w:textAlignment w:val="baseline"/>
                          <w:rPr>
                            <w:rFonts w:ascii="Arial" w:hAnsi="Arial" w:cs="Arial"/>
                            <w:color w:val="000000" w:themeColor="text1"/>
                            <w:kern w:val="24"/>
                            <w:sz w:val="20"/>
                            <w:szCs w:val="20"/>
                            <w:lang w:val="en-US"/>
                          </w:rPr>
                        </w:pPr>
                      </w:p>
                      <w:p w14:paraId="07728F09" w14:textId="77777777" w:rsidR="001A2766" w:rsidRDefault="001A2766" w:rsidP="00483813">
                        <w:pPr>
                          <w:textAlignment w:val="baseline"/>
                          <w:rPr>
                            <w:rFonts w:ascii="Arial" w:hAnsi="Arial" w:cs="Arial"/>
                            <w:color w:val="000000" w:themeColor="text1"/>
                            <w:kern w:val="24"/>
                            <w:sz w:val="20"/>
                            <w:szCs w:val="20"/>
                            <w:lang w:val="en-US"/>
                          </w:rPr>
                        </w:pPr>
                      </w:p>
                      <w:p w14:paraId="5E744E88" w14:textId="48949706" w:rsidR="001A2766" w:rsidRDefault="001A2766" w:rsidP="00483813">
                        <w:pPr>
                          <w:textAlignment w:val="baseline"/>
                        </w:pPr>
                        <w:r>
                          <w:rPr>
                            <w:rFonts w:ascii="Arial" w:hAnsi="Arial" w:cs="Arial"/>
                            <w:color w:val="000000" w:themeColor="text1"/>
                            <w:kern w:val="24"/>
                            <w:sz w:val="20"/>
                            <w:szCs w:val="20"/>
                            <w:lang w:val="en-US"/>
                          </w:rPr>
                          <w:t>20</w:t>
                        </w:r>
                      </w:p>
                      <w:p w14:paraId="20FBC64C" w14:textId="77777777" w:rsidR="001A2766" w:rsidRDefault="001A2766" w:rsidP="00483813">
                        <w:pPr>
                          <w:textAlignment w:val="baseline"/>
                          <w:rPr>
                            <w:rFonts w:ascii="Arial" w:hAnsi="Arial" w:cs="Arial"/>
                            <w:color w:val="000000" w:themeColor="text1"/>
                            <w:kern w:val="24"/>
                            <w:sz w:val="20"/>
                            <w:szCs w:val="20"/>
                            <w:lang w:val="en-US"/>
                          </w:rPr>
                        </w:pPr>
                      </w:p>
                      <w:p w14:paraId="2EF5973E" w14:textId="75F30A41" w:rsidR="001A2766" w:rsidRDefault="001A2766" w:rsidP="00483813">
                        <w:pPr>
                          <w:textAlignment w:val="baseline"/>
                        </w:pPr>
                        <w:r>
                          <w:rPr>
                            <w:rFonts w:ascii="Arial" w:hAnsi="Arial" w:cs="Arial"/>
                            <w:color w:val="000000" w:themeColor="text1"/>
                            <w:kern w:val="24"/>
                            <w:sz w:val="20"/>
                            <w:szCs w:val="20"/>
                            <w:lang w:val="en-US"/>
                          </w:rPr>
                          <w:t>15</w:t>
                        </w:r>
                      </w:p>
                      <w:p w14:paraId="1C9C02E5" w14:textId="77777777" w:rsidR="001A2766" w:rsidRDefault="001A2766" w:rsidP="00483813">
                        <w:pPr>
                          <w:textAlignment w:val="baseline"/>
                          <w:rPr>
                            <w:rFonts w:ascii="Arial" w:hAnsi="Arial" w:cs="Arial"/>
                            <w:color w:val="000000" w:themeColor="text1"/>
                            <w:kern w:val="24"/>
                            <w:sz w:val="20"/>
                            <w:szCs w:val="20"/>
                            <w:lang w:val="en-US"/>
                          </w:rPr>
                        </w:pPr>
                      </w:p>
                      <w:p w14:paraId="18E42B1F" w14:textId="77777777" w:rsidR="001A2766" w:rsidRDefault="001A2766" w:rsidP="00483813">
                        <w:pPr>
                          <w:textAlignment w:val="baseline"/>
                          <w:rPr>
                            <w:rFonts w:ascii="Arial" w:hAnsi="Arial" w:cs="Arial"/>
                            <w:color w:val="000000" w:themeColor="text1"/>
                            <w:kern w:val="24"/>
                            <w:sz w:val="20"/>
                            <w:szCs w:val="20"/>
                            <w:lang w:val="en-US"/>
                          </w:rPr>
                        </w:pPr>
                      </w:p>
                      <w:p w14:paraId="748CAA24" w14:textId="77777777" w:rsidR="001A2766" w:rsidRDefault="001A2766" w:rsidP="00483813">
                        <w:pPr>
                          <w:textAlignment w:val="baseline"/>
                          <w:rPr>
                            <w:rFonts w:ascii="Arial" w:hAnsi="Arial" w:cs="Arial"/>
                            <w:color w:val="000000" w:themeColor="text1"/>
                            <w:kern w:val="24"/>
                            <w:sz w:val="20"/>
                            <w:szCs w:val="20"/>
                            <w:lang w:val="en-US"/>
                          </w:rPr>
                        </w:pPr>
                      </w:p>
                      <w:p w14:paraId="1EB7E537" w14:textId="22F03778" w:rsidR="001A2766" w:rsidRDefault="001A2766" w:rsidP="00483813">
                        <w:pPr>
                          <w:textAlignment w:val="baseline"/>
                          <w:rPr>
                            <w:rFonts w:ascii="Arial" w:hAnsi="Arial" w:cs="Arial"/>
                            <w:color w:val="000000" w:themeColor="text1"/>
                            <w:kern w:val="24"/>
                            <w:sz w:val="20"/>
                            <w:szCs w:val="20"/>
                            <w:lang w:val="en-US"/>
                          </w:rPr>
                        </w:pPr>
                        <w:r>
                          <w:rPr>
                            <w:rFonts w:ascii="Arial" w:hAnsi="Arial" w:cs="Arial"/>
                            <w:color w:val="000000" w:themeColor="text1"/>
                            <w:kern w:val="24"/>
                            <w:sz w:val="20"/>
                            <w:szCs w:val="20"/>
                            <w:lang w:val="en-US"/>
                          </w:rPr>
                          <w:t>10</w:t>
                        </w:r>
                      </w:p>
                      <w:p w14:paraId="082AD0BC" w14:textId="77777777" w:rsidR="001A2766" w:rsidRDefault="001A2766" w:rsidP="00483813">
                        <w:pPr>
                          <w:textAlignment w:val="baseline"/>
                        </w:pPr>
                      </w:p>
                    </w:txbxContent>
                  </v:textbox>
                </v:shape>
                <v:shape id="TextBox 11" o:spid="_x0000_s1075" type="#_x0000_t202" style="position:absolute;left:38819;top:5279;width:3950;height:32255;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" filled="f" stroked="f">
                  <v:textbox>
                    <w:txbxContent>
                      <w:p w14:paraId="0FE13198" w14:textId="77777777" w:rsidR="001A2766" w:rsidRDefault="001A2766" w:rsidP="00483813">
                        <w:pPr>
                          <w:textAlignment w:val="baseline"/>
                        </w:pPr>
                        <w:r>
                          <w:rPr>
                            <w:rFonts w:ascii="Arial" w:hAnsi="Arial" w:cs="Arial"/>
                            <w:color w:val="000000" w:themeColor="text1"/>
                            <w:kern w:val="24"/>
                            <w:sz w:val="20"/>
                            <w:szCs w:val="20"/>
                            <w:lang w:val="en-US"/>
                          </w:rPr>
                          <w:t>250</w:t>
                        </w:r>
                      </w:p>
                      <w:p w14:paraId="4D385A0D" w14:textId="77777777" w:rsidR="001A2766" w:rsidRDefault="001A2766" w:rsidP="00483813">
                        <w:pPr>
                          <w:textAlignment w:val="baseline"/>
                        </w:pPr>
                        <w:r>
                          <w:rPr>
                            <w:rFonts w:ascii="Arial" w:hAnsi="Arial" w:cs="Arial"/>
                            <w:color w:val="000000" w:themeColor="text1"/>
                            <w:kern w:val="24"/>
                            <w:sz w:val="20"/>
                            <w:szCs w:val="20"/>
                            <w:lang w:val="en-US"/>
                          </w:rPr>
                          <w:t>150</w:t>
                        </w:r>
                      </w:p>
                      <w:p w14:paraId="066932C8" w14:textId="77777777" w:rsidR="001A2766" w:rsidRDefault="001A2766" w:rsidP="00483813">
                        <w:pPr>
                          <w:textAlignment w:val="baseline"/>
                          <w:rPr>
                            <w:rFonts w:ascii="Arial" w:hAnsi="Arial" w:cs="Arial"/>
                            <w:color w:val="000000" w:themeColor="text1"/>
                            <w:kern w:val="24"/>
                            <w:sz w:val="20"/>
                            <w:szCs w:val="20"/>
                            <w:lang w:val="en-US"/>
                          </w:rPr>
                        </w:pPr>
                      </w:p>
                      <w:p w14:paraId="05E389A8" w14:textId="4FBFA6A7" w:rsidR="001A2766" w:rsidRDefault="001A2766" w:rsidP="00483813">
                        <w:pPr>
                          <w:textAlignment w:val="baseline"/>
                        </w:pPr>
                        <w:r>
                          <w:rPr>
                            <w:rFonts w:ascii="Arial" w:hAnsi="Arial" w:cs="Arial"/>
                            <w:color w:val="000000" w:themeColor="text1"/>
                            <w:kern w:val="24"/>
                            <w:sz w:val="20"/>
                            <w:szCs w:val="20"/>
                            <w:lang w:val="en-US"/>
                          </w:rPr>
                          <w:t>100</w:t>
                        </w:r>
                      </w:p>
                      <w:p w14:paraId="052498D9" w14:textId="0CCDDB88" w:rsidR="001A2766" w:rsidRDefault="001A2766" w:rsidP="00483813">
                        <w:pPr>
                          <w:textAlignment w:val="baseline"/>
                        </w:pPr>
                        <w:r>
                          <w:rPr>
                            <w:rFonts w:ascii="Arial" w:hAnsi="Arial" w:cs="Arial"/>
                            <w:color w:val="000000" w:themeColor="text1"/>
                            <w:kern w:val="24"/>
                            <w:sz w:val="20"/>
                            <w:szCs w:val="20"/>
                            <w:lang w:val="en-US"/>
                          </w:rPr>
                          <w:t>75</w:t>
                        </w:r>
                      </w:p>
                      <w:p w14:paraId="6B0AFBBE" w14:textId="77777777" w:rsidR="001A2766" w:rsidRDefault="001A2766" w:rsidP="00483813">
                        <w:pPr>
                          <w:textAlignment w:val="baseline"/>
                          <w:rPr>
                            <w:rFonts w:ascii="Arial" w:hAnsi="Arial" w:cs="Arial"/>
                            <w:color w:val="000000" w:themeColor="text1"/>
                            <w:kern w:val="24"/>
                            <w:sz w:val="20"/>
                            <w:szCs w:val="20"/>
                            <w:lang w:val="en-US"/>
                          </w:rPr>
                        </w:pPr>
                      </w:p>
                      <w:p w14:paraId="680873C1" w14:textId="48046106" w:rsidR="001A2766" w:rsidRDefault="001A2766" w:rsidP="00483813">
                        <w:pPr>
                          <w:textAlignment w:val="baseline"/>
                        </w:pPr>
                        <w:r>
                          <w:rPr>
                            <w:rFonts w:ascii="Arial" w:hAnsi="Arial" w:cs="Arial"/>
                            <w:color w:val="000000" w:themeColor="text1"/>
                            <w:kern w:val="24"/>
                            <w:sz w:val="20"/>
                            <w:szCs w:val="20"/>
                            <w:lang w:val="en-US"/>
                          </w:rPr>
                          <w:t>50</w:t>
                        </w:r>
                      </w:p>
                      <w:p w14:paraId="0B4FDEBD" w14:textId="77777777" w:rsidR="001A2766" w:rsidRDefault="001A2766" w:rsidP="00483813">
                        <w:pPr>
                          <w:textAlignment w:val="baseline"/>
                          <w:rPr>
                            <w:rFonts w:ascii="Arial" w:hAnsi="Arial" w:cs="Arial"/>
                            <w:color w:val="000000" w:themeColor="text1"/>
                            <w:kern w:val="24"/>
                            <w:sz w:val="20"/>
                            <w:szCs w:val="20"/>
                            <w:lang w:val="en-US"/>
                          </w:rPr>
                        </w:pPr>
                      </w:p>
                      <w:p w14:paraId="274D926D" w14:textId="1F689CB0" w:rsidR="001A2766" w:rsidRDefault="001A2766" w:rsidP="00483813">
                        <w:pPr>
                          <w:textAlignment w:val="baseline"/>
                        </w:pPr>
                        <w:r>
                          <w:rPr>
                            <w:rFonts w:ascii="Arial" w:hAnsi="Arial" w:cs="Arial"/>
                            <w:color w:val="000000" w:themeColor="text1"/>
                            <w:kern w:val="24"/>
                            <w:sz w:val="20"/>
                            <w:szCs w:val="20"/>
                            <w:lang w:val="en-US"/>
                          </w:rPr>
                          <w:t>37</w:t>
                        </w:r>
                      </w:p>
                      <w:p w14:paraId="08D1FF67" w14:textId="77777777" w:rsidR="001A2766" w:rsidRDefault="001A2766" w:rsidP="00483813">
                        <w:pPr>
                          <w:textAlignment w:val="baseline"/>
                          <w:rPr>
                            <w:rFonts w:ascii="Arial" w:hAnsi="Arial" w:cs="Arial"/>
                            <w:color w:val="000000" w:themeColor="text1"/>
                            <w:kern w:val="24"/>
                            <w:sz w:val="20"/>
                            <w:szCs w:val="20"/>
                            <w:lang w:val="en-US"/>
                          </w:rPr>
                        </w:pPr>
                      </w:p>
                      <w:p w14:paraId="65F714DF" w14:textId="1220A120" w:rsidR="001A2766" w:rsidRDefault="001A2766" w:rsidP="00483813">
                        <w:pPr>
                          <w:textAlignment w:val="baseline"/>
                        </w:pPr>
                        <w:r>
                          <w:rPr>
                            <w:rFonts w:ascii="Arial" w:hAnsi="Arial" w:cs="Arial"/>
                            <w:color w:val="000000" w:themeColor="text1"/>
                            <w:kern w:val="24"/>
                            <w:sz w:val="20"/>
                            <w:szCs w:val="20"/>
                            <w:lang w:val="en-US"/>
                          </w:rPr>
                          <w:t>25</w:t>
                        </w:r>
                      </w:p>
                      <w:p w14:paraId="5752E27A" w14:textId="77777777" w:rsidR="001A2766" w:rsidRDefault="001A2766" w:rsidP="00483813">
                        <w:pPr>
                          <w:textAlignment w:val="baseline"/>
                          <w:rPr>
                            <w:rFonts w:ascii="Arial" w:hAnsi="Arial" w:cs="Arial"/>
                            <w:color w:val="000000" w:themeColor="text1"/>
                            <w:kern w:val="24"/>
                            <w:sz w:val="20"/>
                            <w:szCs w:val="20"/>
                            <w:lang w:val="en-US"/>
                          </w:rPr>
                        </w:pPr>
                      </w:p>
                      <w:p w14:paraId="74197A07" w14:textId="77777777" w:rsidR="001A2766" w:rsidRDefault="001A2766" w:rsidP="00483813">
                        <w:pPr>
                          <w:textAlignment w:val="baseline"/>
                          <w:rPr>
                            <w:rFonts w:ascii="Arial" w:hAnsi="Arial" w:cs="Arial"/>
                            <w:color w:val="000000" w:themeColor="text1"/>
                            <w:kern w:val="24"/>
                            <w:sz w:val="20"/>
                            <w:szCs w:val="20"/>
                            <w:lang w:val="en-US"/>
                          </w:rPr>
                        </w:pPr>
                      </w:p>
                      <w:p w14:paraId="52E88E78" w14:textId="21C7411B" w:rsidR="001A2766" w:rsidRDefault="001A2766" w:rsidP="00483813">
                        <w:pPr>
                          <w:textAlignment w:val="baseline"/>
                        </w:pPr>
                        <w:r>
                          <w:rPr>
                            <w:rFonts w:ascii="Arial" w:hAnsi="Arial" w:cs="Arial"/>
                            <w:color w:val="000000" w:themeColor="text1"/>
                            <w:kern w:val="24"/>
                            <w:sz w:val="20"/>
                            <w:szCs w:val="20"/>
                            <w:lang w:val="en-US"/>
                          </w:rPr>
                          <w:t>20</w:t>
                        </w:r>
                      </w:p>
                      <w:p w14:paraId="01891DDD" w14:textId="77777777" w:rsidR="001A2766" w:rsidRDefault="001A2766" w:rsidP="00483813">
                        <w:pPr>
                          <w:textAlignment w:val="baseline"/>
                          <w:rPr>
                            <w:rFonts w:ascii="Arial" w:hAnsi="Arial" w:cs="Arial"/>
                            <w:color w:val="000000" w:themeColor="text1"/>
                            <w:kern w:val="24"/>
                            <w:sz w:val="20"/>
                            <w:szCs w:val="20"/>
                            <w:lang w:val="en-US"/>
                          </w:rPr>
                        </w:pPr>
                      </w:p>
                      <w:p w14:paraId="3EAE7B2B" w14:textId="044B5166" w:rsidR="001A2766" w:rsidRDefault="001A2766" w:rsidP="00483813">
                        <w:pPr>
                          <w:textAlignment w:val="baseline"/>
                        </w:pPr>
                        <w:r>
                          <w:rPr>
                            <w:rFonts w:ascii="Arial" w:hAnsi="Arial" w:cs="Arial"/>
                            <w:color w:val="000000" w:themeColor="text1"/>
                            <w:kern w:val="24"/>
                            <w:sz w:val="20"/>
                            <w:szCs w:val="20"/>
                            <w:lang w:val="en-US"/>
                          </w:rPr>
                          <w:t>15</w:t>
                        </w:r>
                      </w:p>
                      <w:p w14:paraId="22BD3E3F" w14:textId="77777777" w:rsidR="001A2766" w:rsidRDefault="001A2766" w:rsidP="00483813">
                        <w:pPr>
                          <w:textAlignment w:val="baseline"/>
                          <w:rPr>
                            <w:rFonts w:ascii="Arial" w:hAnsi="Arial" w:cs="Arial"/>
                            <w:color w:val="000000" w:themeColor="text1"/>
                            <w:kern w:val="24"/>
                            <w:sz w:val="20"/>
                            <w:szCs w:val="20"/>
                            <w:lang w:val="en-US"/>
                          </w:rPr>
                        </w:pPr>
                      </w:p>
                      <w:p w14:paraId="7BE4D76D" w14:textId="77777777" w:rsidR="001A2766" w:rsidRDefault="001A2766" w:rsidP="00483813">
                        <w:pPr>
                          <w:textAlignment w:val="baseline"/>
                          <w:rPr>
                            <w:rFonts w:ascii="Arial" w:hAnsi="Arial" w:cs="Arial"/>
                            <w:color w:val="000000" w:themeColor="text1"/>
                            <w:kern w:val="24"/>
                            <w:sz w:val="20"/>
                            <w:szCs w:val="20"/>
                            <w:lang w:val="en-US"/>
                          </w:rPr>
                        </w:pPr>
                      </w:p>
                      <w:p w14:paraId="46B7F7D6" w14:textId="5109B154" w:rsidR="001A2766" w:rsidRDefault="001A2766" w:rsidP="00483813">
                        <w:pPr>
                          <w:textAlignment w:val="baseline"/>
                        </w:pPr>
                        <w:r>
                          <w:rPr>
                            <w:rFonts w:ascii="Arial" w:hAnsi="Arial" w:cs="Arial"/>
                            <w:color w:val="000000" w:themeColor="text1"/>
                            <w:kern w:val="24"/>
                            <w:sz w:val="20"/>
                            <w:szCs w:val="20"/>
                            <w:lang w:val="en-US"/>
                          </w:rPr>
                          <w:t>10</w:t>
                        </w:r>
                      </w:p>
                    </w:txbxContent>
                  </v:textbox>
                </v:shape>
                <v:shape id="TextBox 12" o:spid="_x0000_s1076" type="#_x0000_t202" style="position:absolute;left:4082;width:28298;height:23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" filled="f" stroked="f">
                  <v:textbox style="mso-fit-shape-to-text:t">
                    <w:txbxContent>
                      <w:p w14:paraId="1AABB711" w14:textId="41537B39" w:rsidR="001A2766" w:rsidRDefault="001A2766" w:rsidP="00483813">
                        <w:pPr>
                          <w:textAlignment w:val="baseline"/>
                        </w:pPr>
                        <w:r>
                          <w:rPr>
                            <w:rFonts w:ascii="Arial" w:hAnsi="Arial" w:cs="Arial"/>
                            <w:color w:val="000000" w:themeColor="text1"/>
                            <w:kern w:val="24"/>
                            <w:sz w:val="20"/>
                            <w:szCs w:val="20"/>
                            <w:lang w:val="en-US"/>
                          </w:rPr>
                          <w:t>1     2     3     4    5      6     7       8       9</w:t>
                        </w:r>
                      </w:p>
                    </w:txbxContent>
                  </v:textbox>
                </v:shape>
                <v:shape id="TextBox 13" o:spid="_x0000_s1077" type="#_x0000_t202" style="position:absolute;left:43704;top:121;width:22659;height:2376;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" filled="f" stroked="f">
                  <v:textbox style="mso-fit-shape-to-text:t">
                    <w:txbxContent>
                      <w:p w14:paraId="489AD759" w14:textId="77777777" w:rsidR="001A2766" w:rsidRDefault="001A2766" w:rsidP="00483813">
                        <w:pPr>
                          <w:textAlignment w:val="baseline"/>
                        </w:pPr>
                        <w:r>
                          <w:rPr>
                            <w:rFonts w:ascii="Arial" w:hAnsi="Arial" w:cs="Arial"/>
                            <w:color w:val="000000" w:themeColor="text1"/>
                            <w:kern w:val="24"/>
                            <w:sz w:val="20"/>
                            <w:szCs w:val="20"/>
                            <w:lang w:val="en-US"/>
                          </w:rPr>
                          <w:t xml:space="preserve">1        2          3           4           5       6    </w:t>
                        </w:r>
                      </w:p>
                    </w:txbxContent>
                  </v:textbox>
                </v:shape>
                <v:line id="Straight Connector 1947846272" o:spid="_x0000_s1078" style="position:absolute;flip:x;visibility:visible;mso-wrap-style:square" from="23907,9453" to="25347,1377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" strokecolor="#c00000" strokeweight=".5pt">
                  <v:stroke joinstyle="miter"/>
                </v:line>
                <v:line id="Straight Connector 1947846273" o:spid="_x0000_s1079" style="position:absolute;flip:x;visibility:visible;mso-wrap-style:square" from="62071,11159" to="63511,1548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" strokecolor="#c00000" strokeweight=".5pt">
                  <v:stroke joinstyle="miter"/>
                </v:line>
                <v:shape id="TextBox 17" o:spid="_x0000_s1080" type="#_x0000_t202" style="position:absolute;left:20452;top:13773;width:6770;height:2375;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" filled="f" stroked="f">
                  <v:textbox style="mso-fit-shape-to-text:t">
                    <w:txbxContent>
                      <w:p w14:paraId="774458CE" w14:textId="77777777" w:rsidR="001A2766" w:rsidRDefault="001A2766" w:rsidP="00483813">
                        <w:pPr>
                          <w:textAlignment w:val="baseline"/>
                        </w:pPr>
                        <w:r>
                          <w:rPr>
                            <w:rFonts w:ascii="Arial" w:hAnsi="Arial" w:cs="Arial"/>
                            <w:color w:val="000000" w:themeColor="text1"/>
                            <w:kern w:val="24"/>
                            <w:sz w:val="20"/>
                            <w:szCs w:val="20"/>
                            <w:lang w:val="en-US"/>
                          </w:rPr>
                          <w:t>BM3 WT</w:t>
                        </w:r>
                      </w:p>
                    </w:txbxContent>
                  </v:textbox>
                </v:shape>
                <v:shape id="TextBox 18" o:spid="_x0000_s1081" type="#_x0000_t202" style="position:absolute;left:57718;top:15004;width:6770;height:2375;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" filled="f" stroked="f">
                  <v:textbox style="mso-fit-shape-to-text:t">
                    <w:txbxContent>
                      <w:p w14:paraId="140FD11F" w14:textId="77777777" w:rsidR="001A2766" w:rsidRDefault="001A2766" w:rsidP="00483813">
                        <w:pPr>
                          <w:textAlignment w:val="baseline"/>
                        </w:pPr>
                        <w:r>
                          <w:rPr>
                            <w:rFonts w:ascii="Arial" w:hAnsi="Arial" w:cs="Arial"/>
                            <w:color w:val="000000" w:themeColor="text1"/>
                            <w:kern w:val="24"/>
                            <w:sz w:val="20"/>
                            <w:szCs w:val="20"/>
                            <w:lang w:val="en-US"/>
                          </w:rPr>
                          <w:t>BM3 DM</w:t>
                        </w:r>
                      </w:p>
                    </w:txbxContent>
                  </v:textbox>
                </v:shape>
                <w10:wrap type="topAndBottom"/>
              </v:group>
            </w:pict>
          </mc:Fallback>
        </mc:AlternateContent>
      </w:r>
    </w:p>
    <w:p w14:paraId="308FB1ED" w14:textId="462573CA" w:rsidR="00125230" w:rsidRPr="001A2766" w:rsidRDefault="00125230" w:rsidP="001A2766">
      <w:pPr>
        <w:spacing w:line="360" w:lineRule="auto"/>
        <w:jc w:val="both"/>
        <w:rPr>
          <w:rFonts w:asciiTheme="minorHAnsi" w:hAnsiTheme="minorHAnsi"/>
          <w:color w:val="000000" w:themeColor="text1"/>
        </w:rPr>
      </w:pPr>
    </w:p>
    <w:p w14:paraId="6B9A32B0" w14:textId="32769AB4" w:rsidR="00125230" w:rsidRPr="001A2766" w:rsidRDefault="00125230" w:rsidP="001A2766">
      <w:pPr>
        <w:spacing w:line="360" w:lineRule="auto"/>
        <w:jc w:val="both"/>
        <w:rPr>
          <w:rFonts w:asciiTheme="minorHAnsi" w:hAnsiTheme="minorHAnsi"/>
          <w:color w:val="000000" w:themeColor="text1"/>
        </w:rPr>
      </w:pPr>
    </w:p>
    <w:p w14:paraId="720893E8" w14:textId="6EE2F134" w:rsidR="00125230" w:rsidRPr="001A2766" w:rsidRDefault="00125230" w:rsidP="001A2766">
      <w:pPr>
        <w:spacing w:line="360" w:lineRule="auto"/>
        <w:jc w:val="both"/>
        <w:rPr>
          <w:rFonts w:asciiTheme="minorHAnsi" w:hAnsiTheme="minorHAnsi"/>
          <w:color w:val="000000" w:themeColor="text1"/>
        </w:rPr>
      </w:pPr>
    </w:p>
    <w:p w14:paraId="1D555FE7" w14:textId="40C98863" w:rsidR="00125230" w:rsidRPr="001A2766" w:rsidRDefault="00125230" w:rsidP="001A2766">
      <w:pPr>
        <w:spacing w:line="360" w:lineRule="auto"/>
        <w:jc w:val="both"/>
        <w:rPr>
          <w:rFonts w:asciiTheme="minorHAnsi" w:hAnsiTheme="minorHAnsi"/>
          <w:color w:val="000000" w:themeColor="text1"/>
        </w:rPr>
      </w:pPr>
    </w:p>
    <w:p w14:paraId="13F849CF" w14:textId="7DB39A67" w:rsidR="009E6DD6" w:rsidRPr="001A2766" w:rsidRDefault="00CD3FE2" w:rsidP="001A2766">
      <w:pPr>
        <w:spacing w:line="360" w:lineRule="auto"/>
        <w:jc w:val="both"/>
        <w:rPr>
          <w:rFonts w:asciiTheme="minorHAnsi" w:hAnsiTheme="minorHAnsi"/>
          <w:color w:val="000000" w:themeColor="text1"/>
        </w:rPr>
      </w:pPr>
      <w:r w:rsidRPr="001A2766">
        <w:rPr>
          <w:rFonts w:asciiTheme="minorHAnsi" w:hAnsiTheme="minorHAnsi"/>
          <w:color w:val="000000" w:themeColor="text1"/>
        </w:rPr>
        <w:t xml:space="preserve">Fig… </w:t>
      </w:r>
      <w:r w:rsidR="00F007BB" w:rsidRPr="001A2766">
        <w:rPr>
          <w:rFonts w:asciiTheme="minorHAnsi" w:hAnsiTheme="minorHAnsi"/>
          <w:color w:val="000000" w:themeColor="text1"/>
        </w:rPr>
        <w:t xml:space="preserve">Post lysis and purification SDS- PAGE </w:t>
      </w:r>
      <w:r w:rsidR="00C62687" w:rsidRPr="001A2766">
        <w:rPr>
          <w:rFonts w:asciiTheme="minorHAnsi" w:hAnsiTheme="minorHAnsi"/>
          <w:color w:val="000000" w:themeColor="text1"/>
        </w:rPr>
        <w:t>g</w:t>
      </w:r>
      <w:r w:rsidRPr="001A2766">
        <w:rPr>
          <w:rFonts w:asciiTheme="minorHAnsi" w:hAnsiTheme="minorHAnsi"/>
          <w:color w:val="000000" w:themeColor="text1"/>
        </w:rPr>
        <w:t>el</w:t>
      </w:r>
      <w:r w:rsidR="00F007BB" w:rsidRPr="001A2766">
        <w:rPr>
          <w:rFonts w:asciiTheme="minorHAnsi" w:hAnsiTheme="minorHAnsi"/>
          <w:color w:val="000000" w:themeColor="text1"/>
        </w:rPr>
        <w:t>s</w:t>
      </w:r>
      <w:r w:rsidR="00C62687" w:rsidRPr="001A2766">
        <w:rPr>
          <w:rFonts w:asciiTheme="minorHAnsi" w:hAnsiTheme="minorHAnsi"/>
          <w:color w:val="000000" w:themeColor="text1"/>
        </w:rPr>
        <w:t xml:space="preserve"> of </w:t>
      </w:r>
      <w:r w:rsidRPr="001A2766">
        <w:rPr>
          <w:rFonts w:asciiTheme="minorHAnsi" w:hAnsiTheme="minorHAnsi"/>
          <w:color w:val="000000" w:themeColor="text1"/>
        </w:rPr>
        <w:t>WT BM3 full</w:t>
      </w:r>
      <w:r w:rsidR="00C62687" w:rsidRPr="001A2766">
        <w:rPr>
          <w:rFonts w:asciiTheme="minorHAnsi" w:hAnsiTheme="minorHAnsi"/>
          <w:color w:val="000000" w:themeColor="text1"/>
        </w:rPr>
        <w:t xml:space="preserve"> length</w:t>
      </w:r>
      <w:r w:rsidR="00DF60DB" w:rsidRPr="001A2766">
        <w:rPr>
          <w:rFonts w:asciiTheme="minorHAnsi" w:hAnsiTheme="minorHAnsi"/>
          <w:color w:val="000000" w:themeColor="text1"/>
        </w:rPr>
        <w:t xml:space="preserve"> and DM respectively. T</w:t>
      </w:r>
      <w:r w:rsidRPr="001A2766">
        <w:rPr>
          <w:rFonts w:asciiTheme="minorHAnsi" w:hAnsiTheme="minorHAnsi"/>
          <w:color w:val="000000" w:themeColor="text1"/>
        </w:rPr>
        <w:t xml:space="preserve">he wells </w:t>
      </w:r>
      <w:r w:rsidR="00DF60DB" w:rsidRPr="001A2766">
        <w:rPr>
          <w:rFonts w:asciiTheme="minorHAnsi" w:hAnsiTheme="minorHAnsi"/>
          <w:color w:val="000000" w:themeColor="text1"/>
        </w:rPr>
        <w:t xml:space="preserve">for BM3 WT </w:t>
      </w:r>
      <w:r w:rsidRPr="001A2766">
        <w:rPr>
          <w:rFonts w:asciiTheme="minorHAnsi" w:hAnsiTheme="minorHAnsi"/>
          <w:color w:val="000000" w:themeColor="text1"/>
        </w:rPr>
        <w:t xml:space="preserve">contain as follows: </w:t>
      </w:r>
      <w:r w:rsidR="00DF60DB" w:rsidRPr="001A2766">
        <w:rPr>
          <w:rFonts w:asciiTheme="minorHAnsi" w:hAnsiTheme="minorHAnsi"/>
          <w:color w:val="000000" w:themeColor="text1"/>
        </w:rPr>
        <w:t>(</w:t>
      </w:r>
      <w:r w:rsidRPr="001A2766">
        <w:rPr>
          <w:rFonts w:asciiTheme="minorHAnsi" w:hAnsiTheme="minorHAnsi"/>
          <w:color w:val="000000" w:themeColor="text1"/>
        </w:rPr>
        <w:t>1</w:t>
      </w:r>
      <w:r w:rsidR="00E81F62" w:rsidRPr="001A2766">
        <w:rPr>
          <w:rFonts w:asciiTheme="minorHAnsi" w:hAnsiTheme="minorHAnsi"/>
          <w:color w:val="000000" w:themeColor="text1"/>
        </w:rPr>
        <w:t>)</w:t>
      </w:r>
      <w:r w:rsidR="00DF60DB" w:rsidRPr="001A2766">
        <w:rPr>
          <w:rFonts w:asciiTheme="minorHAnsi" w:hAnsiTheme="minorHAnsi"/>
          <w:color w:val="000000" w:themeColor="text1"/>
        </w:rPr>
        <w:t xml:space="preserve"> 250 </w:t>
      </w:r>
      <w:proofErr w:type="spellStart"/>
      <w:r w:rsidR="00DF60DB" w:rsidRPr="001A2766">
        <w:rPr>
          <w:rFonts w:asciiTheme="minorHAnsi" w:hAnsiTheme="minorHAnsi"/>
          <w:color w:val="000000" w:themeColor="text1"/>
        </w:rPr>
        <w:t>kDa</w:t>
      </w:r>
      <w:proofErr w:type="spellEnd"/>
      <w:r w:rsidR="00DF60DB" w:rsidRPr="001A2766">
        <w:rPr>
          <w:rFonts w:asciiTheme="minorHAnsi" w:hAnsiTheme="minorHAnsi"/>
          <w:color w:val="000000" w:themeColor="text1"/>
        </w:rPr>
        <w:t xml:space="preserve"> </w:t>
      </w:r>
      <w:r w:rsidR="00E81F62" w:rsidRPr="001A2766">
        <w:rPr>
          <w:rFonts w:asciiTheme="minorHAnsi" w:hAnsiTheme="minorHAnsi"/>
          <w:color w:val="000000" w:themeColor="text1"/>
        </w:rPr>
        <w:t>Protein ladder</w:t>
      </w:r>
      <w:r w:rsidR="00DF60DB" w:rsidRPr="001A2766">
        <w:rPr>
          <w:rFonts w:asciiTheme="minorHAnsi" w:hAnsiTheme="minorHAnsi"/>
          <w:color w:val="000000" w:themeColor="text1"/>
        </w:rPr>
        <w:t>; (</w:t>
      </w:r>
      <w:r w:rsidR="00E81F62" w:rsidRPr="001A2766">
        <w:rPr>
          <w:rFonts w:asciiTheme="minorHAnsi" w:hAnsiTheme="minorHAnsi"/>
          <w:color w:val="000000" w:themeColor="text1"/>
        </w:rPr>
        <w:t>2)</w:t>
      </w:r>
      <w:r w:rsidR="00DF60DB" w:rsidRPr="001A2766">
        <w:rPr>
          <w:rFonts w:asciiTheme="minorHAnsi" w:hAnsiTheme="minorHAnsi"/>
          <w:color w:val="000000" w:themeColor="text1"/>
        </w:rPr>
        <w:t xml:space="preserve"> </w:t>
      </w:r>
      <w:r w:rsidR="00EA1D20" w:rsidRPr="001A2766">
        <w:rPr>
          <w:rFonts w:asciiTheme="minorHAnsi" w:hAnsiTheme="minorHAnsi"/>
          <w:color w:val="000000" w:themeColor="text1"/>
        </w:rPr>
        <w:t>lysate</w:t>
      </w:r>
      <w:r w:rsidR="00DF60DB" w:rsidRPr="001A2766">
        <w:rPr>
          <w:rFonts w:asciiTheme="minorHAnsi" w:hAnsiTheme="minorHAnsi"/>
          <w:color w:val="000000" w:themeColor="text1"/>
        </w:rPr>
        <w:t xml:space="preserve"> </w:t>
      </w:r>
      <w:r w:rsidR="00EA1D20" w:rsidRPr="001A2766">
        <w:rPr>
          <w:rFonts w:asciiTheme="minorHAnsi" w:hAnsiTheme="minorHAnsi"/>
          <w:color w:val="000000" w:themeColor="text1"/>
        </w:rPr>
        <w:t>supernatant</w:t>
      </w:r>
      <w:r w:rsidR="00DF60DB" w:rsidRPr="001A2766">
        <w:rPr>
          <w:rFonts w:asciiTheme="minorHAnsi" w:hAnsiTheme="minorHAnsi"/>
          <w:color w:val="000000" w:themeColor="text1"/>
        </w:rPr>
        <w:t>; (3) lysate</w:t>
      </w:r>
      <w:r w:rsidR="00EA1D20" w:rsidRPr="001A2766">
        <w:rPr>
          <w:rFonts w:asciiTheme="minorHAnsi" w:hAnsiTheme="minorHAnsi"/>
          <w:color w:val="000000" w:themeColor="text1"/>
        </w:rPr>
        <w:t xml:space="preserve"> pellet</w:t>
      </w:r>
      <w:r w:rsidR="00DF60DB" w:rsidRPr="001A2766">
        <w:rPr>
          <w:rFonts w:asciiTheme="minorHAnsi" w:hAnsiTheme="minorHAnsi"/>
          <w:color w:val="000000" w:themeColor="text1"/>
        </w:rPr>
        <w:t>; (4)</w:t>
      </w:r>
      <w:r w:rsidR="00EA1D20" w:rsidRPr="001A2766">
        <w:rPr>
          <w:rFonts w:asciiTheme="minorHAnsi" w:hAnsiTheme="minorHAnsi"/>
          <w:color w:val="000000" w:themeColor="text1"/>
        </w:rPr>
        <w:t xml:space="preserve"> NH</w:t>
      </w:r>
      <w:r w:rsidR="00EA1D20" w:rsidRPr="001A2766">
        <w:rPr>
          <w:rFonts w:asciiTheme="minorHAnsi" w:hAnsiTheme="minorHAnsi"/>
          <w:color w:val="000000" w:themeColor="text1"/>
          <w:vertAlign w:val="subscript"/>
        </w:rPr>
        <w:t>4</w:t>
      </w:r>
      <w:r w:rsidR="00EA1D20" w:rsidRPr="001A2766">
        <w:rPr>
          <w:rFonts w:asciiTheme="minorHAnsi" w:hAnsiTheme="minorHAnsi"/>
          <w:color w:val="000000" w:themeColor="text1"/>
        </w:rPr>
        <w:t xml:space="preserve">OH supernatant; (5) lysate pellet; (6- 9) imidazole elution fractions, 10, 20, 50, 200 </w:t>
      </w:r>
      <w:proofErr w:type="spellStart"/>
      <w:r w:rsidR="00EA1D20" w:rsidRPr="001A2766">
        <w:rPr>
          <w:rFonts w:asciiTheme="minorHAnsi" w:hAnsiTheme="minorHAnsi"/>
          <w:color w:val="000000" w:themeColor="text1"/>
        </w:rPr>
        <w:t>mM.</w:t>
      </w:r>
      <w:proofErr w:type="spellEnd"/>
      <w:r w:rsidR="00EA1D20" w:rsidRPr="001A2766">
        <w:rPr>
          <w:rFonts w:asciiTheme="minorHAnsi" w:hAnsiTheme="minorHAnsi"/>
          <w:color w:val="000000" w:themeColor="text1"/>
        </w:rPr>
        <w:t xml:space="preserve"> BM3 DM full: (1) 250 </w:t>
      </w:r>
      <w:proofErr w:type="spellStart"/>
      <w:r w:rsidR="00EA1D20" w:rsidRPr="001A2766">
        <w:rPr>
          <w:rFonts w:asciiTheme="minorHAnsi" w:hAnsiTheme="minorHAnsi"/>
          <w:color w:val="000000" w:themeColor="text1"/>
        </w:rPr>
        <w:t>kDa</w:t>
      </w:r>
      <w:proofErr w:type="spellEnd"/>
      <w:r w:rsidR="00EA1D20" w:rsidRPr="001A2766">
        <w:rPr>
          <w:rFonts w:asciiTheme="minorHAnsi" w:hAnsiTheme="minorHAnsi"/>
          <w:color w:val="000000" w:themeColor="text1"/>
        </w:rPr>
        <w:t xml:space="preserve"> Protein ladder; (2, 4, 5, 6) imidazole elution fractions, 10, 20, 50, 200 </w:t>
      </w:r>
      <w:proofErr w:type="spellStart"/>
      <w:r w:rsidR="00EA1D20" w:rsidRPr="001A2766">
        <w:rPr>
          <w:rFonts w:asciiTheme="minorHAnsi" w:hAnsiTheme="minorHAnsi"/>
          <w:color w:val="000000" w:themeColor="text1"/>
        </w:rPr>
        <w:t>mM.</w:t>
      </w:r>
      <w:proofErr w:type="spellEnd"/>
      <w:r w:rsidR="00EA1D20" w:rsidRPr="001A2766">
        <w:rPr>
          <w:rFonts w:asciiTheme="minorHAnsi" w:hAnsiTheme="minorHAnsi"/>
          <w:color w:val="000000" w:themeColor="text1"/>
        </w:rPr>
        <w:t xml:space="preserve"> Well (3) was missed out. The resolved bands at ~119 </w:t>
      </w:r>
      <w:proofErr w:type="spellStart"/>
      <w:r w:rsidR="00EA1D20" w:rsidRPr="001A2766">
        <w:rPr>
          <w:rFonts w:asciiTheme="minorHAnsi" w:hAnsiTheme="minorHAnsi"/>
          <w:color w:val="000000" w:themeColor="text1"/>
        </w:rPr>
        <w:t>kDa</w:t>
      </w:r>
      <w:proofErr w:type="spellEnd"/>
      <w:r w:rsidR="00EA1D20" w:rsidRPr="001A2766">
        <w:rPr>
          <w:rFonts w:asciiTheme="minorHAnsi" w:hAnsiTheme="minorHAnsi"/>
          <w:color w:val="000000" w:themeColor="text1"/>
        </w:rPr>
        <w:t xml:space="preserve"> are labelled for WT and DM BM3. </w:t>
      </w:r>
      <w:r w:rsidR="009E6DD6" w:rsidRPr="001A2766">
        <w:rPr>
          <w:rFonts w:asciiTheme="minorHAnsi" w:hAnsiTheme="minorHAnsi"/>
          <w:color w:val="000000" w:themeColor="text1"/>
        </w:rPr>
        <w:t xml:space="preserve">Other bands may </w:t>
      </w:r>
      <w:r w:rsidR="009E6DD6" w:rsidRPr="001A2766">
        <w:rPr>
          <w:rFonts w:asciiTheme="minorHAnsi" w:hAnsiTheme="minorHAnsi"/>
          <w:i/>
          <w:iCs/>
          <w:color w:val="000000" w:themeColor="text1"/>
        </w:rPr>
        <w:t>E. coli</w:t>
      </w:r>
      <w:r w:rsidR="009E6DD6" w:rsidRPr="001A2766">
        <w:rPr>
          <w:rFonts w:asciiTheme="minorHAnsi" w:hAnsiTheme="minorHAnsi"/>
          <w:color w:val="000000" w:themeColor="text1"/>
        </w:rPr>
        <w:t xml:space="preserve"> proteins with affinity for nickel and cleaved BM3 domains. </w:t>
      </w:r>
    </w:p>
    <w:p w14:paraId="79C381CC" w14:textId="37343A01" w:rsidR="00725AF2" w:rsidRPr="001A2766" w:rsidRDefault="00725AF2" w:rsidP="001A2766">
      <w:pPr>
        <w:spacing w:line="360" w:lineRule="auto"/>
        <w:jc w:val="both"/>
        <w:rPr>
          <w:rFonts w:asciiTheme="minorHAnsi" w:hAnsiTheme="minorHAnsi"/>
          <w:color w:val="000000" w:themeColor="text1"/>
        </w:rPr>
      </w:pPr>
    </w:p>
    <w:p w14:paraId="418BE8B8" w14:textId="3AEED862" w:rsidR="00125230" w:rsidRDefault="00321D1F" w:rsidP="00EE1857">
      <w:pPr>
        <w:spacing w:line="360" w:lineRule="auto"/>
        <w:jc w:val="both"/>
        <w:rPr>
          <w:rFonts w:asciiTheme="minorHAnsi" w:hAnsiTheme="minorHAnsi"/>
          <w:color w:val="000000" w:themeColor="text1"/>
        </w:rPr>
      </w:pPr>
      <w:r w:rsidRPr="001A2766">
        <w:rPr>
          <w:rFonts w:asciiTheme="minorHAnsi" w:hAnsiTheme="minorHAnsi"/>
          <w:color w:val="000000" w:themeColor="text1"/>
        </w:rPr>
        <w:t>~</w:t>
      </w:r>
      <w:r w:rsidRPr="001A2766">
        <w:rPr>
          <w:rFonts w:asciiTheme="minorHAnsi" w:hAnsiTheme="minorHAnsi"/>
          <w:color w:val="000000" w:themeColor="text1"/>
          <w:highlight w:val="green"/>
        </w:rPr>
        <w:t>cleaved heme…… 50…</w:t>
      </w:r>
      <w:r w:rsidRPr="001A2766">
        <w:rPr>
          <w:rFonts w:asciiTheme="minorHAnsi" w:hAnsiTheme="minorHAnsi"/>
          <w:color w:val="000000" w:themeColor="text1"/>
        </w:rPr>
        <w:t xml:space="preserve"> </w:t>
      </w:r>
    </w:p>
    <w:p w14:paraId="77EFFF44" w14:textId="77777777" w:rsidR="00EE1857" w:rsidRPr="001A2766" w:rsidRDefault="00EE1857" w:rsidP="00EE1857">
      <w:pPr>
        <w:spacing w:line="360" w:lineRule="auto"/>
        <w:jc w:val="both"/>
        <w:rPr>
          <w:rFonts w:asciiTheme="minorHAnsi" w:hAnsiTheme="minorHAnsi"/>
          <w:color w:val="000000" w:themeColor="text1"/>
        </w:rPr>
      </w:pPr>
    </w:p>
    <w:p w14:paraId="51FC8F60" w14:textId="47D6CF93" w:rsidR="00125230" w:rsidRPr="001A2766" w:rsidRDefault="00125230" w:rsidP="001A2766">
      <w:pPr>
        <w:pStyle w:val="Heading4"/>
        <w:spacing w:line="360" w:lineRule="auto"/>
        <w:jc w:val="both"/>
        <w:rPr>
          <w:rFonts w:asciiTheme="minorHAnsi" w:hAnsiTheme="minorHAnsi"/>
          <w:color w:val="000000" w:themeColor="text1"/>
        </w:rPr>
      </w:pPr>
    </w:p>
    <w:p w14:paraId="1459B40E" w14:textId="6FA39A3A" w:rsidR="00725AF2" w:rsidRPr="00EE1857" w:rsidRDefault="00D430D4" w:rsidP="001A2766">
      <w:pPr>
        <w:pStyle w:val="Heading4"/>
        <w:spacing w:line="360" w:lineRule="auto"/>
        <w:jc w:val="both"/>
        <w:rPr>
          <w:rFonts w:asciiTheme="minorHAnsi" w:hAnsiTheme="minorHAnsi"/>
          <w:b/>
          <w:bCs/>
          <w:color w:val="000000" w:themeColor="text1"/>
        </w:rPr>
      </w:pPr>
      <w:bookmarkStart w:id="80" w:name="_Toc60561276"/>
      <w:r w:rsidRPr="00EE1857">
        <w:rPr>
          <w:rFonts w:asciiTheme="minorHAnsi" w:hAnsiTheme="minorHAnsi"/>
          <w:b/>
          <w:bCs/>
          <w:color w:val="000000" w:themeColor="text1"/>
        </w:rPr>
        <w:t xml:space="preserve">3.1.4 </w:t>
      </w:r>
      <w:r w:rsidR="00725AF2" w:rsidRPr="00EE1857">
        <w:rPr>
          <w:rFonts w:asciiTheme="minorHAnsi" w:hAnsiTheme="minorHAnsi"/>
          <w:b/>
          <w:bCs/>
          <w:color w:val="000000" w:themeColor="text1"/>
        </w:rPr>
        <w:t>Expression Conclusions</w:t>
      </w:r>
      <w:bookmarkEnd w:id="80"/>
    </w:p>
    <w:p w14:paraId="505D319C" w14:textId="2B4FF69A" w:rsidR="00725AF2" w:rsidRPr="001A2766" w:rsidRDefault="00725AF2" w:rsidP="001A2766">
      <w:pPr>
        <w:spacing w:line="360" w:lineRule="auto"/>
        <w:jc w:val="both"/>
        <w:rPr>
          <w:rFonts w:asciiTheme="minorHAnsi" w:hAnsiTheme="minorHAnsi"/>
          <w:color w:val="000000" w:themeColor="text1"/>
        </w:rPr>
      </w:pPr>
    </w:p>
    <w:p w14:paraId="4CFBC343" w14:textId="77777777" w:rsidR="00125230" w:rsidRPr="001A2766" w:rsidRDefault="00125230" w:rsidP="001A2766">
      <w:pPr>
        <w:spacing w:line="360" w:lineRule="auto"/>
        <w:jc w:val="both"/>
        <w:rPr>
          <w:rFonts w:asciiTheme="minorHAnsi" w:hAnsiTheme="minorHAnsi"/>
          <w:color w:val="000000" w:themeColor="text1"/>
        </w:rPr>
      </w:pPr>
    </w:p>
    <w:p w14:paraId="293B1EB7" w14:textId="1BAEF4B3" w:rsidR="00125230" w:rsidRPr="001A2766" w:rsidRDefault="00125230" w:rsidP="001A2766">
      <w:pPr>
        <w:spacing w:line="360" w:lineRule="auto"/>
        <w:jc w:val="both"/>
        <w:rPr>
          <w:rFonts w:asciiTheme="minorHAnsi" w:hAnsiTheme="minorHAnsi"/>
          <w:color w:val="000000" w:themeColor="text1"/>
        </w:rPr>
      </w:pPr>
      <w:r w:rsidRPr="001A2766">
        <w:rPr>
          <w:rFonts w:asciiTheme="minorHAnsi" w:hAnsiTheme="minorHAnsi"/>
          <w:color w:val="000000" w:themeColor="text1"/>
        </w:rPr>
        <w:t xml:space="preserve">Several successful rounds of expression and purifications of BM3 full- length WT and DM were carried out </w:t>
      </w:r>
    </w:p>
    <w:p w14:paraId="58F15FFF" w14:textId="77777777" w:rsidR="00125230" w:rsidRPr="001A2766" w:rsidRDefault="00125230" w:rsidP="001A2766">
      <w:pPr>
        <w:spacing w:line="360" w:lineRule="auto"/>
        <w:jc w:val="both"/>
        <w:rPr>
          <w:rFonts w:asciiTheme="minorHAnsi" w:hAnsiTheme="minorHAnsi"/>
          <w:color w:val="000000" w:themeColor="text1"/>
        </w:rPr>
      </w:pPr>
    </w:p>
    <w:p w14:paraId="2245142D" w14:textId="464E0F84" w:rsidR="00725AF2" w:rsidRPr="001A2766" w:rsidRDefault="00725AF2" w:rsidP="001A2766">
      <w:pPr>
        <w:spacing w:line="360" w:lineRule="auto"/>
        <w:jc w:val="both"/>
        <w:rPr>
          <w:rFonts w:asciiTheme="minorHAnsi" w:hAnsiTheme="minorHAnsi"/>
          <w:color w:val="000000" w:themeColor="text1"/>
        </w:rPr>
      </w:pPr>
      <w:r w:rsidRPr="001A2766">
        <w:rPr>
          <w:rFonts w:asciiTheme="minorHAnsi" w:hAnsiTheme="minorHAnsi"/>
          <w:color w:val="000000" w:themeColor="text1"/>
        </w:rPr>
        <w:t>It can be concluded from the SDS- PAGE gels of both the WT and DM (full- length domains) were successfully expressed</w:t>
      </w:r>
      <w:r w:rsidR="003A719C" w:rsidRPr="001A2766">
        <w:rPr>
          <w:rFonts w:asciiTheme="minorHAnsi" w:hAnsiTheme="minorHAnsi"/>
          <w:color w:val="000000" w:themeColor="text1"/>
        </w:rPr>
        <w:t xml:space="preserve">, with resolved bands at ~119.5 </w:t>
      </w:r>
      <w:proofErr w:type="spellStart"/>
      <w:r w:rsidR="003A719C" w:rsidRPr="001A2766">
        <w:rPr>
          <w:rFonts w:asciiTheme="minorHAnsi" w:hAnsiTheme="minorHAnsi"/>
          <w:color w:val="000000" w:themeColor="text1"/>
        </w:rPr>
        <w:t>kDa</w:t>
      </w:r>
      <w:proofErr w:type="spellEnd"/>
      <w:r w:rsidR="003A719C" w:rsidRPr="001A2766">
        <w:rPr>
          <w:rFonts w:asciiTheme="minorHAnsi" w:hAnsiTheme="minorHAnsi"/>
          <w:color w:val="000000" w:themeColor="text1"/>
        </w:rPr>
        <w:t xml:space="preserve"> in the</w:t>
      </w:r>
      <w:r w:rsidR="00EA1D20" w:rsidRPr="001A2766">
        <w:rPr>
          <w:rFonts w:asciiTheme="minorHAnsi" w:hAnsiTheme="minorHAnsi"/>
          <w:color w:val="000000" w:themeColor="text1"/>
        </w:rPr>
        <w:t xml:space="preserve"> 200 mM </w:t>
      </w:r>
      <w:r w:rsidR="003A719C" w:rsidRPr="001A2766">
        <w:rPr>
          <w:rFonts w:asciiTheme="minorHAnsi" w:hAnsiTheme="minorHAnsi"/>
          <w:color w:val="000000" w:themeColor="text1"/>
        </w:rPr>
        <w:t xml:space="preserve"> imidazole elution, following Ni- IDA purification</w:t>
      </w:r>
      <w:r w:rsidRPr="001A2766">
        <w:rPr>
          <w:rFonts w:asciiTheme="minorHAnsi" w:hAnsiTheme="minorHAnsi"/>
          <w:color w:val="000000" w:themeColor="text1"/>
        </w:rPr>
        <w:t>. Upon inspection of the UV- Vis spectra following each purification step, a suitable purity of protein was reached in order to carry out turn over reactions. Care was taken in subsequent expressions and growths to ensure a higher Rz was reached. This was achieved via a combination of induction with D- ALA at the critical OD = 0.</w:t>
      </w:r>
      <w:r w:rsidR="00B45D3B" w:rsidRPr="001A2766">
        <w:rPr>
          <w:rFonts w:asciiTheme="minorHAnsi" w:hAnsiTheme="minorHAnsi"/>
          <w:color w:val="000000" w:themeColor="text1"/>
        </w:rPr>
        <w:t>6</w:t>
      </w:r>
      <w:r w:rsidRPr="001A2766">
        <w:rPr>
          <w:rFonts w:asciiTheme="minorHAnsi" w:hAnsiTheme="minorHAnsi"/>
          <w:color w:val="000000" w:themeColor="text1"/>
        </w:rPr>
        <w:t xml:space="preserve"> and ensuring that the temperature was decreased following induction. </w:t>
      </w:r>
    </w:p>
    <w:p w14:paraId="4F23C868" w14:textId="19D51849" w:rsidR="00725AF2" w:rsidRPr="001A2766" w:rsidRDefault="00725AF2" w:rsidP="001A2766">
      <w:pPr>
        <w:spacing w:line="360" w:lineRule="auto"/>
        <w:jc w:val="both"/>
        <w:rPr>
          <w:rFonts w:asciiTheme="minorHAnsi" w:hAnsiTheme="minorHAnsi"/>
          <w:color w:val="000000" w:themeColor="text1"/>
        </w:rPr>
      </w:pPr>
    </w:p>
    <w:p w14:paraId="1F115B2C" w14:textId="35675DC1" w:rsidR="00EA1D20" w:rsidRPr="001A2766" w:rsidRDefault="00EA1D20" w:rsidP="001A2766">
      <w:pPr>
        <w:spacing w:line="360" w:lineRule="auto"/>
        <w:jc w:val="both"/>
        <w:rPr>
          <w:rFonts w:asciiTheme="minorHAnsi" w:hAnsiTheme="minorHAnsi"/>
          <w:color w:val="000000" w:themeColor="text1"/>
        </w:rPr>
      </w:pPr>
      <w:r w:rsidRPr="001A2766">
        <w:rPr>
          <w:rFonts w:asciiTheme="minorHAnsi" w:hAnsiTheme="minorHAnsi"/>
          <w:color w:val="000000" w:themeColor="text1"/>
        </w:rPr>
        <w:t>From Fig.. it can be seen that bands appear ~</w:t>
      </w:r>
      <w:r w:rsidR="00971A0C" w:rsidRPr="001A2766">
        <w:rPr>
          <w:rFonts w:asciiTheme="minorHAnsi" w:hAnsiTheme="minorHAnsi"/>
          <w:color w:val="000000" w:themeColor="text1"/>
        </w:rPr>
        <w:t>…. Which is indicative of unincorpor</w:t>
      </w:r>
      <w:r w:rsidR="009E6DD6" w:rsidRPr="001A2766">
        <w:rPr>
          <w:rFonts w:asciiTheme="minorHAnsi" w:hAnsiTheme="minorHAnsi"/>
          <w:color w:val="000000" w:themeColor="text1"/>
        </w:rPr>
        <w:t>a</w:t>
      </w:r>
      <w:r w:rsidR="00971A0C" w:rsidRPr="001A2766">
        <w:rPr>
          <w:rFonts w:asciiTheme="minorHAnsi" w:hAnsiTheme="minorHAnsi"/>
          <w:color w:val="000000" w:themeColor="text1"/>
        </w:rPr>
        <w:t>ted heme and/or reductase?... due to????</w:t>
      </w:r>
    </w:p>
    <w:p w14:paraId="2ACC1141" w14:textId="77777777" w:rsidR="00725AF2" w:rsidRPr="001A2766" w:rsidRDefault="00725AF2" w:rsidP="001A2766">
      <w:pPr>
        <w:spacing w:line="360" w:lineRule="auto"/>
        <w:jc w:val="both"/>
        <w:rPr>
          <w:rFonts w:asciiTheme="minorHAnsi" w:hAnsiTheme="minorHAnsi"/>
          <w:color w:val="000000" w:themeColor="text1"/>
        </w:rPr>
      </w:pPr>
    </w:p>
    <w:p w14:paraId="71BEAB6C" w14:textId="77777777" w:rsidR="00725AF2" w:rsidRPr="001A2766" w:rsidRDefault="00725AF2" w:rsidP="001A2766">
      <w:pPr>
        <w:spacing w:line="360" w:lineRule="auto"/>
        <w:jc w:val="both"/>
        <w:rPr>
          <w:rFonts w:asciiTheme="minorHAnsi" w:hAnsiTheme="minorHAnsi"/>
          <w:color w:val="000000" w:themeColor="text1"/>
        </w:rPr>
      </w:pPr>
    </w:p>
    <w:p w14:paraId="3AC35302" w14:textId="77777777" w:rsidR="00725AF2" w:rsidRPr="001A2766" w:rsidRDefault="00725AF2" w:rsidP="001A2766">
      <w:pPr>
        <w:spacing w:line="360" w:lineRule="auto"/>
        <w:jc w:val="both"/>
        <w:rPr>
          <w:rFonts w:asciiTheme="minorHAnsi" w:hAnsiTheme="minorHAnsi"/>
          <w:color w:val="000000" w:themeColor="text1"/>
        </w:rPr>
      </w:pPr>
    </w:p>
    <w:p w14:paraId="72544878" w14:textId="77777777" w:rsidR="00725AF2" w:rsidRPr="001A2766" w:rsidRDefault="00725AF2" w:rsidP="001A2766">
      <w:pPr>
        <w:spacing w:line="360" w:lineRule="auto"/>
        <w:jc w:val="both"/>
        <w:rPr>
          <w:rFonts w:asciiTheme="minorHAnsi" w:hAnsiTheme="minorHAnsi"/>
          <w:color w:val="000000" w:themeColor="text1"/>
        </w:rPr>
      </w:pPr>
    </w:p>
    <w:p w14:paraId="266D0E25" w14:textId="77777777" w:rsidR="00725AF2" w:rsidRPr="001A2766" w:rsidRDefault="00725AF2" w:rsidP="001A2766">
      <w:pPr>
        <w:spacing w:line="360" w:lineRule="auto"/>
        <w:jc w:val="both"/>
        <w:rPr>
          <w:rFonts w:asciiTheme="minorHAnsi" w:hAnsiTheme="minorHAnsi"/>
          <w:color w:val="000000" w:themeColor="text1"/>
        </w:rPr>
      </w:pPr>
    </w:p>
    <w:p w14:paraId="40C4604E" w14:textId="77777777" w:rsidR="00725AF2" w:rsidRPr="001A2766" w:rsidRDefault="00725AF2" w:rsidP="001A2766">
      <w:pPr>
        <w:spacing w:line="360" w:lineRule="auto"/>
        <w:jc w:val="both"/>
        <w:rPr>
          <w:rFonts w:asciiTheme="minorHAnsi" w:hAnsiTheme="minorHAnsi"/>
          <w:color w:val="000000" w:themeColor="text1"/>
        </w:rPr>
      </w:pPr>
    </w:p>
    <w:p w14:paraId="48AF7963" w14:textId="663F71BF" w:rsidR="00725AF2" w:rsidRPr="008D782C" w:rsidRDefault="00146682" w:rsidP="001A2766">
      <w:pPr>
        <w:pStyle w:val="Heading3"/>
        <w:spacing w:line="360" w:lineRule="auto"/>
        <w:jc w:val="both"/>
        <w:rPr>
          <w:rFonts w:asciiTheme="minorHAnsi" w:hAnsiTheme="minorHAnsi"/>
          <w:b/>
          <w:bCs/>
          <w:color w:val="000000" w:themeColor="text1"/>
        </w:rPr>
      </w:pPr>
      <w:bookmarkStart w:id="81" w:name="_Toc60561277"/>
      <w:r w:rsidRPr="008D782C">
        <w:rPr>
          <w:rFonts w:asciiTheme="minorHAnsi" w:hAnsiTheme="minorHAnsi"/>
          <w:b/>
          <w:bCs/>
          <w:color w:val="000000" w:themeColor="text1"/>
        </w:rPr>
        <w:t xml:space="preserve">3.2 </w:t>
      </w:r>
      <w:r w:rsidR="00D430D4" w:rsidRPr="008D782C">
        <w:rPr>
          <w:rFonts w:asciiTheme="minorHAnsi" w:hAnsiTheme="minorHAnsi"/>
          <w:b/>
          <w:bCs/>
          <w:color w:val="000000" w:themeColor="text1"/>
        </w:rPr>
        <w:t>Preliminary assay investigations</w:t>
      </w:r>
      <w:bookmarkEnd w:id="81"/>
      <w:r w:rsidR="00D430D4" w:rsidRPr="008D782C">
        <w:rPr>
          <w:rFonts w:asciiTheme="minorHAnsi" w:hAnsiTheme="minorHAnsi"/>
          <w:b/>
          <w:bCs/>
          <w:color w:val="000000" w:themeColor="text1"/>
        </w:rPr>
        <w:t xml:space="preserve"> </w:t>
      </w:r>
    </w:p>
    <w:p w14:paraId="5244A702" w14:textId="707C3E12" w:rsidR="00D430D4" w:rsidRPr="008D782C" w:rsidRDefault="00D430D4" w:rsidP="001A2766">
      <w:pPr>
        <w:spacing w:line="360" w:lineRule="auto"/>
        <w:jc w:val="both"/>
        <w:rPr>
          <w:rFonts w:asciiTheme="minorHAnsi" w:hAnsiTheme="minorHAnsi"/>
          <w:b/>
          <w:bCs/>
          <w:color w:val="000000" w:themeColor="text1"/>
        </w:rPr>
      </w:pPr>
    </w:p>
    <w:p w14:paraId="69661DB1" w14:textId="62EBBF29" w:rsidR="00D430D4" w:rsidRPr="008D782C" w:rsidRDefault="00146682" w:rsidP="001A2766">
      <w:pPr>
        <w:pStyle w:val="Heading4"/>
        <w:spacing w:line="360" w:lineRule="auto"/>
        <w:jc w:val="both"/>
        <w:rPr>
          <w:rFonts w:asciiTheme="minorHAnsi" w:hAnsiTheme="minorHAnsi"/>
          <w:b/>
          <w:bCs/>
          <w:color w:val="000000" w:themeColor="text1"/>
        </w:rPr>
      </w:pPr>
      <w:bookmarkStart w:id="82" w:name="_Toc60561278"/>
      <w:r w:rsidRPr="008D782C">
        <w:rPr>
          <w:rFonts w:asciiTheme="minorHAnsi" w:hAnsiTheme="minorHAnsi"/>
          <w:b/>
          <w:bCs/>
          <w:color w:val="000000" w:themeColor="text1"/>
        </w:rPr>
        <w:t xml:space="preserve">3.2.1 </w:t>
      </w:r>
      <w:r w:rsidR="00D430D4" w:rsidRPr="008D782C">
        <w:rPr>
          <w:rFonts w:asciiTheme="minorHAnsi" w:hAnsiTheme="minorHAnsi"/>
          <w:b/>
          <w:bCs/>
          <w:color w:val="000000" w:themeColor="text1"/>
        </w:rPr>
        <w:t>Compound solubility limits</w:t>
      </w:r>
      <w:bookmarkEnd w:id="82"/>
      <w:r w:rsidR="00D430D4" w:rsidRPr="008D782C">
        <w:rPr>
          <w:rFonts w:asciiTheme="minorHAnsi" w:hAnsiTheme="minorHAnsi"/>
          <w:b/>
          <w:bCs/>
          <w:color w:val="000000" w:themeColor="text1"/>
        </w:rPr>
        <w:t xml:space="preserve"> </w:t>
      </w:r>
    </w:p>
    <w:p w14:paraId="0058537E" w14:textId="2517D71F" w:rsidR="00001AB6" w:rsidRPr="001A2766" w:rsidRDefault="00001AB6" w:rsidP="001A2766">
      <w:pPr>
        <w:spacing w:line="360" w:lineRule="auto"/>
        <w:jc w:val="both"/>
        <w:rPr>
          <w:rFonts w:asciiTheme="minorHAnsi" w:hAnsiTheme="minorHAnsi"/>
          <w:color w:val="000000" w:themeColor="text1"/>
        </w:rPr>
      </w:pPr>
    </w:p>
    <w:p w14:paraId="2C32641A" w14:textId="77777777" w:rsidR="00EE1857" w:rsidRDefault="00001AB6" w:rsidP="00EE1857">
      <w:pPr>
        <w:rPr>
          <w:rFonts w:asciiTheme="minorHAnsi" w:hAnsiTheme="minorHAnsi"/>
          <w:color w:val="000000" w:themeColor="text1"/>
          <w:highlight w:val="green"/>
        </w:rPr>
      </w:pPr>
      <w:r w:rsidRPr="001A2766">
        <w:rPr>
          <w:rFonts w:asciiTheme="minorHAnsi" w:hAnsiTheme="minorHAnsi"/>
          <w:color w:val="000000" w:themeColor="text1"/>
        </w:rPr>
        <w:t>Serial dilutions of each compound (PIOG and TROG) were carried out in order to determine solubility limits in DMSO. PIOG solubility reported as approximately 2.5</w:t>
      </w:r>
      <w:r w:rsidR="00EE1857">
        <w:rPr>
          <w:rFonts w:asciiTheme="minorHAnsi" w:hAnsiTheme="minorHAnsi"/>
          <w:color w:val="000000" w:themeColor="text1"/>
        </w:rPr>
        <w:t xml:space="preserve"> </w:t>
      </w:r>
      <w:r w:rsidRPr="001A2766">
        <w:rPr>
          <w:rFonts w:asciiTheme="minorHAnsi" w:hAnsiTheme="minorHAnsi"/>
          <w:color w:val="000000" w:themeColor="text1"/>
        </w:rPr>
        <w:t>mg/</w:t>
      </w:r>
      <w:r w:rsidR="00EE1857">
        <w:rPr>
          <w:rFonts w:asciiTheme="minorHAnsi" w:hAnsiTheme="minorHAnsi"/>
          <w:color w:val="000000" w:themeColor="text1"/>
        </w:rPr>
        <w:t xml:space="preserve">mL </w:t>
      </w:r>
      <w:r w:rsidR="00AE1B2D">
        <w:rPr>
          <w:rFonts w:asciiTheme="minorHAnsi" w:hAnsiTheme="minorHAnsi"/>
          <w:color w:val="000000" w:themeColor="text1"/>
        </w:rPr>
        <w:t xml:space="preserve">and TROG has been reported as </w:t>
      </w:r>
      <w:r w:rsidR="00AE1B2D" w:rsidRPr="00AE1B2D">
        <w:rPr>
          <w:rFonts w:asciiTheme="minorHAnsi" w:hAnsiTheme="minorHAnsi"/>
          <w:color w:val="000000" w:themeColor="text1"/>
        </w:rPr>
        <w:t>44.15</w:t>
      </w:r>
      <w:r w:rsidR="00AE1B2D">
        <w:rPr>
          <w:rFonts w:asciiTheme="minorHAnsi" w:hAnsiTheme="minorHAnsi"/>
          <w:color w:val="000000" w:themeColor="text1"/>
        </w:rPr>
        <w:t xml:space="preserve"> mg/</w:t>
      </w:r>
      <w:proofErr w:type="spellStart"/>
      <w:r w:rsidR="00AE1B2D" w:rsidRPr="00EE1857">
        <w:rPr>
          <w:rFonts w:asciiTheme="minorHAnsi" w:hAnsiTheme="minorHAnsi"/>
          <w:color w:val="000000" w:themeColor="text1"/>
        </w:rPr>
        <w:t>mL</w:t>
      </w:r>
      <w:r w:rsidR="00EE1857" w:rsidRPr="00EE1857">
        <w:rPr>
          <w:rFonts w:asciiTheme="minorHAnsi" w:hAnsiTheme="minorHAnsi"/>
          <w:color w:val="000000" w:themeColor="text1"/>
        </w:rPr>
        <w:t>.</w:t>
      </w:r>
      <w:proofErr w:type="spellEnd"/>
    </w:p>
    <w:p w14:paraId="6BA47A76" w14:textId="77777777" w:rsidR="00EE1857" w:rsidRDefault="00EE1857" w:rsidP="00EE1857">
      <w:pPr>
        <w:rPr>
          <w:rFonts w:asciiTheme="minorHAnsi" w:hAnsiTheme="minorHAnsi"/>
          <w:color w:val="000000" w:themeColor="text1"/>
          <w:highlight w:val="green"/>
        </w:rPr>
      </w:pPr>
    </w:p>
    <w:p w14:paraId="1EF168B8" w14:textId="2436F6BD" w:rsidR="00EE1857" w:rsidRDefault="00EE1857" w:rsidP="00EE1857">
      <w:r w:rsidRPr="00EE1857">
        <w:rPr>
          <w:rFonts w:ascii="Segoe UI" w:hAnsi="Segoe UI" w:cs="Segoe UI"/>
          <w:color w:val="212121"/>
          <w:highlight w:val="green"/>
        </w:rPr>
        <w:t xml:space="preserve"> </w:t>
      </w:r>
      <w:r w:rsidRPr="00EE1857">
        <w:rPr>
          <w:rFonts w:ascii="Segoe UI" w:hAnsi="Segoe UI" w:cs="Segoe UI"/>
          <w:color w:val="212121"/>
          <w:highlight w:val="green"/>
        </w:rPr>
        <w:t xml:space="preserve">National </w:t>
      </w:r>
      <w:proofErr w:type="spellStart"/>
      <w:r w:rsidRPr="00EE1857">
        <w:rPr>
          <w:rFonts w:ascii="Segoe UI" w:hAnsi="Segoe UI" w:cs="Segoe UI"/>
          <w:color w:val="212121"/>
          <w:highlight w:val="green"/>
        </w:rPr>
        <w:t>Center</w:t>
      </w:r>
      <w:proofErr w:type="spellEnd"/>
      <w:r w:rsidRPr="00EE1857">
        <w:rPr>
          <w:rFonts w:ascii="Segoe UI" w:hAnsi="Segoe UI" w:cs="Segoe UI"/>
          <w:color w:val="212121"/>
          <w:highlight w:val="green"/>
        </w:rPr>
        <w:t xml:space="preserve"> for Biotechnology Information. PubChem Compound Summary for CID 5591, Troglitazone. </w:t>
      </w:r>
      <w:hyperlink r:id="rId40" w:history="1">
        <w:r w:rsidRPr="00EE1857">
          <w:rPr>
            <w:rStyle w:val="Hyperlink"/>
            <w:rFonts w:ascii="Segoe UI" w:eastAsiaTheme="majorEastAsia" w:hAnsi="Segoe UI" w:cs="Segoe UI"/>
            <w:color w:val="4C2C92"/>
            <w:highlight w:val="green"/>
          </w:rPr>
          <w:t>https://pubchem.ncbi.nlm.nih.gov/compound/Troglitazone</w:t>
        </w:r>
      </w:hyperlink>
      <w:r w:rsidRPr="00EE1857">
        <w:rPr>
          <w:rFonts w:ascii="Segoe UI" w:hAnsi="Segoe UI" w:cs="Segoe UI"/>
          <w:color w:val="212121"/>
          <w:highlight w:val="green"/>
        </w:rPr>
        <w:t>. Accessed Jan. 4, 2021.</w:t>
      </w:r>
    </w:p>
    <w:p w14:paraId="638C16BA" w14:textId="76C8ADB0" w:rsidR="00AE1B2D" w:rsidRDefault="00AE1B2D" w:rsidP="00AE1B2D">
      <w:pPr>
        <w:spacing w:line="360" w:lineRule="auto"/>
        <w:jc w:val="both"/>
        <w:rPr>
          <w:rFonts w:asciiTheme="minorHAnsi" w:hAnsiTheme="minorHAnsi"/>
          <w:color w:val="000000" w:themeColor="text1"/>
        </w:rPr>
      </w:pPr>
    </w:p>
    <w:p w14:paraId="7BEF79B2" w14:textId="77777777" w:rsidR="00EE1857" w:rsidRDefault="00EE1857" w:rsidP="00EE1857">
      <w:r w:rsidRPr="00EE1857">
        <w:rPr>
          <w:rFonts w:ascii="Segoe UI" w:hAnsi="Segoe UI" w:cs="Segoe UI"/>
          <w:color w:val="212121"/>
          <w:highlight w:val="green"/>
        </w:rPr>
        <w:lastRenderedPageBreak/>
        <w:t xml:space="preserve">National </w:t>
      </w:r>
      <w:proofErr w:type="spellStart"/>
      <w:r w:rsidRPr="00EE1857">
        <w:rPr>
          <w:rFonts w:ascii="Segoe UI" w:hAnsi="Segoe UI" w:cs="Segoe UI"/>
          <w:color w:val="212121"/>
          <w:highlight w:val="green"/>
        </w:rPr>
        <w:t>Center</w:t>
      </w:r>
      <w:proofErr w:type="spellEnd"/>
      <w:r w:rsidRPr="00EE1857">
        <w:rPr>
          <w:rFonts w:ascii="Segoe UI" w:hAnsi="Segoe UI" w:cs="Segoe UI"/>
          <w:color w:val="212121"/>
          <w:highlight w:val="green"/>
        </w:rPr>
        <w:t xml:space="preserve"> for Biotechnology Information. PubChem Compound Summary for CID 4829, Pioglitazone. </w:t>
      </w:r>
      <w:hyperlink r:id="rId41" w:history="1">
        <w:r w:rsidRPr="00EE1857">
          <w:rPr>
            <w:rStyle w:val="Hyperlink"/>
            <w:rFonts w:ascii="Segoe UI" w:eastAsiaTheme="majorEastAsia" w:hAnsi="Segoe UI" w:cs="Segoe UI"/>
            <w:color w:val="4C2C92"/>
            <w:highlight w:val="green"/>
          </w:rPr>
          <w:t>https://pubchem.ncbi.nlm.nih.gov/compound/Pioglitazone</w:t>
        </w:r>
      </w:hyperlink>
      <w:r w:rsidRPr="00EE1857">
        <w:rPr>
          <w:rFonts w:ascii="Segoe UI" w:hAnsi="Segoe UI" w:cs="Segoe UI"/>
          <w:color w:val="212121"/>
          <w:highlight w:val="green"/>
        </w:rPr>
        <w:t>. Accessed Jan. 4, 2021.</w:t>
      </w:r>
    </w:p>
    <w:p w14:paraId="0BBC2822" w14:textId="77777777" w:rsidR="00EE1857" w:rsidRPr="00AE1B2D" w:rsidRDefault="00EE1857" w:rsidP="00AE1B2D">
      <w:pPr>
        <w:spacing w:line="360" w:lineRule="auto"/>
        <w:jc w:val="both"/>
        <w:rPr>
          <w:rFonts w:asciiTheme="minorHAnsi" w:hAnsiTheme="minorHAnsi"/>
          <w:color w:val="000000" w:themeColor="text1"/>
        </w:rPr>
      </w:pPr>
    </w:p>
    <w:p w14:paraId="0F7C99A6" w14:textId="1050C353" w:rsidR="00001AB6" w:rsidRPr="001A2766" w:rsidRDefault="00001AB6" w:rsidP="001A2766">
      <w:pPr>
        <w:spacing w:line="360" w:lineRule="auto"/>
        <w:jc w:val="both"/>
        <w:rPr>
          <w:rFonts w:asciiTheme="minorHAnsi" w:hAnsiTheme="minorHAnsi"/>
          <w:color w:val="000000" w:themeColor="text1"/>
        </w:rPr>
      </w:pPr>
    </w:p>
    <w:p w14:paraId="45536079" w14:textId="71E2F481" w:rsidR="00D430D4" w:rsidRDefault="00001AB6" w:rsidP="001A2766">
      <w:pPr>
        <w:pStyle w:val="Heading4"/>
        <w:spacing w:line="360" w:lineRule="auto"/>
        <w:jc w:val="both"/>
        <w:rPr>
          <w:rFonts w:asciiTheme="minorHAnsi" w:hAnsiTheme="minorHAnsi"/>
          <w:b/>
          <w:bCs/>
          <w:color w:val="000000" w:themeColor="text1"/>
        </w:rPr>
      </w:pPr>
      <w:bookmarkStart w:id="83" w:name="_Toc60561279"/>
      <w:r w:rsidRPr="008D782C">
        <w:rPr>
          <w:rFonts w:asciiTheme="minorHAnsi" w:hAnsiTheme="minorHAnsi"/>
          <w:b/>
          <w:bCs/>
          <w:color w:val="000000" w:themeColor="text1"/>
        </w:rPr>
        <w:t xml:space="preserve">3.2.2 </w:t>
      </w:r>
      <w:r w:rsidR="00D430D4" w:rsidRPr="008D782C">
        <w:rPr>
          <w:rFonts w:asciiTheme="minorHAnsi" w:hAnsiTheme="minorHAnsi"/>
          <w:b/>
          <w:bCs/>
          <w:color w:val="000000" w:themeColor="text1"/>
        </w:rPr>
        <w:t>SPE extraction tests</w:t>
      </w:r>
      <w:bookmarkEnd w:id="83"/>
      <w:r w:rsidR="00D430D4" w:rsidRPr="008D782C">
        <w:rPr>
          <w:rFonts w:asciiTheme="minorHAnsi" w:hAnsiTheme="minorHAnsi"/>
          <w:b/>
          <w:bCs/>
          <w:color w:val="000000" w:themeColor="text1"/>
        </w:rPr>
        <w:t xml:space="preserve"> </w:t>
      </w:r>
    </w:p>
    <w:p w14:paraId="2ACAFCE3" w14:textId="15FBD206" w:rsidR="008D782C" w:rsidRDefault="008D782C" w:rsidP="008D782C">
      <w:pPr>
        <w:rPr>
          <w:rFonts w:asciiTheme="minorHAnsi" w:hAnsiTheme="minorHAnsi"/>
        </w:rPr>
      </w:pPr>
    </w:p>
    <w:p w14:paraId="78B4FDCD" w14:textId="7F6633B0" w:rsidR="008D782C" w:rsidRPr="008D782C" w:rsidRDefault="008D782C" w:rsidP="00EE1857">
      <w:pPr>
        <w:spacing w:line="360" w:lineRule="auto"/>
        <w:rPr>
          <w:rFonts w:asciiTheme="minorHAnsi" w:hAnsiTheme="minorHAnsi"/>
        </w:rPr>
      </w:pPr>
      <w:r>
        <w:rPr>
          <w:rFonts w:asciiTheme="minorHAnsi" w:hAnsiTheme="minorHAnsi"/>
        </w:rPr>
        <w:t>SPE extraction tests were carried out</w:t>
      </w:r>
      <w:r w:rsidR="00AE1B2D">
        <w:rPr>
          <w:rFonts w:asciiTheme="minorHAnsi" w:hAnsiTheme="minorHAnsi"/>
        </w:rPr>
        <w:t xml:space="preserve"> for each drug to ensure columns were not blocked, samples were adequately retained on column and to log any impurities that may be carried through in SPE extraction procedure. </w:t>
      </w:r>
    </w:p>
    <w:p w14:paraId="4A8A78E6" w14:textId="31D26B96" w:rsidR="008D782C" w:rsidRDefault="008D782C" w:rsidP="008D782C"/>
    <w:p w14:paraId="70761B34" w14:textId="77777777" w:rsidR="008D782C" w:rsidRPr="008D782C" w:rsidRDefault="008D782C" w:rsidP="008D782C"/>
    <w:p w14:paraId="0DDAD180" w14:textId="138C7104" w:rsidR="00D430D4" w:rsidRPr="008D782C" w:rsidRDefault="00001AB6" w:rsidP="001A2766">
      <w:pPr>
        <w:pStyle w:val="Heading4"/>
        <w:spacing w:line="360" w:lineRule="auto"/>
        <w:jc w:val="both"/>
        <w:rPr>
          <w:rFonts w:asciiTheme="minorHAnsi" w:hAnsiTheme="minorHAnsi"/>
          <w:b/>
          <w:bCs/>
          <w:color w:val="000000" w:themeColor="text1"/>
        </w:rPr>
      </w:pPr>
      <w:bookmarkStart w:id="84" w:name="_Toc60561280"/>
      <w:r w:rsidRPr="008D782C">
        <w:rPr>
          <w:rFonts w:asciiTheme="minorHAnsi" w:hAnsiTheme="minorHAnsi"/>
          <w:b/>
          <w:bCs/>
          <w:color w:val="000000" w:themeColor="text1"/>
        </w:rPr>
        <w:t xml:space="preserve">3.2.3 </w:t>
      </w:r>
      <w:r w:rsidR="00D430D4" w:rsidRPr="008D782C">
        <w:rPr>
          <w:rFonts w:asciiTheme="minorHAnsi" w:hAnsiTheme="minorHAnsi"/>
          <w:b/>
          <w:bCs/>
          <w:color w:val="000000" w:themeColor="text1"/>
        </w:rPr>
        <w:t>Qualitive initial rate assay</w:t>
      </w:r>
      <w:bookmarkEnd w:id="84"/>
      <w:r w:rsidR="00D430D4" w:rsidRPr="008D782C">
        <w:rPr>
          <w:rFonts w:asciiTheme="minorHAnsi" w:hAnsiTheme="minorHAnsi"/>
          <w:b/>
          <w:bCs/>
          <w:color w:val="000000" w:themeColor="text1"/>
        </w:rPr>
        <w:t xml:space="preserve"> </w:t>
      </w:r>
    </w:p>
    <w:p w14:paraId="4B6EBA03" w14:textId="77777777" w:rsidR="008D782C" w:rsidRDefault="008D782C" w:rsidP="001A2766">
      <w:pPr>
        <w:spacing w:line="360" w:lineRule="auto"/>
        <w:jc w:val="both"/>
        <w:rPr>
          <w:rFonts w:asciiTheme="minorHAnsi" w:hAnsiTheme="minorHAnsi"/>
          <w:color w:val="000000" w:themeColor="text1"/>
        </w:rPr>
      </w:pPr>
    </w:p>
    <w:p w14:paraId="6E7065DA" w14:textId="1EE828B7" w:rsidR="00F476F7" w:rsidRPr="001A2766" w:rsidRDefault="00F476F7" w:rsidP="001A2766">
      <w:pPr>
        <w:spacing w:line="360" w:lineRule="auto"/>
        <w:jc w:val="both"/>
        <w:rPr>
          <w:rFonts w:asciiTheme="minorHAnsi" w:hAnsiTheme="minorHAnsi"/>
          <w:color w:val="000000" w:themeColor="text1"/>
        </w:rPr>
      </w:pPr>
      <w:r w:rsidRPr="001A2766">
        <w:rPr>
          <w:rFonts w:asciiTheme="minorHAnsi" w:hAnsiTheme="minorHAnsi"/>
          <w:color w:val="000000" w:themeColor="text1"/>
        </w:rPr>
        <w:t xml:space="preserve">In order to determine whether BM3 DM was able to turnover PIOG, a qualitative initial rate assay was carried out and run in triplicate for each incubation and control. </w:t>
      </w:r>
    </w:p>
    <w:p w14:paraId="5ED9179D" w14:textId="496BDD38" w:rsidR="00F476F7" w:rsidRPr="001A2766" w:rsidRDefault="00F476F7" w:rsidP="001A2766">
      <w:pPr>
        <w:spacing w:line="360" w:lineRule="auto"/>
        <w:jc w:val="both"/>
        <w:rPr>
          <w:rFonts w:asciiTheme="minorHAnsi" w:hAnsiTheme="minorHAnsi"/>
          <w:color w:val="000000" w:themeColor="text1"/>
        </w:rPr>
      </w:pPr>
    </w:p>
    <w:p w14:paraId="1CD8813E" w14:textId="77777777" w:rsidR="00F476F7" w:rsidRPr="001A2766" w:rsidRDefault="00F476F7" w:rsidP="001A2766">
      <w:pPr>
        <w:spacing w:line="360" w:lineRule="auto"/>
        <w:jc w:val="both"/>
        <w:rPr>
          <w:rFonts w:asciiTheme="minorHAnsi" w:hAnsiTheme="minorHAnsi"/>
          <w:color w:val="000000" w:themeColor="text1"/>
          <w:highlight w:val="magenta"/>
        </w:rPr>
      </w:pPr>
    </w:p>
    <w:p w14:paraId="4A12787F" w14:textId="77777777" w:rsidR="00F476F7" w:rsidRPr="001A2766" w:rsidRDefault="00F476F7" w:rsidP="001A2766">
      <w:pPr>
        <w:spacing w:line="360" w:lineRule="auto"/>
        <w:jc w:val="both"/>
        <w:rPr>
          <w:rFonts w:asciiTheme="minorHAnsi" w:hAnsiTheme="minorHAnsi"/>
          <w:color w:val="000000" w:themeColor="text1"/>
        </w:rPr>
      </w:pPr>
    </w:p>
    <w:p w14:paraId="7227445E" w14:textId="085300D8" w:rsidR="0091115F" w:rsidRPr="001A2766" w:rsidRDefault="0091115F" w:rsidP="001A2766">
      <w:pPr>
        <w:spacing w:line="360" w:lineRule="auto"/>
        <w:jc w:val="both"/>
        <w:rPr>
          <w:rFonts w:asciiTheme="minorHAnsi" w:hAnsiTheme="minorHAnsi"/>
          <w:color w:val="000000" w:themeColor="text1"/>
        </w:rPr>
      </w:pPr>
      <w:r w:rsidRPr="001A2766">
        <w:rPr>
          <w:rFonts w:asciiTheme="minorHAnsi" w:hAnsiTheme="minorHAnsi"/>
          <w:noProof/>
          <w:color w:val="000000" w:themeColor="text1"/>
        </w:rPr>
        <w:drawing>
          <wp:inline distT="0" distB="0" distL="0" distR="0" wp14:anchorId="7A783F74" wp14:editId="0C078F59">
            <wp:extent cx="5508702" cy="2948755"/>
            <wp:effectExtent l="0" t="0" r="3175" b="0"/>
            <wp:docPr id="48" name="Picture 48"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picture containing text, screenshot&#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20213" cy="2954917"/>
                    </a:xfrm>
                    <a:prstGeom prst="rect">
                      <a:avLst/>
                    </a:prstGeom>
                    <a:noFill/>
                    <a:ln>
                      <a:noFill/>
                    </a:ln>
                  </pic:spPr>
                </pic:pic>
              </a:graphicData>
            </a:graphic>
          </wp:inline>
        </w:drawing>
      </w:r>
    </w:p>
    <w:p w14:paraId="1E5125D9" w14:textId="0F2D4474" w:rsidR="00D430D4" w:rsidRPr="001A2766" w:rsidRDefault="00D430D4" w:rsidP="001A2766">
      <w:pPr>
        <w:spacing w:line="360" w:lineRule="auto"/>
        <w:jc w:val="both"/>
        <w:rPr>
          <w:rFonts w:asciiTheme="minorHAnsi" w:hAnsiTheme="minorHAnsi"/>
          <w:color w:val="000000" w:themeColor="text1"/>
        </w:rPr>
      </w:pPr>
    </w:p>
    <w:p w14:paraId="735B1B02" w14:textId="3416503D" w:rsidR="00725AF2" w:rsidRPr="001A2766" w:rsidRDefault="00D430D4" w:rsidP="001A2766">
      <w:pPr>
        <w:spacing w:line="360" w:lineRule="auto"/>
        <w:jc w:val="both"/>
        <w:rPr>
          <w:rFonts w:asciiTheme="minorHAnsi" w:hAnsiTheme="minorHAnsi"/>
          <w:color w:val="000000" w:themeColor="text1"/>
        </w:rPr>
      </w:pPr>
      <w:r w:rsidRPr="001A2766">
        <w:rPr>
          <w:rFonts w:asciiTheme="minorHAnsi" w:hAnsiTheme="minorHAnsi"/>
          <w:color w:val="000000" w:themeColor="text1"/>
        </w:rPr>
        <w:t xml:space="preserve">Fig.. </w:t>
      </w:r>
      <w:r w:rsidR="00F476F7" w:rsidRPr="001A2766">
        <w:rPr>
          <w:rFonts w:asciiTheme="minorHAnsi" w:hAnsiTheme="minorHAnsi"/>
          <w:color w:val="000000" w:themeColor="text1"/>
        </w:rPr>
        <w:t xml:space="preserve">UV- Visible traces of Absorbance vs Time </w:t>
      </w:r>
      <w:r w:rsidRPr="001A2766">
        <w:rPr>
          <w:rFonts w:asciiTheme="minorHAnsi" w:hAnsiTheme="minorHAnsi"/>
          <w:color w:val="000000" w:themeColor="text1"/>
        </w:rPr>
        <w:t>for initial turnover investigations</w:t>
      </w:r>
      <w:r w:rsidR="00F476F7" w:rsidRPr="001A2766">
        <w:rPr>
          <w:rFonts w:asciiTheme="minorHAnsi" w:hAnsiTheme="minorHAnsi"/>
          <w:color w:val="000000" w:themeColor="text1"/>
        </w:rPr>
        <w:t xml:space="preserve">. P+N+L is the assay initiated with the ligand (PIOG) in order </w:t>
      </w:r>
      <w:r w:rsidR="0015602D" w:rsidRPr="001A2766">
        <w:rPr>
          <w:rFonts w:asciiTheme="minorHAnsi" w:hAnsiTheme="minorHAnsi"/>
          <w:color w:val="000000" w:themeColor="text1"/>
        </w:rPr>
        <w:t xml:space="preserve">determine if BM3 DM was able to turnover </w:t>
      </w:r>
      <w:r w:rsidR="0015602D" w:rsidRPr="001A2766">
        <w:rPr>
          <w:rFonts w:asciiTheme="minorHAnsi" w:hAnsiTheme="minorHAnsi"/>
          <w:color w:val="000000" w:themeColor="text1"/>
        </w:rPr>
        <w:lastRenderedPageBreak/>
        <w:t>PIOG in comparison with control, P+N, which was an incubation of BM3 DM with NADP(H) only.</w:t>
      </w:r>
      <w:r w:rsidRPr="001A2766">
        <w:rPr>
          <w:rFonts w:asciiTheme="minorHAnsi" w:hAnsiTheme="minorHAnsi"/>
          <w:color w:val="000000" w:themeColor="text1"/>
        </w:rPr>
        <w:t xml:space="preserve"> </w:t>
      </w:r>
      <w:r w:rsidR="0015602D" w:rsidRPr="001A2766">
        <w:rPr>
          <w:rFonts w:asciiTheme="minorHAnsi" w:hAnsiTheme="minorHAnsi"/>
          <w:color w:val="000000" w:themeColor="text1"/>
        </w:rPr>
        <w:t>G</w:t>
      </w:r>
      <w:r w:rsidRPr="001A2766">
        <w:rPr>
          <w:rFonts w:asciiTheme="minorHAnsi" w:hAnsiTheme="minorHAnsi"/>
          <w:color w:val="000000" w:themeColor="text1"/>
        </w:rPr>
        <w:t>radients</w:t>
      </w:r>
      <w:r w:rsidR="0015602D" w:rsidRPr="001A2766">
        <w:rPr>
          <w:rFonts w:asciiTheme="minorHAnsi" w:hAnsiTheme="minorHAnsi"/>
          <w:color w:val="000000" w:themeColor="text1"/>
        </w:rPr>
        <w:t xml:space="preserve">, </w:t>
      </w:r>
      <w:r w:rsidRPr="001A2766">
        <w:rPr>
          <w:rFonts w:asciiTheme="minorHAnsi" w:hAnsiTheme="minorHAnsi"/>
          <w:color w:val="000000" w:themeColor="text1"/>
        </w:rPr>
        <w:t xml:space="preserve">displayed </w:t>
      </w:r>
      <w:r w:rsidR="00F476F7" w:rsidRPr="001A2766">
        <w:rPr>
          <w:rFonts w:asciiTheme="minorHAnsi" w:hAnsiTheme="minorHAnsi"/>
          <w:color w:val="000000" w:themeColor="text1"/>
        </w:rPr>
        <w:t>by dashed grey line</w:t>
      </w:r>
      <w:r w:rsidR="0015602D" w:rsidRPr="001A2766">
        <w:rPr>
          <w:rFonts w:asciiTheme="minorHAnsi" w:hAnsiTheme="minorHAnsi"/>
          <w:color w:val="000000" w:themeColor="text1"/>
        </w:rPr>
        <w:t xml:space="preserve">s, </w:t>
      </w:r>
      <w:r w:rsidRPr="001A2766">
        <w:rPr>
          <w:rFonts w:asciiTheme="minorHAnsi" w:hAnsiTheme="minorHAnsi"/>
          <w:color w:val="000000" w:themeColor="text1"/>
        </w:rPr>
        <w:t xml:space="preserve">were used in order to </w:t>
      </w:r>
      <w:r w:rsidR="00F476F7" w:rsidRPr="001A2766">
        <w:rPr>
          <w:rFonts w:asciiTheme="minorHAnsi" w:hAnsiTheme="minorHAnsi"/>
          <w:color w:val="000000" w:themeColor="text1"/>
        </w:rPr>
        <w:t xml:space="preserve">carry out statistical </w:t>
      </w:r>
      <w:r w:rsidR="0091115F" w:rsidRPr="001A2766">
        <w:rPr>
          <w:rFonts w:asciiTheme="minorHAnsi" w:hAnsiTheme="minorHAnsi"/>
          <w:color w:val="000000" w:themeColor="text1"/>
        </w:rPr>
        <w:t>T- tes</w:t>
      </w:r>
      <w:r w:rsidR="00F476F7" w:rsidRPr="001A2766">
        <w:rPr>
          <w:rFonts w:asciiTheme="minorHAnsi" w:hAnsiTheme="minorHAnsi"/>
          <w:color w:val="000000" w:themeColor="text1"/>
        </w:rPr>
        <w:t xml:space="preserve">ting, in which </w:t>
      </w:r>
      <w:r w:rsidRPr="001A2766">
        <w:rPr>
          <w:rFonts w:asciiTheme="minorHAnsi" w:hAnsiTheme="minorHAnsi"/>
          <w:color w:val="000000" w:themeColor="text1"/>
        </w:rPr>
        <w:t xml:space="preserve">p- values </w:t>
      </w:r>
      <w:r w:rsidR="00F476F7" w:rsidRPr="001A2766">
        <w:rPr>
          <w:rFonts w:asciiTheme="minorHAnsi" w:hAnsiTheme="minorHAnsi"/>
          <w:color w:val="000000" w:themeColor="text1"/>
        </w:rPr>
        <w:t xml:space="preserve">were determined to show significance </w:t>
      </w:r>
      <w:r w:rsidR="0015602D" w:rsidRPr="001A2766">
        <w:rPr>
          <w:rFonts w:asciiTheme="minorHAnsi" w:hAnsiTheme="minorHAnsi"/>
          <w:color w:val="000000" w:themeColor="text1"/>
        </w:rPr>
        <w:t xml:space="preserve">between the ligand- initiated incubation and the control. </w:t>
      </w:r>
    </w:p>
    <w:p w14:paraId="67E4DC91" w14:textId="4E4CBB44" w:rsidR="00E70AE3" w:rsidRPr="001A2766" w:rsidRDefault="00E70AE3" w:rsidP="001A2766">
      <w:pPr>
        <w:spacing w:line="360" w:lineRule="auto"/>
        <w:jc w:val="both"/>
        <w:rPr>
          <w:rFonts w:asciiTheme="minorHAnsi" w:hAnsiTheme="minorHAnsi"/>
          <w:color w:val="000000" w:themeColor="text1"/>
        </w:rPr>
      </w:pPr>
    </w:p>
    <w:p w14:paraId="70B8F1E6" w14:textId="0224E85D" w:rsidR="0091115F" w:rsidRPr="001A2766" w:rsidRDefault="0091115F" w:rsidP="001A2766">
      <w:pPr>
        <w:spacing w:line="360" w:lineRule="auto"/>
        <w:jc w:val="both"/>
        <w:rPr>
          <w:rFonts w:asciiTheme="minorHAnsi" w:hAnsiTheme="minorHAnsi"/>
          <w:color w:val="000000" w:themeColor="text1"/>
        </w:rPr>
      </w:pPr>
    </w:p>
    <w:p w14:paraId="70DA5AAA" w14:textId="1BB75FA6" w:rsidR="0091115F" w:rsidRPr="001A2766" w:rsidRDefault="0091115F" w:rsidP="001A2766">
      <w:pPr>
        <w:spacing w:line="360" w:lineRule="auto"/>
        <w:jc w:val="both"/>
        <w:rPr>
          <w:rFonts w:asciiTheme="minorHAnsi" w:hAnsiTheme="minorHAnsi"/>
          <w:color w:val="000000" w:themeColor="text1"/>
        </w:rPr>
      </w:pPr>
      <w:r w:rsidRPr="001A2766">
        <w:rPr>
          <w:rFonts w:asciiTheme="minorHAnsi" w:hAnsiTheme="minorHAnsi"/>
          <w:color w:val="000000" w:themeColor="text1"/>
        </w:rPr>
        <w:t>Quantification of NADP(H) consumption in steady state kinetics relies on the</w:t>
      </w:r>
      <w:r w:rsidR="00486268" w:rsidRPr="001A2766">
        <w:rPr>
          <w:rFonts w:asciiTheme="minorHAnsi" w:hAnsiTheme="minorHAnsi"/>
          <w:color w:val="000000" w:themeColor="text1"/>
        </w:rPr>
        <w:t xml:space="preserve"> assumption that… and any related cal</w:t>
      </w:r>
      <w:r w:rsidR="009E6DD6" w:rsidRPr="001A2766">
        <w:rPr>
          <w:rFonts w:asciiTheme="minorHAnsi" w:hAnsiTheme="minorHAnsi"/>
          <w:color w:val="000000" w:themeColor="text1"/>
        </w:rPr>
        <w:t>c</w:t>
      </w:r>
      <w:r w:rsidR="00486268" w:rsidRPr="001A2766">
        <w:rPr>
          <w:rFonts w:asciiTheme="minorHAnsi" w:hAnsiTheme="minorHAnsi"/>
          <w:color w:val="000000" w:themeColor="text1"/>
        </w:rPr>
        <w:t xml:space="preserve">ulations involved absorbance at 340 nm? </w:t>
      </w:r>
    </w:p>
    <w:p w14:paraId="78A05227" w14:textId="397C89F2" w:rsidR="00486268" w:rsidRPr="001A2766" w:rsidRDefault="00486268" w:rsidP="001A2766">
      <w:pPr>
        <w:spacing w:line="360" w:lineRule="auto"/>
        <w:jc w:val="both"/>
        <w:rPr>
          <w:rFonts w:asciiTheme="minorHAnsi" w:hAnsiTheme="minorHAnsi"/>
          <w:color w:val="000000" w:themeColor="text1"/>
        </w:rPr>
      </w:pPr>
    </w:p>
    <w:p w14:paraId="3241F10B" w14:textId="000734A7" w:rsidR="00917405" w:rsidRPr="001A2766" w:rsidRDefault="00917405" w:rsidP="001A2766">
      <w:pPr>
        <w:spacing w:line="360" w:lineRule="auto"/>
        <w:jc w:val="both"/>
        <w:rPr>
          <w:rFonts w:asciiTheme="minorHAnsi" w:hAnsiTheme="minorHAnsi"/>
          <w:color w:val="000000" w:themeColor="text1"/>
        </w:rPr>
      </w:pPr>
    </w:p>
    <w:p w14:paraId="2F7B899D" w14:textId="6364E3C1" w:rsidR="00D379A0" w:rsidRPr="001A2766" w:rsidRDefault="00D379A0" w:rsidP="001A2766">
      <w:pPr>
        <w:spacing w:line="360" w:lineRule="auto"/>
        <w:jc w:val="both"/>
        <w:rPr>
          <w:rFonts w:asciiTheme="minorHAnsi" w:hAnsiTheme="minorHAnsi"/>
          <w:color w:val="000000" w:themeColor="text1"/>
        </w:rPr>
      </w:pPr>
      <w:r w:rsidRPr="001A2766">
        <w:rPr>
          <w:rFonts w:asciiTheme="minorHAnsi" w:hAnsiTheme="minorHAnsi"/>
          <w:color w:val="000000" w:themeColor="text1"/>
        </w:rPr>
        <w:t xml:space="preserve">Rate comparison between P+N+L and P+N reveal… a higher a rate of consumption with the ligand as seen.. and therefore can be can be determined that BM3 DM was turning over </w:t>
      </w:r>
      <w:proofErr w:type="spellStart"/>
      <w:r w:rsidRPr="001A2766">
        <w:rPr>
          <w:rFonts w:asciiTheme="minorHAnsi" w:hAnsiTheme="minorHAnsi"/>
          <w:color w:val="000000" w:themeColor="text1"/>
        </w:rPr>
        <w:t>Piog</w:t>
      </w:r>
      <w:proofErr w:type="spellEnd"/>
      <w:r w:rsidR="00486268" w:rsidRPr="001A2766">
        <w:rPr>
          <w:rFonts w:asciiTheme="minorHAnsi" w:hAnsiTheme="minorHAnsi"/>
          <w:color w:val="000000" w:themeColor="text1"/>
        </w:rPr>
        <w:t xml:space="preserve"> (p=….) </w:t>
      </w:r>
      <w:r w:rsidRPr="001A2766">
        <w:rPr>
          <w:rFonts w:asciiTheme="minorHAnsi" w:hAnsiTheme="minorHAnsi"/>
          <w:color w:val="000000" w:themeColor="text1"/>
        </w:rPr>
        <w:t>…. As… Statistical analysis was conducted using…. And values displayed…..</w:t>
      </w:r>
    </w:p>
    <w:p w14:paraId="10E2C086" w14:textId="77777777" w:rsidR="00D379A0" w:rsidRPr="001A2766" w:rsidRDefault="00D379A0" w:rsidP="001A2766">
      <w:pPr>
        <w:spacing w:line="360" w:lineRule="auto"/>
        <w:jc w:val="both"/>
        <w:rPr>
          <w:rFonts w:asciiTheme="minorHAnsi" w:hAnsiTheme="minorHAnsi"/>
          <w:color w:val="000000" w:themeColor="text1"/>
        </w:rPr>
      </w:pPr>
    </w:p>
    <w:p w14:paraId="1CDB697F" w14:textId="0C8F7664" w:rsidR="00D430D4" w:rsidRPr="001A2766" w:rsidRDefault="00D430D4" w:rsidP="001A2766">
      <w:pPr>
        <w:spacing w:line="360" w:lineRule="auto"/>
        <w:jc w:val="both"/>
        <w:rPr>
          <w:rFonts w:asciiTheme="minorHAnsi" w:hAnsiTheme="minorHAnsi"/>
          <w:color w:val="000000" w:themeColor="text1"/>
          <w:highlight w:val="green"/>
        </w:rPr>
      </w:pPr>
      <w:r w:rsidRPr="001A2766">
        <w:rPr>
          <w:rFonts w:asciiTheme="minorHAnsi" w:hAnsiTheme="minorHAnsi"/>
          <w:color w:val="000000" w:themeColor="text1"/>
          <w:highlight w:val="green"/>
        </w:rPr>
        <w:t xml:space="preserve">The graphs in Fig… show the… The displayed gradients were used in order to work out corresponding p- values to determine significance and to calculate turnover number with the following equation: </w:t>
      </w:r>
    </w:p>
    <w:p w14:paraId="76BD8363" w14:textId="1F9F04EB" w:rsidR="00D430D4" w:rsidRPr="001A2766" w:rsidRDefault="00D430D4" w:rsidP="001A2766">
      <w:pPr>
        <w:spacing w:line="360" w:lineRule="auto"/>
        <w:jc w:val="both"/>
        <w:rPr>
          <w:rFonts w:asciiTheme="minorHAnsi" w:hAnsiTheme="minorHAnsi"/>
          <w:color w:val="000000" w:themeColor="text1"/>
          <w:highlight w:val="green"/>
        </w:rPr>
      </w:pPr>
    </w:p>
    <w:p w14:paraId="328C6D4F" w14:textId="7F931B43" w:rsidR="0091115F" w:rsidRPr="001A2766" w:rsidRDefault="00D379A0" w:rsidP="001A2766">
      <w:pPr>
        <w:spacing w:line="360" w:lineRule="auto"/>
        <w:jc w:val="both"/>
        <w:rPr>
          <w:rFonts w:asciiTheme="minorHAnsi" w:hAnsiTheme="minorHAnsi"/>
          <w:color w:val="000000" w:themeColor="text1"/>
          <w:highlight w:val="green"/>
        </w:rPr>
      </w:pPr>
      <w:r w:rsidRPr="001A2766">
        <w:rPr>
          <w:rFonts w:asciiTheme="minorHAnsi" w:hAnsiTheme="minorHAnsi"/>
          <w:color w:val="000000" w:themeColor="text1"/>
          <w:highlight w:val="green"/>
        </w:rPr>
        <w:t xml:space="preserve">Which t- test… students? </w:t>
      </w:r>
    </w:p>
    <w:p w14:paraId="4C0E0F26" w14:textId="0FF7A70F" w:rsidR="0091115F" w:rsidRPr="001A2766" w:rsidRDefault="0091115F" w:rsidP="001A2766">
      <w:pPr>
        <w:spacing w:line="360" w:lineRule="auto"/>
        <w:jc w:val="both"/>
        <w:rPr>
          <w:rFonts w:asciiTheme="minorHAnsi" w:hAnsiTheme="minorHAnsi"/>
          <w:color w:val="000000" w:themeColor="text1"/>
          <w:highlight w:val="green"/>
        </w:rPr>
      </w:pPr>
      <w:r w:rsidRPr="001A2766">
        <w:rPr>
          <w:rFonts w:asciiTheme="minorHAnsi" w:hAnsiTheme="minorHAnsi"/>
          <w:color w:val="000000" w:themeColor="text1"/>
          <w:highlight w:val="green"/>
        </w:rPr>
        <w:t xml:space="preserve">Significance </w:t>
      </w:r>
    </w:p>
    <w:p w14:paraId="510ED1BA" w14:textId="77777777" w:rsidR="00917405" w:rsidRPr="001A2766" w:rsidRDefault="00917405" w:rsidP="001A2766">
      <w:pPr>
        <w:spacing w:line="360" w:lineRule="auto"/>
        <w:jc w:val="both"/>
        <w:rPr>
          <w:rFonts w:asciiTheme="minorHAnsi" w:hAnsiTheme="minorHAnsi"/>
          <w:color w:val="000000" w:themeColor="text1"/>
          <w:highlight w:val="green"/>
        </w:rPr>
      </w:pPr>
      <w:r w:rsidRPr="001A2766">
        <w:rPr>
          <w:rFonts w:asciiTheme="minorHAnsi" w:hAnsiTheme="minorHAnsi"/>
          <w:color w:val="000000" w:themeColor="text1"/>
          <w:highlight w:val="green"/>
        </w:rPr>
        <w:t xml:space="preserve">Talk about p- test…. 0.05… </w:t>
      </w:r>
    </w:p>
    <w:p w14:paraId="21F67C1B" w14:textId="77777777" w:rsidR="009474F5" w:rsidRPr="001A2766" w:rsidRDefault="009474F5" w:rsidP="001A2766">
      <w:pPr>
        <w:spacing w:line="360" w:lineRule="auto"/>
        <w:jc w:val="both"/>
        <w:rPr>
          <w:rFonts w:asciiTheme="minorHAnsi" w:hAnsiTheme="minorHAnsi"/>
          <w:color w:val="000000" w:themeColor="text1"/>
          <w:highlight w:val="green"/>
        </w:rPr>
      </w:pPr>
    </w:p>
    <w:p w14:paraId="187474D6" w14:textId="77777777" w:rsidR="009474F5" w:rsidRPr="001A2766" w:rsidRDefault="009474F5" w:rsidP="001A2766">
      <w:pPr>
        <w:spacing w:line="360" w:lineRule="auto"/>
        <w:jc w:val="both"/>
        <w:rPr>
          <w:rFonts w:asciiTheme="minorHAnsi" w:hAnsiTheme="minorHAnsi"/>
          <w:color w:val="000000" w:themeColor="text1"/>
          <w:highlight w:val="green"/>
        </w:rPr>
      </w:pPr>
    </w:p>
    <w:p w14:paraId="597BB193" w14:textId="77777777" w:rsidR="009474F5" w:rsidRPr="001A2766" w:rsidRDefault="009474F5" w:rsidP="001A2766">
      <w:pPr>
        <w:spacing w:line="360" w:lineRule="auto"/>
        <w:jc w:val="both"/>
        <w:rPr>
          <w:rFonts w:asciiTheme="minorHAnsi" w:hAnsiTheme="minorHAnsi"/>
          <w:color w:val="000000" w:themeColor="text1"/>
          <w:highlight w:val="green"/>
        </w:rPr>
      </w:pPr>
    </w:p>
    <w:p w14:paraId="40909A45" w14:textId="46B2EEB0" w:rsidR="00917405" w:rsidRPr="001A2766" w:rsidRDefault="00917405" w:rsidP="001A2766">
      <w:pPr>
        <w:spacing w:line="360" w:lineRule="auto"/>
        <w:jc w:val="both"/>
        <w:rPr>
          <w:rFonts w:asciiTheme="minorHAnsi" w:hAnsiTheme="minorHAnsi"/>
          <w:color w:val="000000" w:themeColor="text1"/>
        </w:rPr>
      </w:pPr>
      <w:r w:rsidRPr="001A2766">
        <w:rPr>
          <w:rFonts w:asciiTheme="minorHAnsi" w:hAnsiTheme="minorHAnsi"/>
          <w:color w:val="000000" w:themeColor="text1"/>
          <w:highlight w:val="green"/>
        </w:rPr>
        <w:t>Add notebook to supplementary…?????</w:t>
      </w:r>
      <w:r w:rsidRPr="001A2766">
        <w:rPr>
          <w:rFonts w:asciiTheme="minorHAnsi" w:hAnsiTheme="minorHAnsi"/>
          <w:color w:val="000000" w:themeColor="text1"/>
        </w:rPr>
        <w:t xml:space="preserve"> </w:t>
      </w:r>
    </w:p>
    <w:p w14:paraId="74D07AE3" w14:textId="77777777" w:rsidR="00D430D4" w:rsidRPr="001A2766" w:rsidRDefault="00D430D4" w:rsidP="001A2766">
      <w:pPr>
        <w:spacing w:line="360" w:lineRule="auto"/>
        <w:jc w:val="both"/>
        <w:rPr>
          <w:rFonts w:asciiTheme="minorHAnsi" w:hAnsiTheme="minorHAnsi"/>
          <w:color w:val="000000" w:themeColor="text1"/>
        </w:rPr>
      </w:pPr>
    </w:p>
    <w:p w14:paraId="600D23AC" w14:textId="77777777" w:rsidR="00725AF2" w:rsidRPr="001A2766" w:rsidRDefault="00725AF2" w:rsidP="001A2766">
      <w:pPr>
        <w:spacing w:line="360" w:lineRule="auto"/>
        <w:jc w:val="both"/>
        <w:rPr>
          <w:rFonts w:asciiTheme="minorHAnsi" w:hAnsiTheme="minorHAnsi"/>
          <w:color w:val="000000" w:themeColor="text1"/>
        </w:rPr>
      </w:pPr>
    </w:p>
    <w:p w14:paraId="731E79E5" w14:textId="77777777" w:rsidR="00725AF2" w:rsidRPr="001A2766" w:rsidRDefault="00725AF2" w:rsidP="001A2766">
      <w:pPr>
        <w:spacing w:line="360" w:lineRule="auto"/>
        <w:jc w:val="both"/>
        <w:rPr>
          <w:rFonts w:asciiTheme="minorHAnsi" w:hAnsiTheme="minorHAnsi"/>
          <w:color w:val="000000" w:themeColor="text1"/>
        </w:rPr>
      </w:pPr>
    </w:p>
    <w:p w14:paraId="7337432B" w14:textId="6D883225" w:rsidR="00725AF2" w:rsidRPr="008D782C" w:rsidRDefault="00001AB6" w:rsidP="001A2766">
      <w:pPr>
        <w:pStyle w:val="Heading4"/>
        <w:spacing w:line="360" w:lineRule="auto"/>
        <w:jc w:val="both"/>
        <w:rPr>
          <w:rFonts w:asciiTheme="minorHAnsi" w:hAnsiTheme="minorHAnsi"/>
          <w:b/>
          <w:bCs/>
          <w:color w:val="000000" w:themeColor="text1"/>
        </w:rPr>
      </w:pPr>
      <w:bookmarkStart w:id="85" w:name="_Toc60561281"/>
      <w:r w:rsidRPr="008D782C">
        <w:rPr>
          <w:rFonts w:asciiTheme="minorHAnsi" w:hAnsiTheme="minorHAnsi"/>
          <w:b/>
          <w:bCs/>
          <w:color w:val="000000" w:themeColor="text1"/>
        </w:rPr>
        <w:t>3.2.4 LC- MS/MS standard tests</w:t>
      </w:r>
      <w:bookmarkEnd w:id="85"/>
      <w:r w:rsidRPr="008D782C">
        <w:rPr>
          <w:rFonts w:asciiTheme="minorHAnsi" w:hAnsiTheme="minorHAnsi"/>
          <w:b/>
          <w:bCs/>
          <w:color w:val="000000" w:themeColor="text1"/>
        </w:rPr>
        <w:t xml:space="preserve"> </w:t>
      </w:r>
    </w:p>
    <w:p w14:paraId="7E049B40" w14:textId="77777777" w:rsidR="00125230" w:rsidRPr="001A2766" w:rsidRDefault="00125230" w:rsidP="001A2766">
      <w:pPr>
        <w:spacing w:line="360" w:lineRule="auto"/>
        <w:jc w:val="both"/>
        <w:rPr>
          <w:rFonts w:asciiTheme="minorHAnsi" w:hAnsiTheme="minorHAnsi"/>
          <w:color w:val="000000" w:themeColor="text1"/>
        </w:rPr>
      </w:pPr>
    </w:p>
    <w:p w14:paraId="2A988481" w14:textId="1B0DD918" w:rsidR="00125230" w:rsidRPr="001A2766" w:rsidRDefault="00001AB6" w:rsidP="001A2766">
      <w:pPr>
        <w:spacing w:line="360" w:lineRule="auto"/>
        <w:jc w:val="both"/>
        <w:rPr>
          <w:rFonts w:asciiTheme="minorHAnsi" w:hAnsiTheme="minorHAnsi"/>
          <w:color w:val="000000" w:themeColor="text1"/>
        </w:rPr>
      </w:pPr>
      <w:r w:rsidRPr="001A2766">
        <w:rPr>
          <w:rFonts w:asciiTheme="minorHAnsi" w:hAnsiTheme="minorHAnsi"/>
          <w:color w:val="000000" w:themeColor="text1"/>
        </w:rPr>
        <w:lastRenderedPageBreak/>
        <w:t xml:space="preserve">Standard stock solutions were made up to 200 mM for both PIOG and TROG, which were diluted as needed for use within assays. </w:t>
      </w:r>
    </w:p>
    <w:p w14:paraId="08BFA82E" w14:textId="77777777" w:rsidR="008D782C" w:rsidRDefault="008D782C" w:rsidP="001A2766">
      <w:pPr>
        <w:spacing w:line="360" w:lineRule="auto"/>
        <w:jc w:val="both"/>
        <w:rPr>
          <w:rFonts w:asciiTheme="minorHAnsi" w:hAnsiTheme="minorHAnsi"/>
          <w:color w:val="000000" w:themeColor="text1"/>
        </w:rPr>
      </w:pPr>
    </w:p>
    <w:p w14:paraId="130BDB44" w14:textId="12635BA6" w:rsidR="00125230" w:rsidRPr="001A2766" w:rsidRDefault="008D782C" w:rsidP="001A2766">
      <w:pPr>
        <w:spacing w:line="360" w:lineRule="auto"/>
        <w:jc w:val="both"/>
        <w:rPr>
          <w:rFonts w:asciiTheme="minorHAnsi" w:hAnsiTheme="minorHAnsi"/>
          <w:color w:val="000000" w:themeColor="text1"/>
        </w:rPr>
      </w:pPr>
      <w:r>
        <w:rPr>
          <w:rFonts w:asciiTheme="minorHAnsi" w:hAnsiTheme="minorHAnsi"/>
          <w:color w:val="000000" w:themeColor="text1"/>
        </w:rPr>
        <w:t>I</w:t>
      </w:r>
      <w:r w:rsidR="00125230" w:rsidRPr="001A2766">
        <w:rPr>
          <w:rFonts w:asciiTheme="minorHAnsi" w:hAnsiTheme="minorHAnsi"/>
          <w:color w:val="000000" w:themeColor="text1"/>
        </w:rPr>
        <w:t xml:space="preserve">t was seen from the initial standard LC-MS/MS chromatogram that there were issues with the sample of Trog. This is clear due to the lack of parent ion peak within the standard. Literature reports of photolysis may have been a cause of breakdown. Furthermore, the presence of unidentified ion peaks upon analysis of the fragmentation can be indicative of a contamination within the standard or internal phenacetin standard. </w:t>
      </w:r>
    </w:p>
    <w:p w14:paraId="3EE0FE9D" w14:textId="77777777" w:rsidR="00125230" w:rsidRPr="001A2766" w:rsidRDefault="00125230" w:rsidP="001A2766">
      <w:pPr>
        <w:spacing w:line="360" w:lineRule="auto"/>
        <w:jc w:val="both"/>
        <w:rPr>
          <w:rFonts w:asciiTheme="minorHAnsi" w:hAnsiTheme="minorHAnsi"/>
          <w:color w:val="000000" w:themeColor="text1"/>
          <w:highlight w:val="magenta"/>
        </w:rPr>
      </w:pPr>
    </w:p>
    <w:p w14:paraId="74109589" w14:textId="77777777" w:rsidR="00917405" w:rsidRPr="001A2766" w:rsidRDefault="00917405" w:rsidP="001A2766">
      <w:pPr>
        <w:spacing w:line="360" w:lineRule="auto"/>
        <w:jc w:val="both"/>
        <w:rPr>
          <w:rFonts w:asciiTheme="minorHAnsi" w:hAnsiTheme="minorHAnsi"/>
          <w:color w:val="000000" w:themeColor="text1"/>
        </w:rPr>
      </w:pPr>
    </w:p>
    <w:p w14:paraId="586675C5" w14:textId="1033D343" w:rsidR="00FF5239" w:rsidRPr="001A2766" w:rsidRDefault="00FF5239" w:rsidP="001A2766">
      <w:pPr>
        <w:spacing w:line="360" w:lineRule="auto"/>
        <w:jc w:val="both"/>
        <w:rPr>
          <w:rFonts w:asciiTheme="minorHAnsi" w:hAnsiTheme="minorHAnsi"/>
          <w:color w:val="000000" w:themeColor="text1"/>
        </w:rPr>
      </w:pPr>
    </w:p>
    <w:p w14:paraId="2C73C143" w14:textId="7FF47362" w:rsidR="00917405" w:rsidRPr="008D782C" w:rsidRDefault="00917405" w:rsidP="008D782C">
      <w:pPr>
        <w:pStyle w:val="Heading2"/>
        <w:numPr>
          <w:ilvl w:val="1"/>
          <w:numId w:val="7"/>
        </w:numPr>
        <w:spacing w:line="360" w:lineRule="auto"/>
        <w:jc w:val="both"/>
        <w:rPr>
          <w:rFonts w:asciiTheme="minorHAnsi" w:hAnsiTheme="minorHAnsi"/>
          <w:b/>
          <w:bCs/>
          <w:color w:val="000000" w:themeColor="text1"/>
        </w:rPr>
      </w:pPr>
      <w:bookmarkStart w:id="86" w:name="_Toc60561282"/>
      <w:r w:rsidRPr="008D782C">
        <w:rPr>
          <w:rFonts w:asciiTheme="minorHAnsi" w:hAnsiTheme="minorHAnsi"/>
          <w:b/>
          <w:bCs/>
          <w:color w:val="000000" w:themeColor="text1"/>
        </w:rPr>
        <w:t>Drug Metabolite elu</w:t>
      </w:r>
      <w:r w:rsidR="000845C1" w:rsidRPr="008D782C">
        <w:rPr>
          <w:rFonts w:asciiTheme="minorHAnsi" w:hAnsiTheme="minorHAnsi"/>
          <w:b/>
          <w:bCs/>
          <w:color w:val="000000" w:themeColor="text1"/>
        </w:rPr>
        <w:t>c</w:t>
      </w:r>
      <w:r w:rsidRPr="008D782C">
        <w:rPr>
          <w:rFonts w:asciiTheme="minorHAnsi" w:hAnsiTheme="minorHAnsi"/>
          <w:b/>
          <w:bCs/>
          <w:color w:val="000000" w:themeColor="text1"/>
        </w:rPr>
        <w:t>idation with LC- MS/MS and 1D and 2D NMR techniques</w:t>
      </w:r>
      <w:bookmarkEnd w:id="86"/>
    </w:p>
    <w:p w14:paraId="5151A287" w14:textId="43D506C9" w:rsidR="000845C1" w:rsidRPr="001A2766" w:rsidRDefault="000845C1" w:rsidP="001A2766">
      <w:pPr>
        <w:spacing w:line="360" w:lineRule="auto"/>
        <w:jc w:val="both"/>
        <w:rPr>
          <w:rFonts w:asciiTheme="minorHAnsi" w:hAnsiTheme="minorHAnsi"/>
          <w:color w:val="000000" w:themeColor="text1"/>
        </w:rPr>
      </w:pPr>
    </w:p>
    <w:p w14:paraId="61C1D561" w14:textId="77777777" w:rsidR="00513066" w:rsidRPr="001A2766" w:rsidRDefault="000845C1" w:rsidP="001A2766">
      <w:pPr>
        <w:spacing w:line="360" w:lineRule="auto"/>
        <w:jc w:val="both"/>
        <w:rPr>
          <w:rFonts w:asciiTheme="minorHAnsi" w:hAnsiTheme="minorHAnsi"/>
          <w:color w:val="000000" w:themeColor="text1"/>
        </w:rPr>
      </w:pPr>
      <w:r w:rsidRPr="001A2766">
        <w:rPr>
          <w:rFonts w:asciiTheme="minorHAnsi" w:hAnsiTheme="minorHAnsi"/>
          <w:color w:val="000000" w:themeColor="text1"/>
        </w:rPr>
        <w:t>Previous studies by Jeffreys et al. showed a range of antidiabetic compounds binding tightly to BM3 DM (A82F/F87V). Binding studies demonstrated substantial spin- shifts in the heme iron spectra, exhibiting substrate- like binding. These studies led to formation of oxidized metabolites using full- length BM3 DM, with crystal structures alongside other analytical techniques, allowing for metabolite identification (FIG???)..</w:t>
      </w:r>
      <w:r w:rsidR="00513066" w:rsidRPr="001A2766">
        <w:rPr>
          <w:rFonts w:asciiTheme="minorHAnsi" w:hAnsiTheme="minorHAnsi"/>
          <w:color w:val="000000" w:themeColor="text1"/>
        </w:rPr>
        <w:t xml:space="preserve"> </w:t>
      </w:r>
    </w:p>
    <w:p w14:paraId="4ED4DA85" w14:textId="77777777" w:rsidR="00513066" w:rsidRPr="001A2766" w:rsidRDefault="00513066" w:rsidP="001A2766">
      <w:pPr>
        <w:spacing w:line="360" w:lineRule="auto"/>
        <w:jc w:val="both"/>
        <w:rPr>
          <w:rFonts w:asciiTheme="minorHAnsi" w:hAnsiTheme="minorHAnsi"/>
          <w:color w:val="000000" w:themeColor="text1"/>
        </w:rPr>
      </w:pPr>
    </w:p>
    <w:p w14:paraId="7815CEEE" w14:textId="74EEEF64" w:rsidR="00125230" w:rsidRPr="001A2766" w:rsidRDefault="00513066" w:rsidP="001A2766">
      <w:pPr>
        <w:spacing w:line="360" w:lineRule="auto"/>
        <w:jc w:val="both"/>
        <w:rPr>
          <w:rFonts w:asciiTheme="minorHAnsi" w:hAnsiTheme="minorHAnsi"/>
          <w:color w:val="000000" w:themeColor="text1"/>
        </w:rPr>
      </w:pPr>
      <w:r w:rsidRPr="001A2766">
        <w:rPr>
          <w:rFonts w:asciiTheme="minorHAnsi" w:hAnsiTheme="minorHAnsi"/>
          <w:color w:val="000000" w:themeColor="text1"/>
        </w:rPr>
        <w:t>An investigation into the binding ability of the two anti- diabetic drugs, Pioglitazone and Troglitazone, were carried out using different spectroscopic methods, alongside monitoring the metabolites formed with P450 BM3 DM, with full structural elucidation provided with liquid chromatography tandem- mass spectroscopy (LC-MS/MS) and a combination of NMR</w:t>
      </w:r>
      <w:r w:rsidR="00125230" w:rsidRPr="001A2766">
        <w:rPr>
          <w:rFonts w:asciiTheme="minorHAnsi" w:hAnsiTheme="minorHAnsi"/>
          <w:color w:val="000000" w:themeColor="text1"/>
        </w:rPr>
        <w:t xml:space="preserve"> (nuclear magnetic resonance)</w:t>
      </w:r>
      <w:r w:rsidRPr="001A2766">
        <w:rPr>
          <w:rFonts w:asciiTheme="minorHAnsi" w:hAnsiTheme="minorHAnsi"/>
          <w:color w:val="000000" w:themeColor="text1"/>
        </w:rPr>
        <w:t xml:space="preserve"> </w:t>
      </w:r>
      <w:r w:rsidR="00125230" w:rsidRPr="001A2766">
        <w:rPr>
          <w:rFonts w:asciiTheme="minorHAnsi" w:hAnsiTheme="minorHAnsi"/>
          <w:color w:val="000000" w:themeColor="text1"/>
        </w:rPr>
        <w:t xml:space="preserve">experiments </w:t>
      </w:r>
      <w:r w:rsidRPr="001A2766">
        <w:rPr>
          <w:rFonts w:asciiTheme="minorHAnsi" w:hAnsiTheme="minorHAnsi"/>
          <w:color w:val="000000" w:themeColor="text1"/>
        </w:rPr>
        <w:t>such as HSQC</w:t>
      </w:r>
      <w:r w:rsidR="00125230" w:rsidRPr="001A2766">
        <w:rPr>
          <w:rFonts w:asciiTheme="minorHAnsi" w:hAnsiTheme="minorHAnsi"/>
          <w:color w:val="000000" w:themeColor="text1"/>
        </w:rPr>
        <w:t xml:space="preserve"> (Heteronuclear Single Quantum Correlation)</w:t>
      </w:r>
      <w:r w:rsidRPr="001A2766">
        <w:rPr>
          <w:rFonts w:asciiTheme="minorHAnsi" w:hAnsiTheme="minorHAnsi"/>
          <w:color w:val="000000" w:themeColor="text1"/>
        </w:rPr>
        <w:t>, ROESY</w:t>
      </w:r>
      <w:r w:rsidR="00125230" w:rsidRPr="001A2766">
        <w:rPr>
          <w:rFonts w:asciiTheme="minorHAnsi" w:hAnsiTheme="minorHAnsi"/>
          <w:color w:val="000000" w:themeColor="text1"/>
        </w:rPr>
        <w:t xml:space="preserve"> (Rotating frame Overhause Effect SpectroscopY)</w:t>
      </w:r>
      <w:r w:rsidRPr="001A2766">
        <w:rPr>
          <w:rFonts w:asciiTheme="minorHAnsi" w:hAnsiTheme="minorHAnsi"/>
          <w:color w:val="000000" w:themeColor="text1"/>
        </w:rPr>
        <w:t>, COSY</w:t>
      </w:r>
      <w:r w:rsidR="00125230" w:rsidRPr="001A2766">
        <w:rPr>
          <w:rFonts w:asciiTheme="minorHAnsi" w:hAnsiTheme="minorHAnsi"/>
          <w:color w:val="000000" w:themeColor="text1"/>
        </w:rPr>
        <w:t xml:space="preserve"> (homonuclear COrrelation SpectroscopY) </w:t>
      </w:r>
      <w:r w:rsidRPr="001A2766">
        <w:rPr>
          <w:rFonts w:asciiTheme="minorHAnsi" w:hAnsiTheme="minorHAnsi"/>
          <w:color w:val="000000" w:themeColor="text1"/>
        </w:rPr>
        <w:t>and TOCSY</w:t>
      </w:r>
      <w:r w:rsidR="00125230" w:rsidRPr="001A2766">
        <w:rPr>
          <w:rFonts w:asciiTheme="minorHAnsi" w:hAnsiTheme="minorHAnsi"/>
          <w:color w:val="000000" w:themeColor="text1"/>
        </w:rPr>
        <w:t xml:space="preserve"> (TOtal Correlation SpectroscopY).</w:t>
      </w:r>
    </w:p>
    <w:p w14:paraId="5E721C84" w14:textId="314A6CF1" w:rsidR="000845C1" w:rsidRPr="001A2766" w:rsidRDefault="000845C1" w:rsidP="001A2766">
      <w:pPr>
        <w:spacing w:line="360" w:lineRule="auto"/>
        <w:jc w:val="both"/>
        <w:rPr>
          <w:rFonts w:asciiTheme="minorHAnsi" w:hAnsiTheme="minorHAnsi"/>
          <w:color w:val="000000" w:themeColor="text1"/>
        </w:rPr>
      </w:pPr>
    </w:p>
    <w:p w14:paraId="32DC2204" w14:textId="77777777" w:rsidR="008D782C" w:rsidRPr="001A2766" w:rsidRDefault="008D782C" w:rsidP="001A2766">
      <w:pPr>
        <w:spacing w:line="360" w:lineRule="auto"/>
        <w:jc w:val="both"/>
        <w:rPr>
          <w:rFonts w:asciiTheme="minorHAnsi" w:hAnsiTheme="minorHAnsi"/>
          <w:color w:val="000000" w:themeColor="text1"/>
        </w:rPr>
      </w:pPr>
    </w:p>
    <w:p w14:paraId="3E93FF7A" w14:textId="0164C4E8" w:rsidR="00917405" w:rsidRDefault="00917405" w:rsidP="001A2766">
      <w:pPr>
        <w:pStyle w:val="Heading4"/>
        <w:spacing w:line="360" w:lineRule="auto"/>
        <w:jc w:val="both"/>
        <w:rPr>
          <w:rFonts w:asciiTheme="minorHAnsi" w:hAnsiTheme="minorHAnsi"/>
          <w:b/>
          <w:bCs/>
          <w:color w:val="000000" w:themeColor="text1"/>
        </w:rPr>
      </w:pPr>
      <w:bookmarkStart w:id="87" w:name="_Toc60561283"/>
      <w:r w:rsidRPr="008D782C">
        <w:rPr>
          <w:rFonts w:asciiTheme="minorHAnsi" w:hAnsiTheme="minorHAnsi"/>
          <w:b/>
          <w:bCs/>
          <w:color w:val="000000" w:themeColor="text1"/>
        </w:rPr>
        <w:t>3.3.1 LC-MS/MS for the elucidation of metabolites</w:t>
      </w:r>
      <w:bookmarkEnd w:id="87"/>
      <w:r w:rsidRPr="008D782C">
        <w:rPr>
          <w:rFonts w:asciiTheme="minorHAnsi" w:hAnsiTheme="minorHAnsi"/>
          <w:b/>
          <w:bCs/>
          <w:color w:val="000000" w:themeColor="text1"/>
        </w:rPr>
        <w:t xml:space="preserve"> </w:t>
      </w:r>
    </w:p>
    <w:p w14:paraId="11E2B93F" w14:textId="77777777" w:rsidR="008D782C" w:rsidRPr="008D782C" w:rsidRDefault="008D782C" w:rsidP="008D782C"/>
    <w:p w14:paraId="3CB988EE" w14:textId="1DF35B4F" w:rsidR="00917405" w:rsidRPr="001A2766" w:rsidRDefault="00917405" w:rsidP="001A2766">
      <w:pPr>
        <w:spacing w:line="360" w:lineRule="auto"/>
        <w:jc w:val="both"/>
        <w:rPr>
          <w:rFonts w:asciiTheme="minorHAnsi" w:hAnsiTheme="minorHAnsi"/>
          <w:color w:val="000000" w:themeColor="text1"/>
        </w:rPr>
      </w:pPr>
      <w:r w:rsidRPr="001A2766">
        <w:rPr>
          <w:rFonts w:asciiTheme="minorHAnsi" w:hAnsiTheme="minorHAnsi"/>
          <w:color w:val="000000" w:themeColor="text1"/>
        </w:rPr>
        <w:lastRenderedPageBreak/>
        <w:t xml:space="preserve">To ensure the full- length construct of BM3 DM turned over and produced metabolites of both pioglitazone (PIOG) and troglitazone (TROG), it was necessary to analyse assay products to deduce what oxidation products (hydroxylation or otherwise) were formed and where on the molecule the changes had occurred. LC-MS/MS was employed as an analytical tool to determine what metabolites were formed. Following analysis of the LC chromatogram of the drug standard, against the control incubations, it was possible to determine if the drug was metabolised or broken down due to other reasons, such as light- sensitivity, or reaction with one of the </w:t>
      </w:r>
      <w:r w:rsidRPr="001A2766">
        <w:rPr>
          <w:rFonts w:asciiTheme="minorHAnsi" w:hAnsiTheme="minorHAnsi"/>
          <w:color w:val="000000" w:themeColor="text1"/>
          <w:highlight w:val="magenta"/>
        </w:rPr>
        <w:t>cofactors…</w:t>
      </w:r>
      <w:r w:rsidRPr="001A2766">
        <w:rPr>
          <w:rFonts w:asciiTheme="minorHAnsi" w:hAnsiTheme="minorHAnsi"/>
          <w:color w:val="000000" w:themeColor="text1"/>
        </w:rPr>
        <w:t xml:space="preserve">Timepoints, and/ or bulk incubation products with intact BM3 DM, were analysed via LC-MS/MS following </w:t>
      </w:r>
      <w:r w:rsidRPr="001A2766">
        <w:rPr>
          <w:rFonts w:asciiTheme="minorHAnsi" w:hAnsiTheme="minorHAnsi"/>
          <w:i/>
          <w:iCs/>
          <w:color w:val="000000" w:themeColor="text1"/>
        </w:rPr>
        <w:t>in vitro</w:t>
      </w:r>
      <w:r w:rsidRPr="001A2766">
        <w:rPr>
          <w:rFonts w:asciiTheme="minorHAnsi" w:hAnsiTheme="minorHAnsi"/>
          <w:color w:val="000000" w:themeColor="text1"/>
        </w:rPr>
        <w:t xml:space="preserve"> turnover assays, with PIOG metabolites separated by time, and TROG metabolites formed in a bulk incubation. </w:t>
      </w:r>
    </w:p>
    <w:p w14:paraId="7D98010A" w14:textId="77777777" w:rsidR="00513066" w:rsidRPr="001A2766" w:rsidRDefault="00513066" w:rsidP="001A2766">
      <w:pPr>
        <w:spacing w:line="360" w:lineRule="auto"/>
        <w:jc w:val="both"/>
        <w:rPr>
          <w:rFonts w:asciiTheme="minorHAnsi" w:hAnsiTheme="minorHAnsi"/>
          <w:color w:val="000000" w:themeColor="text1"/>
        </w:rPr>
      </w:pPr>
    </w:p>
    <w:p w14:paraId="3C239936" w14:textId="16056FEC" w:rsidR="00917405" w:rsidRPr="008D782C" w:rsidRDefault="00917405" w:rsidP="001A2766">
      <w:pPr>
        <w:spacing w:line="360" w:lineRule="auto"/>
        <w:jc w:val="both"/>
        <w:rPr>
          <w:rFonts w:asciiTheme="minorHAnsi" w:hAnsiTheme="minorHAnsi"/>
          <w:b/>
          <w:bCs/>
          <w:color w:val="000000" w:themeColor="text1"/>
        </w:rPr>
      </w:pPr>
    </w:p>
    <w:p w14:paraId="69A36CE6" w14:textId="0CB261A9" w:rsidR="00917405" w:rsidRPr="008D782C" w:rsidRDefault="00917405" w:rsidP="001A2766">
      <w:pPr>
        <w:pStyle w:val="Heading4"/>
        <w:spacing w:line="360" w:lineRule="auto"/>
        <w:jc w:val="both"/>
        <w:rPr>
          <w:rFonts w:asciiTheme="minorHAnsi" w:hAnsiTheme="minorHAnsi"/>
          <w:b/>
          <w:bCs/>
          <w:color w:val="000000" w:themeColor="text1"/>
        </w:rPr>
      </w:pPr>
      <w:bookmarkStart w:id="88" w:name="_Toc60561284"/>
      <w:r w:rsidRPr="008D782C">
        <w:rPr>
          <w:rFonts w:asciiTheme="minorHAnsi" w:hAnsiTheme="minorHAnsi"/>
          <w:b/>
          <w:bCs/>
          <w:color w:val="000000" w:themeColor="text1"/>
        </w:rPr>
        <w:t xml:space="preserve">3.3.2 </w:t>
      </w:r>
      <w:r w:rsidRPr="008D782C">
        <w:rPr>
          <w:rFonts w:asciiTheme="minorHAnsi" w:hAnsiTheme="minorHAnsi"/>
          <w:b/>
          <w:bCs/>
          <w:color w:val="000000" w:themeColor="text1"/>
          <w:vertAlign w:val="superscript"/>
        </w:rPr>
        <w:t>1</w:t>
      </w:r>
      <w:r w:rsidRPr="008D782C">
        <w:rPr>
          <w:rFonts w:asciiTheme="minorHAnsi" w:hAnsiTheme="minorHAnsi"/>
          <w:b/>
          <w:bCs/>
          <w:color w:val="000000" w:themeColor="text1"/>
        </w:rPr>
        <w:t>HNMR and 2D NMR for the elucidation of metabolites</w:t>
      </w:r>
      <w:bookmarkEnd w:id="88"/>
      <w:r w:rsidRPr="008D782C">
        <w:rPr>
          <w:rFonts w:asciiTheme="minorHAnsi" w:hAnsiTheme="minorHAnsi"/>
          <w:b/>
          <w:bCs/>
          <w:color w:val="000000" w:themeColor="text1"/>
        </w:rPr>
        <w:t xml:space="preserve"> </w:t>
      </w:r>
    </w:p>
    <w:p w14:paraId="32593C74" w14:textId="1361F156" w:rsidR="000845C1" w:rsidRDefault="000845C1" w:rsidP="001A2766">
      <w:pPr>
        <w:spacing w:line="360" w:lineRule="auto"/>
        <w:jc w:val="both"/>
        <w:rPr>
          <w:rFonts w:asciiTheme="minorHAnsi" w:hAnsiTheme="minorHAnsi"/>
          <w:color w:val="000000" w:themeColor="text1"/>
        </w:rPr>
      </w:pPr>
    </w:p>
    <w:p w14:paraId="2D3BC2E2" w14:textId="77777777" w:rsidR="000845C1" w:rsidRPr="001A2766" w:rsidRDefault="000845C1" w:rsidP="001A2766">
      <w:pPr>
        <w:spacing w:line="360" w:lineRule="auto"/>
        <w:jc w:val="both"/>
        <w:rPr>
          <w:rFonts w:asciiTheme="minorHAnsi" w:hAnsiTheme="minorHAnsi"/>
          <w:color w:val="000000" w:themeColor="text1"/>
        </w:rPr>
      </w:pPr>
      <w:r w:rsidRPr="001A2766">
        <w:rPr>
          <w:rFonts w:asciiTheme="minorHAnsi" w:hAnsiTheme="minorHAnsi"/>
          <w:color w:val="000000" w:themeColor="text1"/>
        </w:rPr>
        <w:t xml:space="preserve">NMR was employed as another analytical technique alongside LC-MS/MS, as though the MS data would indicate the presence of the intact standard drug, metabolite peaks, as well as allow comparison of the controls, NMR indicated where modifications, such as hydroxylations, were occurring. NMR analysis requires a larger quantity and concentration for analysis, this was therefore taken into consideration when optimising assay parameters, and so a bulk reaction volume of 60 mL was used. </w:t>
      </w:r>
    </w:p>
    <w:p w14:paraId="1E2C86CA" w14:textId="77777777" w:rsidR="000845C1" w:rsidRPr="001A2766" w:rsidRDefault="000845C1" w:rsidP="001A2766">
      <w:pPr>
        <w:spacing w:line="360" w:lineRule="auto"/>
        <w:jc w:val="both"/>
        <w:rPr>
          <w:rFonts w:asciiTheme="minorHAnsi" w:hAnsiTheme="minorHAnsi"/>
          <w:color w:val="000000" w:themeColor="text1"/>
        </w:rPr>
      </w:pPr>
    </w:p>
    <w:p w14:paraId="5C01290B" w14:textId="77777777" w:rsidR="00917405" w:rsidRPr="001A2766" w:rsidRDefault="00917405" w:rsidP="001A2766">
      <w:pPr>
        <w:spacing w:line="360" w:lineRule="auto"/>
        <w:jc w:val="both"/>
        <w:rPr>
          <w:rFonts w:asciiTheme="minorHAnsi" w:hAnsiTheme="minorHAnsi"/>
          <w:color w:val="000000" w:themeColor="text1"/>
        </w:rPr>
      </w:pPr>
    </w:p>
    <w:p w14:paraId="48F72F32" w14:textId="77777777" w:rsidR="00917405" w:rsidRPr="001A2766" w:rsidRDefault="00917405" w:rsidP="001A2766">
      <w:pPr>
        <w:spacing w:line="360" w:lineRule="auto"/>
        <w:ind w:left="360"/>
        <w:jc w:val="both"/>
        <w:rPr>
          <w:rFonts w:asciiTheme="minorHAnsi" w:hAnsiTheme="minorHAnsi"/>
          <w:color w:val="000000" w:themeColor="text1"/>
        </w:rPr>
      </w:pPr>
    </w:p>
    <w:p w14:paraId="330F39B9" w14:textId="072BE31A" w:rsidR="00917405" w:rsidRPr="008D782C" w:rsidRDefault="00917405" w:rsidP="001A2766">
      <w:pPr>
        <w:pStyle w:val="Heading3"/>
        <w:numPr>
          <w:ilvl w:val="1"/>
          <w:numId w:val="7"/>
        </w:numPr>
        <w:spacing w:line="360" w:lineRule="auto"/>
        <w:jc w:val="both"/>
        <w:rPr>
          <w:rFonts w:asciiTheme="minorHAnsi" w:hAnsiTheme="minorHAnsi"/>
          <w:b/>
          <w:bCs/>
          <w:color w:val="000000" w:themeColor="text1"/>
        </w:rPr>
      </w:pPr>
      <w:bookmarkStart w:id="89" w:name="_Toc60561285"/>
      <w:r w:rsidRPr="008D782C">
        <w:rPr>
          <w:rFonts w:asciiTheme="minorHAnsi" w:hAnsiTheme="minorHAnsi"/>
          <w:b/>
          <w:bCs/>
          <w:color w:val="000000" w:themeColor="text1"/>
        </w:rPr>
        <w:t>Pioglitazone</w:t>
      </w:r>
      <w:bookmarkEnd w:id="89"/>
      <w:r w:rsidRPr="008D782C">
        <w:rPr>
          <w:rFonts w:asciiTheme="minorHAnsi" w:hAnsiTheme="minorHAnsi"/>
          <w:b/>
          <w:bCs/>
          <w:color w:val="000000" w:themeColor="text1"/>
        </w:rPr>
        <w:t xml:space="preserve"> </w:t>
      </w:r>
    </w:p>
    <w:p w14:paraId="5771DF51" w14:textId="16CD0D09" w:rsidR="007D388B" w:rsidRDefault="007D388B" w:rsidP="001A2766">
      <w:pPr>
        <w:spacing w:line="360" w:lineRule="auto"/>
        <w:jc w:val="both"/>
        <w:rPr>
          <w:rFonts w:asciiTheme="minorHAnsi" w:hAnsiTheme="minorHAnsi"/>
          <w:color w:val="000000" w:themeColor="text1"/>
        </w:rPr>
      </w:pPr>
    </w:p>
    <w:p w14:paraId="6EE0D914" w14:textId="11261F7D" w:rsidR="007D388B" w:rsidRPr="001A2766" w:rsidRDefault="007D388B" w:rsidP="001A2766">
      <w:pPr>
        <w:spacing w:line="360" w:lineRule="auto"/>
        <w:jc w:val="both"/>
        <w:rPr>
          <w:rFonts w:asciiTheme="minorHAnsi" w:hAnsiTheme="minorHAnsi"/>
          <w:color w:val="000000" w:themeColor="text1"/>
        </w:rPr>
      </w:pPr>
      <w:r w:rsidRPr="001A2766">
        <w:rPr>
          <w:rFonts w:asciiTheme="minorHAnsi" w:hAnsiTheme="minorHAnsi"/>
          <w:color w:val="000000" w:themeColor="text1"/>
        </w:rPr>
        <w:t xml:space="preserve">Pioglitazone was the first marketed member of the thiazolidinedione (TZD) drug class, for use as an oral antidiabetic agent. The TZD drugs are also known as “insulin sensitizers”, and can be used in combination with other diabetic drugs, or alone, for the treatment of diabetes mellitus type II. As with other members of the TDZ drug class, pioglitazone is able to stimulate nuclear receptor </w:t>
      </w:r>
      <w:r w:rsidR="00321D1F" w:rsidRPr="001A2766">
        <w:rPr>
          <w:rFonts w:asciiTheme="minorHAnsi" w:hAnsiTheme="minorHAnsi"/>
          <w:color w:val="000000" w:themeColor="text1"/>
        </w:rPr>
        <w:t>peroxisome</w:t>
      </w:r>
      <w:r w:rsidRPr="001A2766">
        <w:rPr>
          <w:rFonts w:asciiTheme="minorHAnsi" w:hAnsiTheme="minorHAnsi"/>
          <w:color w:val="000000" w:themeColor="text1"/>
        </w:rPr>
        <w:t xml:space="preserve"> proliferator- activated receptor gamma (PPAR-γ) selectively</w:t>
      </w:r>
      <w:r w:rsidR="00321D1F" w:rsidRPr="001A2766">
        <w:rPr>
          <w:rFonts w:asciiTheme="minorHAnsi" w:hAnsiTheme="minorHAnsi"/>
          <w:color w:val="000000" w:themeColor="text1"/>
        </w:rPr>
        <w:t xml:space="preserve"> </w:t>
      </w:r>
      <w:r w:rsidRPr="001A2766">
        <w:rPr>
          <w:rFonts w:asciiTheme="minorHAnsi" w:hAnsiTheme="minorHAnsi"/>
          <w:color w:val="000000" w:themeColor="text1"/>
        </w:rPr>
        <w:fldChar w:fldCharType="begin" w:fldLock="1"/>
      </w:r>
      <w:r w:rsidR="00605E70" w:rsidRPr="001A2766">
        <w:rPr>
          <w:rFonts w:asciiTheme="minorHAnsi" w:hAnsiTheme="minorHAnsi"/>
          <w:color w:val="000000" w:themeColor="text1"/>
        </w:rPr>
        <w:instrText>ADDIN CSL_CITATION {"citationItems":[{"id":"ITEM-1","itemData":{"DOI":"10.1006/bbrc.2000.3868","ISSN":"0006291X","PMID":"11095972","abstract":"Pioglitazone, a thiazolidinedione (TZD) derivative, is an antidiabetic agent that improves hyperglycaemia and hyperlipidaemia in obese and diabetic animals via a reduction in hepatic and peripheral insulin resistance. The TZDs including pioglitazone have been identified as high affinity ligands for peroxisome proliferator-activated receptor (PPAR) γ. The selectivity of pioglitazone for the human PPAR subtypes has not been reported, thus, we investigated the effect of pioglitazone on the human PPAR subtypes. Transient transactivation assay showed that pioglitazone is a selective hPPARγ1 activator and a weak hPPARα activator. Binding assay indicated that the transactivation of hPPARγ1 or hPPARα by pioglitazone is due to direct binding of pioglitazone to each subtype. Furthermore, pioglitazone significantly increased the apoA-I secretion from the human hepatoma cell line HepG2. (C) 2000 Academic Press.","author":[{"dropping-particle":"","family":"Sakamoto","given":"Junichi","non-dropping-particle":"","parse-names":false,"suffix":""},{"dropping-particle":"","family":"Kimura","given":"Hiroyuki","non-dropping-particle":"","parse-names":false,"suffix":""},{"dropping-particle":"","family":"Moriyama","given":"Shinji","non-dropping-particle":"","parse-names":false,"suffix":""},{"dropping-particle":"","family":"Odaka","given":"Hiroyuki","non-dropping-particle":"","parse-names":false,"suffix":""},{"dropping-particle":"","family":"Momose","given":"Yu","non-dropping-particle":"","parse-names":false,"suffix":""},{"dropping-particle":"","family":"Sugiyama","given":"Yasuo","non-dropping-particle":"","parse-names":false,"suffix":""},{"dropping-particle":"","family":"Sawada","given":"Hidekazu","non-dropping-particle":"","parse-names":false,"suffix":""}],"container-title":"Biochemical and Biophysical Research Communications","id":"ITEM-1","issue":"3","issued":{"date-parts":[["2000","11","30"]]},"page":"704-711","publisher":"Academic Press Inc.","title":"Activation of human peroxisome proliferator-activated receptor (PPAR) subtypes by pioglitazone","type":"article-journal","volume":"278"},"uris":["http://www.mendeley.com/documents/?uuid=82ee1531-b0cc-343a-a7bf-84b6a5cca30c"]}],"mendeley":{"formattedCitation":"(Sakamoto &lt;i&gt;et al.&lt;/i&gt;, 2000)","plainTextFormattedCitation":"(Sakamoto et al., 2000)","previouslyFormattedCitation":"(Sakamoto &lt;i&gt;et al.&lt;/i&gt;, 2000)"},"properties":{"noteIndex":0},"schema":"https://github.com/citation-style-language/schema/raw/master/csl-citation.json"}</w:instrText>
      </w:r>
      <w:r w:rsidRPr="001A2766">
        <w:rPr>
          <w:rFonts w:asciiTheme="minorHAnsi" w:hAnsiTheme="minorHAnsi"/>
          <w:color w:val="000000" w:themeColor="text1"/>
        </w:rPr>
        <w:fldChar w:fldCharType="separate"/>
      </w:r>
      <w:r w:rsidRPr="001A2766">
        <w:rPr>
          <w:rFonts w:asciiTheme="minorHAnsi" w:hAnsiTheme="minorHAnsi"/>
          <w:noProof/>
          <w:color w:val="000000" w:themeColor="text1"/>
        </w:rPr>
        <w:t xml:space="preserve">(Sakamoto </w:t>
      </w:r>
      <w:r w:rsidRPr="001A2766">
        <w:rPr>
          <w:rFonts w:asciiTheme="minorHAnsi" w:hAnsiTheme="minorHAnsi"/>
          <w:i/>
          <w:noProof/>
          <w:color w:val="000000" w:themeColor="text1"/>
        </w:rPr>
        <w:t>et al.</w:t>
      </w:r>
      <w:r w:rsidRPr="001A2766">
        <w:rPr>
          <w:rFonts w:asciiTheme="minorHAnsi" w:hAnsiTheme="minorHAnsi"/>
          <w:noProof/>
          <w:color w:val="000000" w:themeColor="text1"/>
        </w:rPr>
        <w:t>, 2000)</w:t>
      </w:r>
      <w:r w:rsidRPr="001A2766">
        <w:rPr>
          <w:rFonts w:asciiTheme="minorHAnsi" w:hAnsiTheme="minorHAnsi"/>
          <w:color w:val="000000" w:themeColor="text1"/>
        </w:rPr>
        <w:fldChar w:fldCharType="end"/>
      </w:r>
      <w:r w:rsidR="00321D1F" w:rsidRPr="001A2766">
        <w:rPr>
          <w:rFonts w:asciiTheme="minorHAnsi" w:hAnsiTheme="minorHAnsi"/>
          <w:color w:val="000000" w:themeColor="text1"/>
        </w:rPr>
        <w:t>.</w:t>
      </w:r>
    </w:p>
    <w:p w14:paraId="42F4C3E9" w14:textId="77777777" w:rsidR="007D388B" w:rsidRPr="001A2766" w:rsidRDefault="007D388B" w:rsidP="001A2766">
      <w:pPr>
        <w:spacing w:line="360" w:lineRule="auto"/>
        <w:jc w:val="both"/>
        <w:rPr>
          <w:rFonts w:asciiTheme="minorHAnsi" w:hAnsiTheme="minorHAnsi"/>
          <w:color w:val="000000" w:themeColor="text1"/>
        </w:rPr>
      </w:pPr>
    </w:p>
    <w:p w14:paraId="430C8DFF" w14:textId="291D43E0" w:rsidR="007D388B" w:rsidRPr="001A2766" w:rsidRDefault="007D388B" w:rsidP="001A2766">
      <w:pPr>
        <w:spacing w:line="360" w:lineRule="auto"/>
        <w:jc w:val="both"/>
        <w:rPr>
          <w:rFonts w:asciiTheme="minorHAnsi" w:hAnsiTheme="minorHAnsi"/>
          <w:color w:val="000000" w:themeColor="text1"/>
        </w:rPr>
      </w:pPr>
      <w:r w:rsidRPr="001A2766">
        <w:rPr>
          <w:rFonts w:asciiTheme="minorHAnsi" w:hAnsiTheme="minorHAnsi"/>
          <w:color w:val="000000" w:themeColor="text1"/>
        </w:rPr>
        <w:t>Pioglitazone is known as an “insulin sensitizer” is due its action on improving sensitivity towards insulin in muscles and adipose tissues, allowing for improved glycaemic control for those with Type 2 diabetes. This inhibits routes of hepatic gluconeogenesis, a metabolic pathway which generates glucose from non- carbohydrate carbon sources.</w:t>
      </w:r>
      <w:r w:rsidRPr="001A2766">
        <w:rPr>
          <w:rFonts w:asciiTheme="minorHAnsi" w:hAnsiTheme="minorHAnsi"/>
          <w:color w:val="000000" w:themeColor="text1"/>
        </w:rPr>
        <w:fldChar w:fldCharType="begin" w:fldLock="1"/>
      </w:r>
      <w:r w:rsidR="00605E70" w:rsidRPr="001A2766">
        <w:rPr>
          <w:rFonts w:asciiTheme="minorHAnsi" w:hAnsiTheme="minorHAnsi"/>
          <w:color w:val="000000" w:themeColor="text1"/>
        </w:rPr>
        <w:instrText>ADDIN CSL_CITATION {"citationItems":[{"id":"ITEM-1","itemData":{"DOI":"10.3389/fendo.2018.00802","ISSN":"16642392","abstract":"Hepatic gluconeogenesis, de novo glucose synthesis from available precursors, plays a crucial role in maintaining glucose homeostasis to meet energy demands during prolonged starvation in animals. The abnormally increased rate of hepatic gluconeogenesis contributes to hyperglycemia in diabetes. Gluconeogenesis is regulated on multiple levels, such as hormonal secretion, gene transcription, and posttranslational modification. We review here the molecular mechanisms underlying the transcriptional regulation of gluconeogenesis in response to nutritional and hormonal changes. The nutrient state determines the hormone release, which instigates the signaling cascades in the liver to modulate the activities of various transcriptional factors through various post-translational modifications like phosphorylation, methylation, and acetylation. AMP-activated protein kinase (AMPK) can mediate the activities of some transcription factors, however its role in the regulation of gluconeogenesis remains uncertain. Metformin, a primary hypoglycemic agent of type 2 diabetes, ameliorates hyperglycemia predominantly through suppression of hepatic gluconeogenesis. Several molecular mechanisms have been proposed to be metformin's mode of action.","author":[{"dropping-particle":"","family":"Zhang","given":"Xueping","non-dropping-particle":"","parse-names":false,"suffix":""},{"dropping-particle":"","family":"Yang","given":"Shanshan","non-dropping-particle":"","parse-names":false,"suffix":""},{"dropping-particle":"","family":"Chen","given":"Jinglu","non-dropping-particle":"","parse-names":false,"suffix":""},{"dropping-particle":"","family":"Su","given":"Zhiguang","non-dropping-particle":"","parse-names":false,"suffix":""}],"container-title":"Frontiers in Endocrinology","id":"ITEM-1","issue":"JAN","issued":{"date-parts":[["2019","1","24"]]},"page":"802","publisher":"Frontiers Media S.A.","title":"Unraveling the regulation of hepatic gluconeogenesis","type":"article","volume":"10"},"uris":["http://www.mendeley.com/documents/?uuid=88efc6d7-d9cb-31ae-bbc8-45e6525cd012"]}],"mendeley":{"formattedCitation":"(Zhang &lt;i&gt;et al.&lt;/i&gt;, 2019)","plainTextFormattedCitation":"(Zhang et al., 2019)","previouslyFormattedCitation":"(Zhang &lt;i&gt;et al.&lt;/i&gt;, 2019)"},"properties":{"noteIndex":0},"schema":"https://github.com/citation-style-language/schema/raw/master/csl-citation.json"}</w:instrText>
      </w:r>
      <w:r w:rsidRPr="001A2766">
        <w:rPr>
          <w:rFonts w:asciiTheme="minorHAnsi" w:hAnsiTheme="minorHAnsi"/>
          <w:color w:val="000000" w:themeColor="text1"/>
        </w:rPr>
        <w:fldChar w:fldCharType="separate"/>
      </w:r>
      <w:r w:rsidRPr="001A2766">
        <w:rPr>
          <w:rFonts w:asciiTheme="minorHAnsi" w:hAnsiTheme="minorHAnsi"/>
          <w:noProof/>
          <w:color w:val="000000" w:themeColor="text1"/>
        </w:rPr>
        <w:t xml:space="preserve">(Zhang </w:t>
      </w:r>
      <w:r w:rsidRPr="001A2766">
        <w:rPr>
          <w:rFonts w:asciiTheme="minorHAnsi" w:hAnsiTheme="minorHAnsi"/>
          <w:i/>
          <w:noProof/>
          <w:color w:val="000000" w:themeColor="text1"/>
        </w:rPr>
        <w:t>et al.</w:t>
      </w:r>
      <w:r w:rsidRPr="001A2766">
        <w:rPr>
          <w:rFonts w:asciiTheme="minorHAnsi" w:hAnsiTheme="minorHAnsi"/>
          <w:noProof/>
          <w:color w:val="000000" w:themeColor="text1"/>
        </w:rPr>
        <w:t>, 2019)</w:t>
      </w:r>
      <w:r w:rsidRPr="001A2766">
        <w:rPr>
          <w:rFonts w:asciiTheme="minorHAnsi" w:hAnsiTheme="minorHAnsi"/>
          <w:color w:val="000000" w:themeColor="text1"/>
        </w:rPr>
        <w:fldChar w:fldCharType="end"/>
      </w:r>
      <w:r w:rsidRPr="001A2766">
        <w:rPr>
          <w:rFonts w:asciiTheme="minorHAnsi" w:hAnsiTheme="minorHAnsi"/>
          <w:color w:val="000000" w:themeColor="text1"/>
        </w:rPr>
        <w:t xml:space="preserve"> Gluconeogenesis is a critical for glucose homeostasis and is regulated by many features, for example, hormone secretion. </w:t>
      </w:r>
    </w:p>
    <w:p w14:paraId="53B04CFF" w14:textId="77777777" w:rsidR="007D388B" w:rsidRPr="001A2766" w:rsidRDefault="007D388B" w:rsidP="001A2766">
      <w:pPr>
        <w:spacing w:line="360" w:lineRule="auto"/>
        <w:jc w:val="both"/>
        <w:rPr>
          <w:rFonts w:asciiTheme="minorHAnsi" w:hAnsiTheme="minorHAnsi"/>
          <w:color w:val="000000" w:themeColor="text1"/>
        </w:rPr>
      </w:pPr>
    </w:p>
    <w:p w14:paraId="2D86B8EA" w14:textId="4A441A8A" w:rsidR="007D388B" w:rsidRPr="001A2766" w:rsidRDefault="007D388B" w:rsidP="001A2766">
      <w:pPr>
        <w:spacing w:line="360" w:lineRule="auto"/>
        <w:jc w:val="both"/>
        <w:rPr>
          <w:rFonts w:asciiTheme="minorHAnsi" w:hAnsiTheme="minorHAnsi"/>
          <w:color w:val="000000" w:themeColor="text1"/>
        </w:rPr>
      </w:pPr>
      <w:r w:rsidRPr="001A2766">
        <w:rPr>
          <w:rFonts w:asciiTheme="minorHAnsi" w:hAnsiTheme="minorHAnsi"/>
          <w:color w:val="000000" w:themeColor="text1"/>
        </w:rPr>
        <w:t xml:space="preserve">In terms of the pharmacokinetics of pioglitazone, it is extensively metabolised by hepatic routes via hydroxylation and oxidation, with four reported primary metabolites (M-I, M-II, M-IV, M-V) and two secondary metabolites (M-III and M-VI). The major metabolites found in human serum are M-III and M-IV (Fig…). </w:t>
      </w:r>
    </w:p>
    <w:p w14:paraId="2470C087" w14:textId="77777777" w:rsidR="007D388B" w:rsidRPr="001A2766" w:rsidRDefault="007D388B" w:rsidP="001A2766">
      <w:pPr>
        <w:spacing w:line="360" w:lineRule="auto"/>
        <w:jc w:val="both"/>
        <w:rPr>
          <w:rFonts w:asciiTheme="minorHAnsi" w:hAnsiTheme="minorHAnsi"/>
          <w:color w:val="000000" w:themeColor="text1"/>
        </w:rPr>
      </w:pPr>
    </w:p>
    <w:p w14:paraId="1496B484" w14:textId="77777777" w:rsidR="007D388B" w:rsidRPr="001A2766" w:rsidRDefault="007D388B" w:rsidP="001A2766">
      <w:pPr>
        <w:spacing w:line="360" w:lineRule="auto"/>
        <w:jc w:val="both"/>
        <w:rPr>
          <w:rFonts w:asciiTheme="minorHAnsi" w:hAnsiTheme="minorHAnsi"/>
          <w:color w:val="000000" w:themeColor="text1"/>
        </w:rPr>
      </w:pPr>
    </w:p>
    <w:p w14:paraId="7497EBA4" w14:textId="77777777" w:rsidR="007D388B" w:rsidRPr="001A2766" w:rsidRDefault="007D388B" w:rsidP="001A2766">
      <w:pPr>
        <w:spacing w:line="360" w:lineRule="auto"/>
        <w:jc w:val="both"/>
        <w:rPr>
          <w:rFonts w:asciiTheme="minorHAnsi" w:hAnsiTheme="minorHAnsi"/>
          <w:color w:val="000000" w:themeColor="text1"/>
        </w:rPr>
      </w:pPr>
    </w:p>
    <w:p w14:paraId="0337DB8F" w14:textId="118FCB38" w:rsidR="007D388B" w:rsidRPr="001A2766" w:rsidRDefault="00CF44B6" w:rsidP="001A2766">
      <w:pPr>
        <w:spacing w:line="360" w:lineRule="auto"/>
        <w:jc w:val="both"/>
        <w:rPr>
          <w:rFonts w:asciiTheme="minorHAnsi" w:hAnsiTheme="minorHAnsi"/>
          <w:color w:val="000000" w:themeColor="text1"/>
        </w:rPr>
      </w:pPr>
      <w:r w:rsidRPr="001A2766">
        <w:rPr>
          <w:rFonts w:asciiTheme="minorHAnsi" w:hAnsiTheme="minorHAnsi"/>
          <w:noProof/>
          <w:color w:val="000000" w:themeColor="text1"/>
        </w:rPr>
        <w:drawing>
          <wp:inline distT="0" distB="0" distL="0" distR="0" wp14:anchorId="5473D7DE" wp14:editId="1913061A">
            <wp:extent cx="5727700" cy="3122295"/>
            <wp:effectExtent l="0" t="0" r="0" b="190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27700" cy="3122295"/>
                    </a:xfrm>
                    <a:prstGeom prst="rect">
                      <a:avLst/>
                    </a:prstGeom>
                  </pic:spPr>
                </pic:pic>
              </a:graphicData>
            </a:graphic>
          </wp:inline>
        </w:drawing>
      </w:r>
    </w:p>
    <w:p w14:paraId="10EE9C7F" w14:textId="77777777" w:rsidR="007D388B" w:rsidRPr="001A2766" w:rsidRDefault="007D388B" w:rsidP="001A2766">
      <w:pPr>
        <w:spacing w:line="360" w:lineRule="auto"/>
        <w:jc w:val="both"/>
        <w:rPr>
          <w:rFonts w:asciiTheme="minorHAnsi" w:hAnsiTheme="minorHAnsi"/>
          <w:color w:val="000000" w:themeColor="text1"/>
        </w:rPr>
      </w:pPr>
    </w:p>
    <w:p w14:paraId="2CF679AD" w14:textId="77777777" w:rsidR="007D388B" w:rsidRPr="001A2766" w:rsidRDefault="007D388B" w:rsidP="001A2766">
      <w:pPr>
        <w:spacing w:line="360" w:lineRule="auto"/>
        <w:jc w:val="both"/>
        <w:rPr>
          <w:rFonts w:asciiTheme="minorHAnsi" w:hAnsiTheme="minorHAnsi"/>
          <w:color w:val="000000" w:themeColor="text1"/>
        </w:rPr>
      </w:pPr>
    </w:p>
    <w:p w14:paraId="06A69B8C" w14:textId="0151FFD4" w:rsidR="007D388B" w:rsidRPr="001A2766" w:rsidRDefault="007D388B" w:rsidP="001A2766">
      <w:pPr>
        <w:spacing w:line="360" w:lineRule="auto"/>
        <w:jc w:val="both"/>
        <w:rPr>
          <w:rFonts w:asciiTheme="minorHAnsi" w:hAnsiTheme="minorHAnsi"/>
          <w:color w:val="000000" w:themeColor="text1"/>
        </w:rPr>
      </w:pPr>
      <w:r w:rsidRPr="001A2766">
        <w:rPr>
          <w:rFonts w:asciiTheme="minorHAnsi" w:hAnsiTheme="minorHAnsi"/>
          <w:color w:val="000000" w:themeColor="text1"/>
        </w:rPr>
        <w:t>Fig.. Structures of literature reported pioglitazone metabolites, these metabolites have been most extensively reported, though novel met</w:t>
      </w:r>
      <w:r w:rsidR="007E3FA4" w:rsidRPr="001A2766">
        <w:rPr>
          <w:rFonts w:asciiTheme="minorHAnsi" w:hAnsiTheme="minorHAnsi"/>
          <w:color w:val="000000" w:themeColor="text1"/>
        </w:rPr>
        <w:t>a</w:t>
      </w:r>
      <w:r w:rsidRPr="001A2766">
        <w:rPr>
          <w:rFonts w:asciiTheme="minorHAnsi" w:hAnsiTheme="minorHAnsi"/>
          <w:color w:val="000000" w:themeColor="text1"/>
        </w:rPr>
        <w:t>b</w:t>
      </w:r>
      <w:r w:rsidR="007E3FA4" w:rsidRPr="001A2766">
        <w:rPr>
          <w:rFonts w:asciiTheme="minorHAnsi" w:hAnsiTheme="minorHAnsi"/>
          <w:color w:val="000000" w:themeColor="text1"/>
        </w:rPr>
        <w:t>o</w:t>
      </w:r>
      <w:r w:rsidRPr="001A2766">
        <w:rPr>
          <w:rFonts w:asciiTheme="minorHAnsi" w:hAnsiTheme="minorHAnsi"/>
          <w:color w:val="000000" w:themeColor="text1"/>
        </w:rPr>
        <w:t xml:space="preserve">lites have been identified in dog kidney and </w:t>
      </w:r>
      <w:r w:rsidRPr="001A2766">
        <w:rPr>
          <w:rFonts w:asciiTheme="minorHAnsi" w:hAnsiTheme="minorHAnsi"/>
          <w:color w:val="000000" w:themeColor="text1"/>
        </w:rPr>
        <w:lastRenderedPageBreak/>
        <w:t xml:space="preserve">liver microsomes. M-VII….. Figure created in </w:t>
      </w:r>
      <w:proofErr w:type="spellStart"/>
      <w:r w:rsidRPr="001A2766">
        <w:rPr>
          <w:rFonts w:asciiTheme="minorHAnsi" w:hAnsiTheme="minorHAnsi"/>
          <w:color w:val="000000" w:themeColor="text1"/>
        </w:rPr>
        <w:t>ChemDraw</w:t>
      </w:r>
      <w:proofErr w:type="spellEnd"/>
      <w:r w:rsidRPr="001A2766">
        <w:rPr>
          <w:rFonts w:asciiTheme="minorHAnsi" w:hAnsiTheme="minorHAnsi"/>
          <w:color w:val="000000" w:themeColor="text1"/>
        </w:rPr>
        <w:t>.</w:t>
      </w:r>
      <w:r w:rsidR="002C3BCF" w:rsidRPr="001A2766">
        <w:rPr>
          <w:rFonts w:asciiTheme="minorHAnsi" w:hAnsiTheme="minorHAnsi"/>
          <w:color w:val="000000" w:themeColor="text1"/>
        </w:rPr>
        <w:t xml:space="preserve"> Figure adapted from </w:t>
      </w:r>
      <w:r w:rsidR="002C3BCF" w:rsidRPr="001A2766">
        <w:rPr>
          <w:rFonts w:asciiTheme="minorHAnsi" w:hAnsiTheme="minorHAnsi"/>
          <w:color w:val="000000" w:themeColor="text1"/>
        </w:rPr>
        <w:fldChar w:fldCharType="begin" w:fldLock="1"/>
      </w:r>
      <w:r w:rsidR="00230820" w:rsidRPr="001A2766">
        <w:rPr>
          <w:rFonts w:asciiTheme="minorHAnsi" w:hAnsiTheme="minorHAnsi"/>
          <w:color w:val="000000" w:themeColor="text1"/>
        </w:rPr>
        <w:instrText>ADDIN CSL_CITATION {"citationItems":[{"id":"ITEM-1","itemData":{"DOI":"10.3389/fphar.2013.00147","ISSN":"16639812","abstract":"Pioglitazone is the most widely used thiazolidinedione and acts as an insulin-sensitizer through activation of the Peroxisome Proliferator-Activated Receptor-γ (PPARγ). Pioglitazone is approved for use in the management of type 2 diabetes mellitus (T2DM), but its use in other therapeutic areas is increasing due to pleiotropic effects. In this hypothesis article, the current clinical evidence on pioglitazone pharmacogenomics is summarized and related to variability in pioglitazone response. How genetic variation in the human genome affects the pharmacokinetics and pharmacodynamics of pioglitazone was examined. For pharmacodynamic effects, hypoglycemic and anti-atherosclerotic effects, risks of fracture or edema, and the increase in body mass index in response to pioglitazone based on genotype were examined. The genes CYP2C8 and PPARG are the most extensively studied to date and selected polymorphisms contribute to respective variability in pioglitazone pharmacokinetics and pharmacodynamics. We hypothesized that genetic variation in pioglitazone pathway genes contributes meaningfully to the clinically observed variability in drug response. To test the hypothesis that genetic variation in PPARG associates with variability in pioglitazone response, we conducted a meta-analysis to synthesize the currently available data on the PPARG p.Pro12Ala polymorphism. The results showed that PPARG 12Ala carriers had a more favorable change in fasting blood glucose from baseline as compared to patients with the wild-type Pro12Pro genotype (p = 0.018). Unfortunately, findings for many other genes lack replication in independent cohorts to confirm association; further studies are needed. Also, the biological functionality of these polymorphisms is unknown. Based on current evidence, we propose that pharmacogenomics may provide an important tool to individualize pioglitazone therapy and better optimize therapy in patients with T2DM or other conditions for which pioglitazone is being used. © 2013 Kawaguchi-Suzuki and Frye.","author":[{"dropping-particle":"","family":"Kawaguchi-Suzuki","given":"Marina","non-dropping-particle":"","parse-names":false,"suffix":""},{"dropping-particle":"","family":"Frye","given":"Reginald F.","non-dropping-particle":"","parse-names":false,"suffix":""}],"container-title":"Frontiers in Pharmacology","id":"ITEM-1","issued":{"date-parts":[["2013"]]},"title":"Current clinical evidence on pioglitazone pharmacogenomics","type":"article-journal","volume":"4 NOV"},"uris":["http://www.mendeley.com/documents/?uuid=31b7df60-760c-3637-9297-8da30e33a097"]}],"mendeley":{"formattedCitation":"(Kawaguchi-Suzuki and Frye, 2013)","plainTextFormattedCitation":"(Kawaguchi-Suzuki and Frye, 2013)","previouslyFormattedCitation":"(Kawaguchi-Suzuki and Frye, 2013)"},"properties":{"noteIndex":0},"schema":"https://github.com/citation-style-language/schema/raw/master/csl-citation.json"}</w:instrText>
      </w:r>
      <w:r w:rsidR="002C3BCF" w:rsidRPr="001A2766">
        <w:rPr>
          <w:rFonts w:asciiTheme="minorHAnsi" w:hAnsiTheme="minorHAnsi"/>
          <w:color w:val="000000" w:themeColor="text1"/>
        </w:rPr>
        <w:fldChar w:fldCharType="separate"/>
      </w:r>
      <w:r w:rsidR="002C3BCF" w:rsidRPr="001A2766">
        <w:rPr>
          <w:rFonts w:asciiTheme="minorHAnsi" w:hAnsiTheme="minorHAnsi"/>
          <w:noProof/>
          <w:color w:val="000000" w:themeColor="text1"/>
        </w:rPr>
        <w:t>(Kawaguchi-Suzuki and Frye, 2013)</w:t>
      </w:r>
      <w:r w:rsidR="002C3BCF" w:rsidRPr="001A2766">
        <w:rPr>
          <w:rFonts w:asciiTheme="minorHAnsi" w:hAnsiTheme="minorHAnsi"/>
          <w:color w:val="000000" w:themeColor="text1"/>
        </w:rPr>
        <w:fldChar w:fldCharType="end"/>
      </w:r>
      <w:r w:rsidRPr="001A2766">
        <w:rPr>
          <w:rFonts w:asciiTheme="minorHAnsi" w:hAnsiTheme="minorHAnsi"/>
          <w:color w:val="000000" w:themeColor="text1"/>
        </w:rPr>
        <w:t xml:space="preserve"> </w:t>
      </w:r>
    </w:p>
    <w:p w14:paraId="40A9F817" w14:textId="77777777" w:rsidR="007D388B" w:rsidRPr="001A2766" w:rsidRDefault="007D388B" w:rsidP="001A2766">
      <w:pPr>
        <w:spacing w:line="360" w:lineRule="auto"/>
        <w:jc w:val="both"/>
        <w:rPr>
          <w:rFonts w:asciiTheme="minorHAnsi" w:hAnsiTheme="minorHAnsi"/>
          <w:color w:val="000000" w:themeColor="text1"/>
          <w:sz w:val="22"/>
          <w:szCs w:val="22"/>
          <w:shd w:val="clear" w:color="auto" w:fill="FFFFFF"/>
        </w:rPr>
      </w:pPr>
    </w:p>
    <w:p w14:paraId="40F00A50" w14:textId="77777777" w:rsidR="007D388B" w:rsidRPr="001A2766" w:rsidRDefault="007D388B" w:rsidP="001A2766">
      <w:pPr>
        <w:spacing w:line="360" w:lineRule="auto"/>
        <w:jc w:val="both"/>
        <w:rPr>
          <w:rFonts w:asciiTheme="minorHAnsi" w:hAnsiTheme="minorHAnsi"/>
          <w:color w:val="000000" w:themeColor="text1"/>
        </w:rPr>
      </w:pPr>
    </w:p>
    <w:p w14:paraId="57CFC294" w14:textId="31BCA467" w:rsidR="009F54CB" w:rsidRPr="008D782C" w:rsidRDefault="009F54CB" w:rsidP="001A2766">
      <w:pPr>
        <w:pStyle w:val="Heading4"/>
        <w:spacing w:line="360" w:lineRule="auto"/>
        <w:jc w:val="both"/>
        <w:rPr>
          <w:rFonts w:asciiTheme="minorHAnsi" w:hAnsiTheme="minorHAnsi"/>
          <w:b/>
          <w:bCs/>
          <w:color w:val="000000" w:themeColor="text1"/>
        </w:rPr>
      </w:pPr>
      <w:bookmarkStart w:id="90" w:name="_Toc60561286"/>
      <w:r w:rsidRPr="008D782C">
        <w:rPr>
          <w:rFonts w:asciiTheme="minorHAnsi" w:hAnsiTheme="minorHAnsi"/>
          <w:b/>
          <w:bCs/>
          <w:color w:val="000000" w:themeColor="text1"/>
        </w:rPr>
        <w:t>3.4.1 Pioglitazone metabolite elucidation via LC-MS/MS</w:t>
      </w:r>
      <w:bookmarkEnd w:id="90"/>
    </w:p>
    <w:p w14:paraId="2CFBC847" w14:textId="523F22DC" w:rsidR="00A235FD" w:rsidRPr="001A2766" w:rsidRDefault="00A235FD" w:rsidP="001A2766">
      <w:pPr>
        <w:spacing w:line="360" w:lineRule="auto"/>
        <w:jc w:val="both"/>
        <w:rPr>
          <w:rFonts w:asciiTheme="minorHAnsi" w:hAnsiTheme="minorHAnsi"/>
          <w:color w:val="000000" w:themeColor="text1"/>
        </w:rPr>
      </w:pPr>
    </w:p>
    <w:p w14:paraId="5B292E4F" w14:textId="55E2651D" w:rsidR="00A235FD" w:rsidRPr="001A2766" w:rsidRDefault="00A235FD" w:rsidP="001A2766">
      <w:pPr>
        <w:spacing w:line="360" w:lineRule="auto"/>
        <w:jc w:val="both"/>
        <w:rPr>
          <w:rFonts w:asciiTheme="minorHAnsi" w:hAnsiTheme="minorHAnsi"/>
          <w:color w:val="000000" w:themeColor="text1"/>
        </w:rPr>
      </w:pPr>
    </w:p>
    <w:p w14:paraId="694DF042" w14:textId="6E07154D" w:rsidR="00A235FD" w:rsidRPr="001A2766" w:rsidRDefault="00A235FD" w:rsidP="001A2766">
      <w:pPr>
        <w:spacing w:line="360" w:lineRule="auto"/>
        <w:jc w:val="both"/>
        <w:rPr>
          <w:rFonts w:asciiTheme="minorHAnsi" w:hAnsiTheme="minorHAnsi"/>
          <w:color w:val="000000" w:themeColor="text1"/>
        </w:rPr>
      </w:pPr>
    </w:p>
    <w:p w14:paraId="20C91872" w14:textId="5DBB8F6D" w:rsidR="00A235FD" w:rsidRPr="001A2766" w:rsidRDefault="00A235FD" w:rsidP="001A2766">
      <w:pPr>
        <w:spacing w:line="360" w:lineRule="auto"/>
        <w:jc w:val="both"/>
        <w:rPr>
          <w:rFonts w:asciiTheme="minorHAnsi" w:hAnsiTheme="minorHAnsi"/>
          <w:color w:val="000000" w:themeColor="text1"/>
        </w:rPr>
      </w:pPr>
    </w:p>
    <w:p w14:paraId="6EA6D487" w14:textId="11341E94" w:rsidR="00FF5239" w:rsidRPr="001A2766" w:rsidRDefault="00FF5239" w:rsidP="001A2766">
      <w:pPr>
        <w:spacing w:line="360" w:lineRule="auto"/>
        <w:jc w:val="both"/>
        <w:rPr>
          <w:rFonts w:asciiTheme="minorHAnsi" w:hAnsiTheme="minorHAnsi"/>
          <w:color w:val="000000" w:themeColor="text1"/>
        </w:rPr>
      </w:pPr>
    </w:p>
    <w:p w14:paraId="62D68150" w14:textId="7FB8BBFA" w:rsidR="00FF5239" w:rsidRPr="001A2766" w:rsidRDefault="00E06BC7" w:rsidP="001A2766">
      <w:pPr>
        <w:spacing w:line="360" w:lineRule="auto"/>
        <w:jc w:val="both"/>
        <w:rPr>
          <w:rFonts w:asciiTheme="minorHAnsi" w:hAnsiTheme="minorHAnsi"/>
          <w:color w:val="000000" w:themeColor="text1"/>
        </w:rPr>
      </w:pPr>
      <w:r w:rsidRPr="001A2766">
        <w:rPr>
          <w:rFonts w:asciiTheme="minorHAnsi" w:hAnsiTheme="minorHAnsi"/>
          <w:noProof/>
          <w:color w:val="000000" w:themeColor="text1"/>
        </w:rPr>
        <mc:AlternateContent>
          <mc:Choice Requires="wps">
            <w:drawing>
              <wp:anchor distT="0" distB="0" distL="114300" distR="114300" simplePos="0" relativeHeight="251720704" behindDoc="0" locked="0" layoutInCell="1" allowOverlap="1" wp14:anchorId="6D10662C" wp14:editId="09DDD2D7">
                <wp:simplePos x="0" y="0"/>
                <wp:positionH relativeFrom="column">
                  <wp:posOffset>1669584</wp:posOffset>
                </wp:positionH>
                <wp:positionV relativeFrom="paragraph">
                  <wp:posOffset>2890170</wp:posOffset>
                </wp:positionV>
                <wp:extent cx="914400" cy="279918"/>
                <wp:effectExtent l="0" t="0" r="0" b="0"/>
                <wp:wrapNone/>
                <wp:docPr id="71" name="Text Box 71"/>
                <wp:cNvGraphicFramePr/>
                <a:graphic xmlns:a="http://schemas.openxmlformats.org/drawingml/2006/main">
                  <a:graphicData uri="http://schemas.microsoft.com/office/word/2010/wordprocessingShape">
                    <wps:wsp>
                      <wps:cNvSpPr txBox="1"/>
                      <wps:spPr>
                        <a:xfrm>
                          <a:off x="0" y="0"/>
                          <a:ext cx="914400" cy="279918"/>
                        </a:xfrm>
                        <a:prstGeom prst="rect">
                          <a:avLst/>
                        </a:prstGeom>
                        <a:solidFill>
                          <a:schemeClr val="lt1"/>
                        </a:solidFill>
                        <a:ln w="6350">
                          <a:noFill/>
                        </a:ln>
                      </wps:spPr>
                      <wps:txbx>
                        <w:txbxContent>
                          <w:p w14:paraId="7E5D79B4" w14:textId="77777777" w:rsidR="001A2766" w:rsidRDefault="001A2766" w:rsidP="00E06BC7">
                            <w:r>
                              <w:t>RT 6.01</w:t>
                            </w:r>
                          </w:p>
                          <w:p w14:paraId="6312E945" w14:textId="77777777" w:rsidR="001A2766" w:rsidRDefault="001A2766" w:rsidP="00E06BC7"/>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D10662C" id="Text Box 71" o:spid="_x0000_s1082" type="#_x0000_t202" style="position:absolute;left:0;text-align:left;margin-left:131.45pt;margin-top:227.55pt;width:1in;height:22.05pt;z-index:25172070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" fillcolor="white [3201]" stroked="f" strokeweight=".5pt">
                <v:textbox>
                  <w:txbxContent>
                    <w:p w14:paraId="7E5D79B4" w14:textId="77777777" w:rsidR="001A2766" w:rsidRDefault="001A2766" w:rsidP="00E06BC7">
                      <w:r>
                        <w:t>RT 6.01</w:t>
                      </w:r>
                    </w:p>
                    <w:p w14:paraId="6312E945" w14:textId="77777777" w:rsidR="001A2766" w:rsidRDefault="001A2766" w:rsidP="00E06BC7"/>
                  </w:txbxContent>
                </v:textbox>
              </v:shape>
            </w:pict>
          </mc:Fallback>
        </mc:AlternateContent>
      </w:r>
      <w:r w:rsidR="00125230" w:rsidRPr="001A2766">
        <w:rPr>
          <w:rFonts w:asciiTheme="minorHAnsi" w:hAnsiTheme="minorHAnsi"/>
          <w:noProof/>
          <w:color w:val="000000" w:themeColor="text1"/>
        </w:rPr>
        <mc:AlternateContent>
          <mc:Choice Requires="wps">
            <w:drawing>
              <wp:anchor distT="0" distB="0" distL="114300" distR="114300" simplePos="0" relativeHeight="251718656" behindDoc="0" locked="0" layoutInCell="1" allowOverlap="1" wp14:anchorId="40AFEB43" wp14:editId="1DEE28D9">
                <wp:simplePos x="0" y="0"/>
                <wp:positionH relativeFrom="column">
                  <wp:posOffset>3878943</wp:posOffset>
                </wp:positionH>
                <wp:positionV relativeFrom="paragraph">
                  <wp:posOffset>2390516</wp:posOffset>
                </wp:positionV>
                <wp:extent cx="702388" cy="781892"/>
                <wp:effectExtent l="25400" t="0" r="21590" b="31115"/>
                <wp:wrapNone/>
                <wp:docPr id="70" name="Straight Arrow Connector 70"/>
                <wp:cNvGraphicFramePr/>
                <a:graphic xmlns:a="http://schemas.openxmlformats.org/drawingml/2006/main">
                  <a:graphicData uri="http://schemas.microsoft.com/office/word/2010/wordprocessingShape">
                    <wps:wsp>
                      <wps:cNvCnPr/>
                      <wps:spPr>
                        <a:xfrm flipH="1">
                          <a:off x="0" y="0"/>
                          <a:ext cx="702388" cy="78189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72B1719C" id="_x0000_t32" coordsize="21600,21600" o:spt="32" o:oned="t" path="m,l21600,21600e" filled="f">
                <v:path arrowok="t" fillok="f" o:connecttype="none"/>
                <o:lock v:ext="edit" shapetype="t"/>
              </v:shapetype>
              <v:shape id="Straight Arrow Connector 70" o:spid="_x0000_s1026" type="#_x0000_t32" style="position:absolute;margin-left:305.45pt;margin-top:188.25pt;width:55.3pt;height:61.55pt;flip:x;z-index:251718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" strokecolor="#4472c4 [3204]" strokeweight=".5pt">
                <v:stroke endarrow="block" joinstyle="miter"/>
              </v:shape>
            </w:pict>
          </mc:Fallback>
        </mc:AlternateContent>
      </w:r>
      <w:r w:rsidR="00125230" w:rsidRPr="001A2766">
        <w:rPr>
          <w:rFonts w:asciiTheme="minorHAnsi" w:hAnsiTheme="minorHAnsi"/>
          <w:noProof/>
          <w:color w:val="000000" w:themeColor="text1"/>
        </w:rPr>
        <mc:AlternateContent>
          <mc:Choice Requires="wps">
            <w:drawing>
              <wp:anchor distT="0" distB="0" distL="114300" distR="114300" simplePos="0" relativeHeight="251717632" behindDoc="0" locked="0" layoutInCell="1" allowOverlap="1" wp14:anchorId="1999A366" wp14:editId="54A1BCC9">
                <wp:simplePos x="0" y="0"/>
                <wp:positionH relativeFrom="column">
                  <wp:posOffset>3881535</wp:posOffset>
                </wp:positionH>
                <wp:positionV relativeFrom="paragraph">
                  <wp:posOffset>2276345</wp:posOffset>
                </wp:positionV>
                <wp:extent cx="587828" cy="244890"/>
                <wp:effectExtent l="25400" t="0" r="9525" b="47625"/>
                <wp:wrapNone/>
                <wp:docPr id="67" name="Straight Arrow Connector 67"/>
                <wp:cNvGraphicFramePr/>
                <a:graphic xmlns:a="http://schemas.openxmlformats.org/drawingml/2006/main">
                  <a:graphicData uri="http://schemas.microsoft.com/office/word/2010/wordprocessingShape">
                    <wps:wsp>
                      <wps:cNvCnPr/>
                      <wps:spPr>
                        <a:xfrm flipH="1">
                          <a:off x="0" y="0"/>
                          <a:ext cx="587828" cy="24489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84108EB" id="Straight Arrow Connector 67" o:spid="_x0000_s1026" type="#_x0000_t32" style="position:absolute;margin-left:305.65pt;margin-top:179.25pt;width:46.3pt;height:19.3pt;flip:x;z-index:2517176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" strokecolor="#4472c4 [3204]" strokeweight=".5pt">
                <v:stroke endarrow="block" joinstyle="miter"/>
              </v:shape>
            </w:pict>
          </mc:Fallback>
        </mc:AlternateContent>
      </w:r>
      <w:r w:rsidR="00125230" w:rsidRPr="001A2766">
        <w:rPr>
          <w:rFonts w:asciiTheme="minorHAnsi" w:hAnsiTheme="minorHAnsi"/>
          <w:noProof/>
          <w:color w:val="000000" w:themeColor="text1"/>
        </w:rPr>
        <mc:AlternateContent>
          <mc:Choice Requires="wps">
            <w:drawing>
              <wp:anchor distT="0" distB="0" distL="114300" distR="114300" simplePos="0" relativeHeight="251716608" behindDoc="0" locked="0" layoutInCell="1" allowOverlap="1" wp14:anchorId="4386CCA9" wp14:editId="5BD44E73">
                <wp:simplePos x="0" y="0"/>
                <wp:positionH relativeFrom="column">
                  <wp:posOffset>1147665</wp:posOffset>
                </wp:positionH>
                <wp:positionV relativeFrom="paragraph">
                  <wp:posOffset>2136192</wp:posOffset>
                </wp:positionV>
                <wp:extent cx="522476" cy="1157514"/>
                <wp:effectExtent l="0" t="0" r="36830" b="36830"/>
                <wp:wrapNone/>
                <wp:docPr id="1947846262" name="Straight Arrow Connector 1947846262"/>
                <wp:cNvGraphicFramePr/>
                <a:graphic xmlns:a="http://schemas.openxmlformats.org/drawingml/2006/main">
                  <a:graphicData uri="http://schemas.microsoft.com/office/word/2010/wordprocessingShape">
                    <wps:wsp>
                      <wps:cNvCnPr/>
                      <wps:spPr>
                        <a:xfrm>
                          <a:off x="0" y="0"/>
                          <a:ext cx="522476" cy="115751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842EE25" id="Straight Arrow Connector 1947846262" o:spid="_x0000_s1026" type="#_x0000_t32" style="position:absolute;margin-left:90.35pt;margin-top:168.2pt;width:41.15pt;height:91.15pt;z-index:2517166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" strokecolor="#4472c4 [3204]" strokeweight=".5pt">
                <v:stroke endarrow="block" joinstyle="miter"/>
              </v:shape>
            </w:pict>
          </mc:Fallback>
        </mc:AlternateContent>
      </w:r>
      <w:r w:rsidR="00125230" w:rsidRPr="001A2766">
        <w:rPr>
          <w:rFonts w:asciiTheme="minorHAnsi" w:hAnsiTheme="minorHAnsi"/>
          <w:noProof/>
          <w:color w:val="000000" w:themeColor="text1"/>
        </w:rPr>
        <mc:AlternateContent>
          <mc:Choice Requires="wps">
            <w:drawing>
              <wp:anchor distT="0" distB="0" distL="114300" distR="114300" simplePos="0" relativeHeight="251715584" behindDoc="0" locked="0" layoutInCell="1" allowOverlap="1" wp14:anchorId="44BBAB0C" wp14:editId="7AD26D09">
                <wp:simplePos x="0" y="0"/>
                <wp:positionH relativeFrom="column">
                  <wp:posOffset>1306286</wp:posOffset>
                </wp:positionH>
                <wp:positionV relativeFrom="paragraph">
                  <wp:posOffset>2146041</wp:posOffset>
                </wp:positionV>
                <wp:extent cx="363855" cy="244475"/>
                <wp:effectExtent l="0" t="0" r="42545" b="34925"/>
                <wp:wrapNone/>
                <wp:docPr id="1947846248" name="Straight Arrow Connector 1947846248"/>
                <wp:cNvGraphicFramePr/>
                <a:graphic xmlns:a="http://schemas.openxmlformats.org/drawingml/2006/main">
                  <a:graphicData uri="http://schemas.microsoft.com/office/word/2010/wordprocessingShape">
                    <wps:wsp>
                      <wps:cNvCnPr/>
                      <wps:spPr>
                        <a:xfrm>
                          <a:off x="0" y="0"/>
                          <a:ext cx="363855" cy="2444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F97512C" id="Straight Arrow Connector 1947846248" o:spid="_x0000_s1026" type="#_x0000_t32" style="position:absolute;margin-left:102.85pt;margin-top:169pt;width:28.65pt;height:19.25pt;z-index:251715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" strokecolor="#4472c4 [3204]" strokeweight=".5pt">
                <v:stroke endarrow="block" joinstyle="miter"/>
              </v:shape>
            </w:pict>
          </mc:Fallback>
        </mc:AlternateContent>
      </w:r>
      <w:r w:rsidR="00125230" w:rsidRPr="001A2766">
        <w:rPr>
          <w:rFonts w:asciiTheme="minorHAnsi" w:hAnsiTheme="minorHAnsi"/>
          <w:noProof/>
          <w:color w:val="000000" w:themeColor="text1"/>
        </w:rPr>
        <mc:AlternateContent>
          <mc:Choice Requires="wps">
            <w:drawing>
              <wp:anchor distT="0" distB="0" distL="114300" distR="114300" simplePos="0" relativeHeight="251714560" behindDoc="0" locked="0" layoutInCell="1" allowOverlap="1" wp14:anchorId="0892053D" wp14:editId="75ADFB9C">
                <wp:simplePos x="0" y="0"/>
                <wp:positionH relativeFrom="column">
                  <wp:posOffset>1306286</wp:posOffset>
                </wp:positionH>
                <wp:positionV relativeFrom="paragraph">
                  <wp:posOffset>1682556</wp:posOffset>
                </wp:positionV>
                <wp:extent cx="363894" cy="174236"/>
                <wp:effectExtent l="0" t="25400" r="42545" b="16510"/>
                <wp:wrapNone/>
                <wp:docPr id="1947846210" name="Straight Arrow Connector 1947846210"/>
                <wp:cNvGraphicFramePr/>
                <a:graphic xmlns:a="http://schemas.openxmlformats.org/drawingml/2006/main">
                  <a:graphicData uri="http://schemas.microsoft.com/office/word/2010/wordprocessingShape">
                    <wps:wsp>
                      <wps:cNvCnPr/>
                      <wps:spPr>
                        <a:xfrm flipV="1">
                          <a:off x="0" y="0"/>
                          <a:ext cx="363894" cy="17423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FDF6E41" id="Straight Arrow Connector 1947846210" o:spid="_x0000_s1026" type="#_x0000_t32" style="position:absolute;margin-left:102.85pt;margin-top:132.5pt;width:28.65pt;height:13.7pt;flip:y;z-index:251714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" strokecolor="#4472c4 [3204]" strokeweight=".5pt">
                <v:stroke endarrow="block" joinstyle="miter"/>
              </v:shape>
            </w:pict>
          </mc:Fallback>
        </mc:AlternateContent>
      </w:r>
      <w:r w:rsidR="00125230" w:rsidRPr="001A2766">
        <w:rPr>
          <w:rFonts w:asciiTheme="minorHAnsi" w:hAnsiTheme="minorHAnsi"/>
          <w:noProof/>
          <w:color w:val="000000" w:themeColor="text1"/>
        </w:rPr>
        <mc:AlternateContent>
          <mc:Choice Requires="wps">
            <w:drawing>
              <wp:anchor distT="0" distB="0" distL="114300" distR="114300" simplePos="0" relativeHeight="251712512" behindDoc="0" locked="0" layoutInCell="1" allowOverlap="1" wp14:anchorId="124C6F42" wp14:editId="2E9A8DED">
                <wp:simplePos x="0" y="0"/>
                <wp:positionH relativeFrom="column">
                  <wp:posOffset>960755</wp:posOffset>
                </wp:positionH>
                <wp:positionV relativeFrom="paragraph">
                  <wp:posOffset>1856105</wp:posOffset>
                </wp:positionV>
                <wp:extent cx="914400" cy="279919"/>
                <wp:effectExtent l="0" t="0" r="17780" b="12700"/>
                <wp:wrapNone/>
                <wp:docPr id="63" name="Text Box 63"/>
                <wp:cNvGraphicFramePr/>
                <a:graphic xmlns:a="http://schemas.openxmlformats.org/drawingml/2006/main">
                  <a:graphicData uri="http://schemas.microsoft.com/office/word/2010/wordprocessingShape">
                    <wps:wsp>
                      <wps:cNvSpPr txBox="1"/>
                      <wps:spPr>
                        <a:xfrm>
                          <a:off x="0" y="0"/>
                          <a:ext cx="914400" cy="279919"/>
                        </a:xfrm>
                        <a:prstGeom prst="rect">
                          <a:avLst/>
                        </a:prstGeom>
                        <a:solidFill>
                          <a:schemeClr val="lt1"/>
                        </a:solidFill>
                        <a:ln w="6350">
                          <a:solidFill>
                            <a:prstClr val="black"/>
                          </a:solidFill>
                        </a:ln>
                      </wps:spPr>
                      <wps:txbx>
                        <w:txbxContent>
                          <w:p w14:paraId="130C4146" w14:textId="79FC675E" w:rsidR="001A2766" w:rsidRDefault="001A2766">
                            <w:r>
                              <w:t>M1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24C6F42" id="Text Box 63" o:spid="_x0000_s1083" type="#_x0000_t202" style="position:absolute;left:0;text-align:left;margin-left:75.65pt;margin-top:146.15pt;width:1in;height:22.05pt;z-index:25171251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" fillcolor="white [3201]" strokeweight=".5pt">
                <v:textbox>
                  <w:txbxContent>
                    <w:p w14:paraId="130C4146" w14:textId="79FC675E" w:rsidR="001A2766" w:rsidRDefault="001A2766">
                      <w:r>
                        <w:t>M1</w:t>
                      </w:r>
                    </w:p>
                  </w:txbxContent>
                </v:textbox>
              </v:shape>
            </w:pict>
          </mc:Fallback>
        </mc:AlternateContent>
      </w:r>
      <w:r w:rsidR="00125230" w:rsidRPr="001A2766">
        <w:rPr>
          <w:rFonts w:asciiTheme="minorHAnsi" w:hAnsiTheme="minorHAnsi"/>
          <w:noProof/>
          <w:color w:val="000000" w:themeColor="text1"/>
        </w:rPr>
        <mc:AlternateContent>
          <mc:Choice Requires="wps">
            <w:drawing>
              <wp:anchor distT="0" distB="0" distL="114300" distR="114300" simplePos="0" relativeHeight="251713536" behindDoc="0" locked="0" layoutInCell="1" allowOverlap="1" wp14:anchorId="3048790E" wp14:editId="7A43997B">
                <wp:simplePos x="0" y="0"/>
                <wp:positionH relativeFrom="column">
                  <wp:posOffset>4469234</wp:posOffset>
                </wp:positionH>
                <wp:positionV relativeFrom="paragraph">
                  <wp:posOffset>2145847</wp:posOffset>
                </wp:positionV>
                <wp:extent cx="914400" cy="244566"/>
                <wp:effectExtent l="0" t="0" r="17780" b="9525"/>
                <wp:wrapNone/>
                <wp:docPr id="1947846209" name="Text Box 1947846209"/>
                <wp:cNvGraphicFramePr/>
                <a:graphic xmlns:a="http://schemas.openxmlformats.org/drawingml/2006/main">
                  <a:graphicData uri="http://schemas.microsoft.com/office/word/2010/wordprocessingShape">
                    <wps:wsp>
                      <wps:cNvSpPr txBox="1"/>
                      <wps:spPr>
                        <a:xfrm>
                          <a:off x="0" y="0"/>
                          <a:ext cx="914400" cy="244566"/>
                        </a:xfrm>
                        <a:prstGeom prst="rect">
                          <a:avLst/>
                        </a:prstGeom>
                        <a:solidFill>
                          <a:schemeClr val="lt1"/>
                        </a:solidFill>
                        <a:ln w="6350">
                          <a:solidFill>
                            <a:prstClr val="black"/>
                          </a:solidFill>
                        </a:ln>
                      </wps:spPr>
                      <wps:txbx>
                        <w:txbxContent>
                          <w:p w14:paraId="29679230" w14:textId="2947A5E0" w:rsidR="001A2766" w:rsidRDefault="001A2766">
                            <w:r>
                              <w:t>M2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048790E" id="Text Box 1947846209" o:spid="_x0000_s1084" type="#_x0000_t202" style="position:absolute;left:0;text-align:left;margin-left:351.9pt;margin-top:168.95pt;width:1in;height:19.25pt;z-index:25171353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" fillcolor="white [3201]" strokeweight=".5pt">
                <v:textbox>
                  <w:txbxContent>
                    <w:p w14:paraId="29679230" w14:textId="2947A5E0" w:rsidR="001A2766" w:rsidRDefault="001A2766">
                      <w:r>
                        <w:t>M2</w:t>
                      </w:r>
                    </w:p>
                  </w:txbxContent>
                </v:textbox>
              </v:shape>
            </w:pict>
          </mc:Fallback>
        </mc:AlternateContent>
      </w:r>
      <w:r w:rsidR="00125230" w:rsidRPr="001A2766">
        <w:rPr>
          <w:rFonts w:asciiTheme="minorHAnsi" w:hAnsiTheme="minorHAnsi"/>
          <w:noProof/>
          <w:color w:val="000000" w:themeColor="text1"/>
        </w:rPr>
        <mc:AlternateContent>
          <mc:Choice Requires="wps">
            <w:drawing>
              <wp:anchor distT="0" distB="0" distL="114300" distR="114300" simplePos="0" relativeHeight="251688960" behindDoc="0" locked="0" layoutInCell="1" allowOverlap="1" wp14:anchorId="18A76C72" wp14:editId="0E640277">
                <wp:simplePos x="0" y="0"/>
                <wp:positionH relativeFrom="column">
                  <wp:posOffset>2052735</wp:posOffset>
                </wp:positionH>
                <wp:positionV relativeFrom="paragraph">
                  <wp:posOffset>1035698</wp:posOffset>
                </wp:positionV>
                <wp:extent cx="914400" cy="279918"/>
                <wp:effectExtent l="0" t="0" r="0" b="0"/>
                <wp:wrapNone/>
                <wp:docPr id="1947846263" name="Text Box 1947846263"/>
                <wp:cNvGraphicFramePr/>
                <a:graphic xmlns:a="http://schemas.openxmlformats.org/drawingml/2006/main">
                  <a:graphicData uri="http://schemas.microsoft.com/office/word/2010/wordprocessingShape">
                    <wps:wsp>
                      <wps:cNvSpPr txBox="1"/>
                      <wps:spPr>
                        <a:xfrm>
                          <a:off x="0" y="0"/>
                          <a:ext cx="914400" cy="279918"/>
                        </a:xfrm>
                        <a:prstGeom prst="rect">
                          <a:avLst/>
                        </a:prstGeom>
                        <a:solidFill>
                          <a:schemeClr val="lt1"/>
                        </a:solidFill>
                        <a:ln w="6350">
                          <a:noFill/>
                        </a:ln>
                      </wps:spPr>
                      <wps:txbx>
                        <w:txbxContent>
                          <w:p w14:paraId="285D5A66" w14:textId="795286A7" w:rsidR="001A2766" w:rsidRDefault="001A2766" w:rsidP="00A235FD">
                            <w:r>
                              <w:t>RT 6.9</w:t>
                            </w:r>
                            <w:r>
                              <w:rPr>
                                <w:noProof/>
                              </w:rPr>
                              <w:t>5</w:t>
                            </w:r>
                          </w:p>
                          <w:p w14:paraId="2061C935" w14:textId="77777777" w:rsidR="001A2766" w:rsidRDefault="001A2766" w:rsidP="00A235FD"/>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8A76C72" id="Text Box 1947846263" o:spid="_x0000_s1085" type="#_x0000_t202" style="position:absolute;left:0;text-align:left;margin-left:161.65pt;margin-top:81.55pt;width:1in;height:22.05pt;z-index:25168896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" fillcolor="white [3201]" stroked="f" strokeweight=".5pt">
                <v:textbox>
                  <w:txbxContent>
                    <w:p w14:paraId="285D5A66" w14:textId="795286A7" w:rsidR="001A2766" w:rsidRDefault="001A2766" w:rsidP="00A235FD">
                      <w:r>
                        <w:t>RT 6.9</w:t>
                      </w:r>
                      <w:r>
                        <w:rPr>
                          <w:noProof/>
                        </w:rPr>
                        <w:t>5</w:t>
                      </w:r>
                    </w:p>
                    <w:p w14:paraId="2061C935" w14:textId="77777777" w:rsidR="001A2766" w:rsidRDefault="001A2766" w:rsidP="00A235FD"/>
                  </w:txbxContent>
                </v:textbox>
              </v:shape>
            </w:pict>
          </mc:Fallback>
        </mc:AlternateContent>
      </w:r>
      <w:r w:rsidR="00125230" w:rsidRPr="001A2766">
        <w:rPr>
          <w:rFonts w:asciiTheme="minorHAnsi" w:hAnsiTheme="minorHAnsi"/>
          <w:noProof/>
          <w:color w:val="000000" w:themeColor="text1"/>
        </w:rPr>
        <mc:AlternateContent>
          <mc:Choice Requires="wps">
            <w:drawing>
              <wp:anchor distT="0" distB="0" distL="114300" distR="114300" simplePos="0" relativeHeight="251693056" behindDoc="0" locked="0" layoutInCell="1" allowOverlap="1" wp14:anchorId="58432F18" wp14:editId="2DBF4F98">
                <wp:simplePos x="0" y="0"/>
                <wp:positionH relativeFrom="column">
                  <wp:posOffset>1362075</wp:posOffset>
                </wp:positionH>
                <wp:positionV relativeFrom="paragraph">
                  <wp:posOffset>1147445</wp:posOffset>
                </wp:positionV>
                <wp:extent cx="914400" cy="307911"/>
                <wp:effectExtent l="0" t="0" r="0" b="0"/>
                <wp:wrapNone/>
                <wp:docPr id="1947846265" name="Text Box 1947846265"/>
                <wp:cNvGraphicFramePr/>
                <a:graphic xmlns:a="http://schemas.openxmlformats.org/drawingml/2006/main">
                  <a:graphicData uri="http://schemas.microsoft.com/office/word/2010/wordprocessingShape">
                    <wps:wsp>
                      <wps:cNvSpPr txBox="1"/>
                      <wps:spPr>
                        <a:xfrm>
                          <a:off x="0" y="0"/>
                          <a:ext cx="914400" cy="307911"/>
                        </a:xfrm>
                        <a:prstGeom prst="rect">
                          <a:avLst/>
                        </a:prstGeom>
                        <a:solidFill>
                          <a:schemeClr val="lt1"/>
                        </a:solidFill>
                        <a:ln w="6350">
                          <a:noFill/>
                        </a:ln>
                      </wps:spPr>
                      <wps:txbx>
                        <w:txbxContent>
                          <w:p w14:paraId="0894FBF3" w14:textId="45D15FAC" w:rsidR="001A2766" w:rsidRDefault="001A2766" w:rsidP="00A235FD">
                            <w:r>
                              <w:t>RT 6.02</w:t>
                            </w:r>
                          </w:p>
                          <w:p w14:paraId="56924542" w14:textId="77777777" w:rsidR="001A2766" w:rsidRDefault="001A2766" w:rsidP="00A235FD"/>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8432F18" id="Text Box 1947846265" o:spid="_x0000_s1086" type="#_x0000_t202" style="position:absolute;left:0;text-align:left;margin-left:107.25pt;margin-top:90.35pt;width:1in;height:24.25pt;z-index:25169305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" fillcolor="white [3201]" stroked="f" strokeweight=".5pt">
                <v:textbox>
                  <w:txbxContent>
                    <w:p w14:paraId="0894FBF3" w14:textId="45D15FAC" w:rsidR="001A2766" w:rsidRDefault="001A2766" w:rsidP="00A235FD">
                      <w:r>
                        <w:t>RT 6.02</w:t>
                      </w:r>
                    </w:p>
                    <w:p w14:paraId="56924542" w14:textId="77777777" w:rsidR="001A2766" w:rsidRDefault="001A2766" w:rsidP="00A235FD"/>
                  </w:txbxContent>
                </v:textbox>
              </v:shape>
            </w:pict>
          </mc:Fallback>
        </mc:AlternateContent>
      </w:r>
      <w:r w:rsidR="00125230" w:rsidRPr="001A2766">
        <w:rPr>
          <w:rFonts w:asciiTheme="minorHAnsi" w:hAnsiTheme="minorHAnsi"/>
          <w:noProof/>
          <w:color w:val="000000" w:themeColor="text1"/>
        </w:rPr>
        <mc:AlternateContent>
          <mc:Choice Requires="wps">
            <w:drawing>
              <wp:anchor distT="0" distB="0" distL="114300" distR="114300" simplePos="0" relativeHeight="251695104" behindDoc="0" locked="0" layoutInCell="1" allowOverlap="1" wp14:anchorId="2F9C2281" wp14:editId="1F5D552F">
                <wp:simplePos x="0" y="0"/>
                <wp:positionH relativeFrom="column">
                  <wp:posOffset>1363760</wp:posOffset>
                </wp:positionH>
                <wp:positionV relativeFrom="paragraph">
                  <wp:posOffset>1931955</wp:posOffset>
                </wp:positionV>
                <wp:extent cx="914400" cy="279918"/>
                <wp:effectExtent l="0" t="0" r="0" b="0"/>
                <wp:wrapNone/>
                <wp:docPr id="1947846266" name="Text Box 1947846266"/>
                <wp:cNvGraphicFramePr/>
                <a:graphic xmlns:a="http://schemas.openxmlformats.org/drawingml/2006/main">
                  <a:graphicData uri="http://schemas.microsoft.com/office/word/2010/wordprocessingShape">
                    <wps:wsp>
                      <wps:cNvSpPr txBox="1"/>
                      <wps:spPr>
                        <a:xfrm>
                          <a:off x="0" y="0"/>
                          <a:ext cx="914400" cy="279918"/>
                        </a:xfrm>
                        <a:prstGeom prst="rect">
                          <a:avLst/>
                        </a:prstGeom>
                        <a:solidFill>
                          <a:schemeClr val="lt1"/>
                        </a:solidFill>
                        <a:ln w="6350">
                          <a:noFill/>
                        </a:ln>
                      </wps:spPr>
                      <wps:txbx>
                        <w:txbxContent>
                          <w:p w14:paraId="222FBF11" w14:textId="782BC70C" w:rsidR="001A2766" w:rsidRDefault="001A2766" w:rsidP="00A235FD">
                            <w:r>
                              <w:t>RT 6.02</w:t>
                            </w:r>
                          </w:p>
                          <w:p w14:paraId="1CC1A92C" w14:textId="77777777" w:rsidR="001A2766" w:rsidRDefault="001A2766" w:rsidP="00A235FD"/>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F9C2281" id="Text Box 1947846266" o:spid="_x0000_s1087" type="#_x0000_t202" style="position:absolute;left:0;text-align:left;margin-left:107.4pt;margin-top:152.1pt;width:1in;height:22.05pt;z-index:25169510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" fillcolor="white [3201]" stroked="f" strokeweight=".5pt">
                <v:textbox>
                  <w:txbxContent>
                    <w:p w14:paraId="222FBF11" w14:textId="782BC70C" w:rsidR="001A2766" w:rsidRDefault="001A2766" w:rsidP="00A235FD">
                      <w:r>
                        <w:t>RT 6.02</w:t>
                      </w:r>
                    </w:p>
                    <w:p w14:paraId="1CC1A92C" w14:textId="77777777" w:rsidR="001A2766" w:rsidRDefault="001A2766" w:rsidP="00A235FD"/>
                  </w:txbxContent>
                </v:textbox>
              </v:shape>
            </w:pict>
          </mc:Fallback>
        </mc:AlternateContent>
      </w:r>
      <w:r w:rsidR="00125230" w:rsidRPr="001A2766">
        <w:rPr>
          <w:rFonts w:asciiTheme="minorHAnsi" w:hAnsiTheme="minorHAnsi"/>
          <w:noProof/>
          <w:color w:val="000000" w:themeColor="text1"/>
        </w:rPr>
        <mc:AlternateContent>
          <mc:Choice Requires="wps">
            <w:drawing>
              <wp:anchor distT="0" distB="0" distL="114300" distR="114300" simplePos="0" relativeHeight="251699200" behindDoc="0" locked="0" layoutInCell="1" allowOverlap="1" wp14:anchorId="29E35D0D" wp14:editId="5A99B32E">
                <wp:simplePos x="0" y="0"/>
                <wp:positionH relativeFrom="column">
                  <wp:posOffset>3489649</wp:posOffset>
                </wp:positionH>
                <wp:positionV relativeFrom="paragraph">
                  <wp:posOffset>2640562</wp:posOffset>
                </wp:positionV>
                <wp:extent cx="914400" cy="279919"/>
                <wp:effectExtent l="0" t="0" r="0" b="0"/>
                <wp:wrapNone/>
                <wp:docPr id="1947846268" name="Text Box 1947846268"/>
                <wp:cNvGraphicFramePr/>
                <a:graphic xmlns:a="http://schemas.openxmlformats.org/drawingml/2006/main">
                  <a:graphicData uri="http://schemas.microsoft.com/office/word/2010/wordprocessingShape">
                    <wps:wsp>
                      <wps:cNvSpPr txBox="1"/>
                      <wps:spPr>
                        <a:xfrm>
                          <a:off x="0" y="0"/>
                          <a:ext cx="914400" cy="279919"/>
                        </a:xfrm>
                        <a:prstGeom prst="rect">
                          <a:avLst/>
                        </a:prstGeom>
                        <a:solidFill>
                          <a:schemeClr val="lt1"/>
                        </a:solidFill>
                        <a:ln w="6350">
                          <a:noFill/>
                        </a:ln>
                      </wps:spPr>
                      <wps:txbx>
                        <w:txbxContent>
                          <w:p w14:paraId="45CA9D52" w14:textId="574DE280" w:rsidR="001A2766" w:rsidRDefault="001A2766" w:rsidP="00A235FD">
                            <w:r>
                              <w:t>RT 8.45</w:t>
                            </w:r>
                          </w:p>
                          <w:p w14:paraId="0902249D" w14:textId="77777777" w:rsidR="001A2766" w:rsidRDefault="001A2766" w:rsidP="00A235FD"/>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9E35D0D" id="Text Box 1947846268" o:spid="_x0000_s1088" type="#_x0000_t202" style="position:absolute;left:0;text-align:left;margin-left:274.8pt;margin-top:207.9pt;width:1in;height:22.05pt;z-index:25169920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" fillcolor="white [3201]" stroked="f" strokeweight=".5pt">
                <v:textbox>
                  <w:txbxContent>
                    <w:p w14:paraId="45CA9D52" w14:textId="574DE280" w:rsidR="001A2766" w:rsidRDefault="001A2766" w:rsidP="00A235FD">
                      <w:r>
                        <w:t>RT 8.45</w:t>
                      </w:r>
                    </w:p>
                    <w:p w14:paraId="0902249D" w14:textId="77777777" w:rsidR="001A2766" w:rsidRDefault="001A2766" w:rsidP="00A235FD"/>
                  </w:txbxContent>
                </v:textbox>
              </v:shape>
            </w:pict>
          </mc:Fallback>
        </mc:AlternateContent>
      </w:r>
      <w:r w:rsidR="00125230" w:rsidRPr="001A2766">
        <w:rPr>
          <w:rFonts w:asciiTheme="minorHAnsi" w:hAnsiTheme="minorHAnsi"/>
          <w:noProof/>
          <w:color w:val="000000" w:themeColor="text1"/>
        </w:rPr>
        <mc:AlternateContent>
          <mc:Choice Requires="wps">
            <w:drawing>
              <wp:anchor distT="0" distB="0" distL="114300" distR="114300" simplePos="0" relativeHeight="251697152" behindDoc="0" locked="0" layoutInCell="1" allowOverlap="1" wp14:anchorId="2D66804D" wp14:editId="557BD403">
                <wp:simplePos x="0" y="0"/>
                <wp:positionH relativeFrom="column">
                  <wp:posOffset>3489649</wp:posOffset>
                </wp:positionH>
                <wp:positionV relativeFrom="paragraph">
                  <wp:posOffset>1996751</wp:posOffset>
                </wp:positionV>
                <wp:extent cx="914400" cy="279594"/>
                <wp:effectExtent l="0" t="0" r="0" b="0"/>
                <wp:wrapNone/>
                <wp:docPr id="1947846267" name="Text Box 1947846267"/>
                <wp:cNvGraphicFramePr/>
                <a:graphic xmlns:a="http://schemas.openxmlformats.org/drawingml/2006/main">
                  <a:graphicData uri="http://schemas.microsoft.com/office/word/2010/wordprocessingShape">
                    <wps:wsp>
                      <wps:cNvSpPr txBox="1"/>
                      <wps:spPr>
                        <a:xfrm>
                          <a:off x="0" y="0"/>
                          <a:ext cx="914400" cy="279594"/>
                        </a:xfrm>
                        <a:prstGeom prst="rect">
                          <a:avLst/>
                        </a:prstGeom>
                        <a:solidFill>
                          <a:schemeClr val="lt1"/>
                        </a:solidFill>
                        <a:ln w="6350">
                          <a:noFill/>
                        </a:ln>
                      </wps:spPr>
                      <wps:txbx>
                        <w:txbxContent>
                          <w:p w14:paraId="75EB34DB" w14:textId="3AB8AFA0" w:rsidR="001A2766" w:rsidRDefault="001A2766" w:rsidP="00A235FD">
                            <w:r>
                              <w:t>RT 8.45</w:t>
                            </w:r>
                          </w:p>
                          <w:p w14:paraId="5B57A87F" w14:textId="77777777" w:rsidR="001A2766" w:rsidRDefault="001A2766" w:rsidP="00A235FD"/>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D66804D" id="Text Box 1947846267" o:spid="_x0000_s1089" type="#_x0000_t202" style="position:absolute;left:0;text-align:left;margin-left:274.8pt;margin-top:157.2pt;width:1in;height:22pt;z-index:25169715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" fillcolor="white [3201]" stroked="f" strokeweight=".5pt">
                <v:textbox>
                  <w:txbxContent>
                    <w:p w14:paraId="75EB34DB" w14:textId="3AB8AFA0" w:rsidR="001A2766" w:rsidRDefault="001A2766" w:rsidP="00A235FD">
                      <w:r>
                        <w:t>RT 8.45</w:t>
                      </w:r>
                    </w:p>
                    <w:p w14:paraId="5B57A87F" w14:textId="77777777" w:rsidR="001A2766" w:rsidRDefault="001A2766" w:rsidP="00A235FD"/>
                  </w:txbxContent>
                </v:textbox>
              </v:shape>
            </w:pict>
          </mc:Fallback>
        </mc:AlternateContent>
      </w:r>
      <w:r w:rsidR="00125230" w:rsidRPr="001A2766">
        <w:rPr>
          <w:rFonts w:asciiTheme="minorHAnsi" w:hAnsiTheme="minorHAnsi"/>
          <w:noProof/>
          <w:color w:val="000000" w:themeColor="text1"/>
        </w:rPr>
        <mc:AlternateContent>
          <mc:Choice Requires="wps">
            <w:drawing>
              <wp:anchor distT="0" distB="0" distL="114300" distR="114300" simplePos="0" relativeHeight="251691008" behindDoc="0" locked="0" layoutInCell="1" allowOverlap="1" wp14:anchorId="7C7F8701" wp14:editId="0A814AF0">
                <wp:simplePos x="0" y="0"/>
                <wp:positionH relativeFrom="column">
                  <wp:posOffset>2127380</wp:posOffset>
                </wp:positionH>
                <wp:positionV relativeFrom="paragraph">
                  <wp:posOffset>1987419</wp:posOffset>
                </wp:positionV>
                <wp:extent cx="914400" cy="289249"/>
                <wp:effectExtent l="0" t="0" r="0" b="3175"/>
                <wp:wrapNone/>
                <wp:docPr id="1947846264" name="Text Box 1947846264"/>
                <wp:cNvGraphicFramePr/>
                <a:graphic xmlns:a="http://schemas.openxmlformats.org/drawingml/2006/main">
                  <a:graphicData uri="http://schemas.microsoft.com/office/word/2010/wordprocessingShape">
                    <wps:wsp>
                      <wps:cNvSpPr txBox="1"/>
                      <wps:spPr>
                        <a:xfrm>
                          <a:off x="0" y="0"/>
                          <a:ext cx="914400" cy="289249"/>
                        </a:xfrm>
                        <a:prstGeom prst="rect">
                          <a:avLst/>
                        </a:prstGeom>
                        <a:solidFill>
                          <a:schemeClr val="lt1"/>
                        </a:solidFill>
                        <a:ln w="6350">
                          <a:noFill/>
                        </a:ln>
                      </wps:spPr>
                      <wps:txbx>
                        <w:txbxContent>
                          <w:p w14:paraId="489CBB03" w14:textId="470B9034" w:rsidR="001A2766" w:rsidRDefault="001A2766" w:rsidP="00A235FD">
                            <w:r>
                              <w:t>RT 6.9</w:t>
                            </w:r>
                            <w:r>
                              <w:rPr>
                                <w:noProof/>
                              </w:rPr>
                              <w:t>5</w:t>
                            </w:r>
                          </w:p>
                          <w:p w14:paraId="3FBF3004" w14:textId="77777777" w:rsidR="001A2766" w:rsidRDefault="001A2766" w:rsidP="00A235FD"/>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C7F8701" id="Text Box 1947846264" o:spid="_x0000_s1090" type="#_x0000_t202" style="position:absolute;left:0;text-align:left;margin-left:167.5pt;margin-top:156.5pt;width:1in;height:22.8pt;z-index:25169100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" fillcolor="white [3201]" stroked="f" strokeweight=".5pt">
                <v:textbox>
                  <w:txbxContent>
                    <w:p w14:paraId="489CBB03" w14:textId="470B9034" w:rsidR="001A2766" w:rsidRDefault="001A2766" w:rsidP="00A235FD">
                      <w:r>
                        <w:t>RT 6.9</w:t>
                      </w:r>
                      <w:r>
                        <w:rPr>
                          <w:noProof/>
                        </w:rPr>
                        <w:t>5</w:t>
                      </w:r>
                    </w:p>
                    <w:p w14:paraId="3FBF3004" w14:textId="77777777" w:rsidR="001A2766" w:rsidRDefault="001A2766" w:rsidP="00A235FD"/>
                  </w:txbxContent>
                </v:textbox>
              </v:shape>
            </w:pict>
          </mc:Fallback>
        </mc:AlternateContent>
      </w:r>
      <w:r w:rsidR="00125230" w:rsidRPr="001A2766">
        <w:rPr>
          <w:rFonts w:asciiTheme="minorHAnsi" w:hAnsiTheme="minorHAnsi"/>
          <w:noProof/>
          <w:color w:val="000000" w:themeColor="text1"/>
        </w:rPr>
        <mc:AlternateContent>
          <mc:Choice Requires="wps">
            <w:drawing>
              <wp:anchor distT="0" distB="0" distL="114300" distR="114300" simplePos="0" relativeHeight="251686912" behindDoc="0" locked="0" layoutInCell="1" allowOverlap="1" wp14:anchorId="72517999" wp14:editId="1D24967B">
                <wp:simplePos x="0" y="0"/>
                <wp:positionH relativeFrom="column">
                  <wp:posOffset>2056635</wp:posOffset>
                </wp:positionH>
                <wp:positionV relativeFrom="paragraph">
                  <wp:posOffset>18026</wp:posOffset>
                </wp:positionV>
                <wp:extent cx="914400" cy="335902"/>
                <wp:effectExtent l="0" t="0" r="0" b="0"/>
                <wp:wrapNone/>
                <wp:docPr id="1947846261" name="Text Box 1947846261"/>
                <wp:cNvGraphicFramePr/>
                <a:graphic xmlns:a="http://schemas.openxmlformats.org/drawingml/2006/main">
                  <a:graphicData uri="http://schemas.microsoft.com/office/word/2010/wordprocessingShape">
                    <wps:wsp>
                      <wps:cNvSpPr txBox="1"/>
                      <wps:spPr>
                        <a:xfrm>
                          <a:off x="0" y="0"/>
                          <a:ext cx="914400" cy="335902"/>
                        </a:xfrm>
                        <a:prstGeom prst="rect">
                          <a:avLst/>
                        </a:prstGeom>
                        <a:solidFill>
                          <a:schemeClr val="lt1"/>
                        </a:solidFill>
                        <a:ln w="6350">
                          <a:noFill/>
                        </a:ln>
                      </wps:spPr>
                      <wps:txbx>
                        <w:txbxContent>
                          <w:p w14:paraId="53FCC0FF" w14:textId="799F52D7" w:rsidR="001A2766" w:rsidRDefault="001A2766">
                            <w:r>
                              <w:t>RT 6.9</w:t>
                            </w:r>
                            <w:r>
                              <w:rPr>
                                <w:noProof/>
                              </w:rPr>
                              <w:t>5</w:t>
                            </w:r>
                          </w:p>
                          <w:p w14:paraId="0CC9F391" w14:textId="77777777" w:rsidR="001A2766" w:rsidRDefault="001A2766"/>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2517999" id="Text Box 1947846261" o:spid="_x0000_s1091" type="#_x0000_t202" style="position:absolute;left:0;text-align:left;margin-left:161.95pt;margin-top:1.4pt;width:1in;height:26.45pt;z-index:25168691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" fillcolor="white [3201]" stroked="f" strokeweight=".5pt">
                <v:textbox>
                  <w:txbxContent>
                    <w:p w14:paraId="53FCC0FF" w14:textId="799F52D7" w:rsidR="001A2766" w:rsidRDefault="001A2766">
                      <w:r>
                        <w:t>RT 6.9</w:t>
                      </w:r>
                      <w:r>
                        <w:rPr>
                          <w:noProof/>
                        </w:rPr>
                        <w:t>5</w:t>
                      </w:r>
                    </w:p>
                    <w:p w14:paraId="0CC9F391" w14:textId="77777777" w:rsidR="001A2766" w:rsidRDefault="001A2766"/>
                  </w:txbxContent>
                </v:textbox>
              </v:shape>
            </w:pict>
          </mc:Fallback>
        </mc:AlternateContent>
      </w:r>
      <w:r w:rsidR="00917405" w:rsidRPr="001A2766">
        <w:rPr>
          <w:rFonts w:asciiTheme="minorHAnsi" w:hAnsiTheme="minorHAnsi"/>
          <w:noProof/>
          <w:color w:val="000000" w:themeColor="text1"/>
        </w:rPr>
        <mc:AlternateContent>
          <mc:Choice Requires="wps">
            <w:drawing>
              <wp:anchor distT="0" distB="0" distL="114300" distR="114300" simplePos="0" relativeHeight="251680768" behindDoc="0" locked="0" layoutInCell="1" allowOverlap="1" wp14:anchorId="2369FF9B" wp14:editId="1FADB67E">
                <wp:simplePos x="0" y="0"/>
                <wp:positionH relativeFrom="column">
                  <wp:posOffset>4868156</wp:posOffset>
                </wp:positionH>
                <wp:positionV relativeFrom="paragraph">
                  <wp:posOffset>3050540</wp:posOffset>
                </wp:positionV>
                <wp:extent cx="775335" cy="310243"/>
                <wp:effectExtent l="0" t="0" r="0" b="0"/>
                <wp:wrapNone/>
                <wp:docPr id="1947846246" name="Text Box 1947846246"/>
                <wp:cNvGraphicFramePr/>
                <a:graphic xmlns:a="http://schemas.openxmlformats.org/drawingml/2006/main">
                  <a:graphicData uri="http://schemas.microsoft.com/office/word/2010/wordprocessingShape">
                    <wps:wsp>
                      <wps:cNvSpPr txBox="1"/>
                      <wps:spPr>
                        <a:xfrm>
                          <a:off x="0" y="0"/>
                          <a:ext cx="775335" cy="310243"/>
                        </a:xfrm>
                        <a:prstGeom prst="rect">
                          <a:avLst/>
                        </a:prstGeom>
                        <a:solidFill>
                          <a:schemeClr val="lt1"/>
                        </a:solidFill>
                        <a:ln w="6350">
                          <a:noFill/>
                        </a:ln>
                      </wps:spPr>
                      <wps:txbx>
                        <w:txbxContent>
                          <w:p w14:paraId="667C3113" w14:textId="16276F23" w:rsidR="001A2766" w:rsidRDefault="001A2766" w:rsidP="00FF5239">
                            <w:r>
                              <w:t>(d)</w:t>
                            </w:r>
                            <w:r>
                              <w:b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369FF9B" id="Text Box 1947846246" o:spid="_x0000_s1092" type="#_x0000_t202" style="position:absolute;left:0;text-align:left;margin-left:383.3pt;margin-top:240.2pt;width:61.05pt;height:24.4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" fillcolor="white [3201]" stroked="f" strokeweight=".5pt">
                <v:textbox>
                  <w:txbxContent>
                    <w:p w14:paraId="667C3113" w14:textId="16276F23" w:rsidR="001A2766" w:rsidRDefault="001A2766" w:rsidP="00FF5239">
                      <w:r>
                        <w:t>(d)</w:t>
                      </w:r>
                      <w:r>
                        <w:br/>
                        <w:t xml:space="preserve"> </w:t>
                      </w:r>
                    </w:p>
                  </w:txbxContent>
                </v:textbox>
              </v:shape>
            </w:pict>
          </mc:Fallback>
        </mc:AlternateContent>
      </w:r>
      <w:r w:rsidR="00917405" w:rsidRPr="001A2766">
        <w:rPr>
          <w:rFonts w:asciiTheme="minorHAnsi" w:hAnsiTheme="minorHAnsi"/>
          <w:noProof/>
          <w:color w:val="000000" w:themeColor="text1"/>
        </w:rPr>
        <mc:AlternateContent>
          <mc:Choice Requires="wps">
            <w:drawing>
              <wp:anchor distT="0" distB="0" distL="114300" distR="114300" simplePos="0" relativeHeight="251678720" behindDoc="0" locked="0" layoutInCell="1" allowOverlap="1" wp14:anchorId="4932573A" wp14:editId="663EB006">
                <wp:simplePos x="0" y="0"/>
                <wp:positionH relativeFrom="column">
                  <wp:posOffset>4889953</wp:posOffset>
                </wp:positionH>
                <wp:positionV relativeFrom="paragraph">
                  <wp:posOffset>2210344</wp:posOffset>
                </wp:positionV>
                <wp:extent cx="775335" cy="310243"/>
                <wp:effectExtent l="0" t="0" r="0" b="0"/>
                <wp:wrapNone/>
                <wp:docPr id="1947846245" name="Text Box 1947846245"/>
                <wp:cNvGraphicFramePr/>
                <a:graphic xmlns:a="http://schemas.openxmlformats.org/drawingml/2006/main">
                  <a:graphicData uri="http://schemas.microsoft.com/office/word/2010/wordprocessingShape">
                    <wps:wsp>
                      <wps:cNvSpPr txBox="1"/>
                      <wps:spPr>
                        <a:xfrm>
                          <a:off x="0" y="0"/>
                          <a:ext cx="775335" cy="310243"/>
                        </a:xfrm>
                        <a:prstGeom prst="rect">
                          <a:avLst/>
                        </a:prstGeom>
                        <a:solidFill>
                          <a:schemeClr val="lt1"/>
                        </a:solidFill>
                        <a:ln w="6350">
                          <a:noFill/>
                        </a:ln>
                      </wps:spPr>
                      <wps:txbx>
                        <w:txbxContent>
                          <w:p w14:paraId="600BDF19" w14:textId="555F27B8" w:rsidR="001A2766" w:rsidRDefault="001A2766">
                            <w: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932573A" id="Text Box 1947846245" o:spid="_x0000_s1093" type="#_x0000_t202" style="position:absolute;left:0;text-align:left;margin-left:385.05pt;margin-top:174.05pt;width:61.05pt;height:24.4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" fillcolor="white [3201]" stroked="f" strokeweight=".5pt">
                <v:textbox>
                  <w:txbxContent>
                    <w:p w14:paraId="600BDF19" w14:textId="555F27B8" w:rsidR="001A2766" w:rsidRDefault="001A2766">
                      <w:r>
                        <w:t>(c)</w:t>
                      </w:r>
                    </w:p>
                  </w:txbxContent>
                </v:textbox>
              </v:shape>
            </w:pict>
          </mc:Fallback>
        </mc:AlternateContent>
      </w:r>
      <w:r w:rsidR="00917405" w:rsidRPr="001A2766">
        <w:rPr>
          <w:rFonts w:asciiTheme="minorHAnsi" w:hAnsiTheme="minorHAnsi"/>
          <w:noProof/>
          <w:color w:val="000000" w:themeColor="text1"/>
        </w:rPr>
        <mc:AlternateContent>
          <mc:Choice Requires="wps">
            <w:drawing>
              <wp:anchor distT="0" distB="0" distL="114300" distR="114300" simplePos="0" relativeHeight="251677696" behindDoc="0" locked="0" layoutInCell="1" allowOverlap="1" wp14:anchorId="4783054A" wp14:editId="0DF3D57C">
                <wp:simplePos x="0" y="0"/>
                <wp:positionH relativeFrom="column">
                  <wp:posOffset>4889953</wp:posOffset>
                </wp:positionH>
                <wp:positionV relativeFrom="paragraph">
                  <wp:posOffset>1376952</wp:posOffset>
                </wp:positionV>
                <wp:extent cx="775607" cy="302079"/>
                <wp:effectExtent l="0" t="0" r="0" b="3175"/>
                <wp:wrapNone/>
                <wp:docPr id="1947846244" name="Text Box 1947846244"/>
                <wp:cNvGraphicFramePr/>
                <a:graphic xmlns:a="http://schemas.openxmlformats.org/drawingml/2006/main">
                  <a:graphicData uri="http://schemas.microsoft.com/office/word/2010/wordprocessingShape">
                    <wps:wsp>
                      <wps:cNvSpPr txBox="1"/>
                      <wps:spPr>
                        <a:xfrm>
                          <a:off x="0" y="0"/>
                          <a:ext cx="775607" cy="302079"/>
                        </a:xfrm>
                        <a:prstGeom prst="rect">
                          <a:avLst/>
                        </a:prstGeom>
                        <a:solidFill>
                          <a:schemeClr val="lt1"/>
                        </a:solidFill>
                        <a:ln w="6350">
                          <a:noFill/>
                        </a:ln>
                      </wps:spPr>
                      <wps:txbx>
                        <w:txbxContent>
                          <w:p w14:paraId="3265272A" w14:textId="502E5693" w:rsidR="001A2766" w:rsidRDefault="001A2766">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783054A" id="Text Box 1947846244" o:spid="_x0000_s1094" type="#_x0000_t202" style="position:absolute;left:0;text-align:left;margin-left:385.05pt;margin-top:108.4pt;width:61.05pt;height:23.8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" fillcolor="white [3201]" stroked="f" strokeweight=".5pt">
                <v:textbox>
                  <w:txbxContent>
                    <w:p w14:paraId="3265272A" w14:textId="502E5693" w:rsidR="001A2766" w:rsidRDefault="001A2766">
                      <w:r>
                        <w:t>(b)</w:t>
                      </w:r>
                    </w:p>
                  </w:txbxContent>
                </v:textbox>
              </v:shape>
            </w:pict>
          </mc:Fallback>
        </mc:AlternateContent>
      </w:r>
      <w:r w:rsidR="00917405" w:rsidRPr="001A2766">
        <w:rPr>
          <w:rFonts w:asciiTheme="minorHAnsi" w:hAnsiTheme="minorHAnsi"/>
          <w:noProof/>
          <w:color w:val="000000" w:themeColor="text1"/>
        </w:rPr>
        <mc:AlternateContent>
          <mc:Choice Requires="wps">
            <w:drawing>
              <wp:anchor distT="0" distB="0" distL="114300" distR="114300" simplePos="0" relativeHeight="251676672" behindDoc="0" locked="0" layoutInCell="1" allowOverlap="1" wp14:anchorId="67C6F369" wp14:editId="5E51C0D3">
                <wp:simplePos x="0" y="0"/>
                <wp:positionH relativeFrom="column">
                  <wp:posOffset>4887992</wp:posOffset>
                </wp:positionH>
                <wp:positionV relativeFrom="paragraph">
                  <wp:posOffset>544740</wp:posOffset>
                </wp:positionV>
                <wp:extent cx="873579" cy="264160"/>
                <wp:effectExtent l="0" t="0" r="3175" b="2540"/>
                <wp:wrapNone/>
                <wp:docPr id="55" name="Text Box 55"/>
                <wp:cNvGraphicFramePr/>
                <a:graphic xmlns:a="http://schemas.openxmlformats.org/drawingml/2006/main">
                  <a:graphicData uri="http://schemas.microsoft.com/office/word/2010/wordprocessingShape">
                    <wps:wsp>
                      <wps:cNvSpPr txBox="1"/>
                      <wps:spPr>
                        <a:xfrm>
                          <a:off x="0" y="0"/>
                          <a:ext cx="873579" cy="264160"/>
                        </a:xfrm>
                        <a:prstGeom prst="rect">
                          <a:avLst/>
                        </a:prstGeom>
                        <a:solidFill>
                          <a:schemeClr val="lt1"/>
                        </a:solidFill>
                        <a:ln w="6350">
                          <a:noFill/>
                        </a:ln>
                      </wps:spPr>
                      <wps:txbx>
                        <w:txbxContent>
                          <w:p w14:paraId="2F646381" w14:textId="19654824" w:rsidR="001A2766" w:rsidRDefault="001A2766" w:rsidP="00FF5239">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C6F369" id="Text Box 55" o:spid="_x0000_s1095" type="#_x0000_t202" style="position:absolute;left:0;text-align:left;margin-left:384.9pt;margin-top:42.9pt;width:68.8pt;height:20.8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" fillcolor="white [3201]" stroked="f" strokeweight=".5pt">
                <v:textbox>
                  <w:txbxContent>
                    <w:p w14:paraId="2F646381" w14:textId="19654824" w:rsidR="001A2766" w:rsidRDefault="001A2766" w:rsidP="00FF5239">
                      <w:r>
                        <w:t>(a)</w:t>
                      </w:r>
                    </w:p>
                  </w:txbxContent>
                </v:textbox>
              </v:shape>
            </w:pict>
          </mc:Fallback>
        </mc:AlternateContent>
      </w:r>
      <w:r w:rsidR="00FF5239" w:rsidRPr="001A2766">
        <w:rPr>
          <w:rFonts w:asciiTheme="minorHAnsi" w:hAnsiTheme="minorHAnsi"/>
          <w:noProof/>
          <w:color w:val="000000" w:themeColor="text1"/>
        </w:rPr>
        <w:drawing>
          <wp:inline distT="0" distB="0" distL="0" distR="0" wp14:anchorId="5D75AA7D" wp14:editId="015F4323">
            <wp:extent cx="5727700" cy="4006215"/>
            <wp:effectExtent l="0" t="0" r="0" b="0"/>
            <wp:docPr id="58" name="Content Placeholder 12">
              <a:extLst xmlns:a="http://schemas.openxmlformats.org/drawingml/2006/main">
                <a:ext uri="{FF2B5EF4-FFF2-40B4-BE49-F238E27FC236}">
                  <a16:creationId xmlns:a16="http://schemas.microsoft.com/office/drawing/2014/main" id="{D45F9A42-3A9C-0F4D-9479-FBC917F11086}"/>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3" name="Content Placeholder 12">
                      <a:extLst>
                        <a:ext uri="{FF2B5EF4-FFF2-40B4-BE49-F238E27FC236}">
                          <a16:creationId xmlns:a16="http://schemas.microsoft.com/office/drawing/2014/main" id="{D45F9A42-3A9C-0F4D-9479-FBC917F11086}"/>
                        </a:ext>
                      </a:extLst>
                    </pic:cNvPr>
                    <pic:cNvPicPr>
                      <a:picLocks noGrp="1" noChangeAspect="1"/>
                    </pic:cNvPicPr>
                  </pic:nvPicPr>
                  <pic:blipFill>
                    <a:blip r:embed="rId44"/>
                    <a:stretch>
                      <a:fillRect/>
                    </a:stretch>
                  </pic:blipFill>
                  <pic:spPr>
                    <a:xfrm>
                      <a:off x="0" y="0"/>
                      <a:ext cx="5727700" cy="4006215"/>
                    </a:xfrm>
                    <a:prstGeom prst="rect">
                      <a:avLst/>
                    </a:prstGeom>
                    <a:ln>
                      <a:noFill/>
                    </a:ln>
                  </pic:spPr>
                </pic:pic>
              </a:graphicData>
            </a:graphic>
          </wp:inline>
        </w:drawing>
      </w:r>
    </w:p>
    <w:p w14:paraId="69302057" w14:textId="7655956D" w:rsidR="00001AB6" w:rsidRPr="001A2766" w:rsidRDefault="00001AB6" w:rsidP="001A2766">
      <w:pPr>
        <w:spacing w:line="360" w:lineRule="auto"/>
        <w:jc w:val="both"/>
        <w:rPr>
          <w:rFonts w:asciiTheme="minorHAnsi" w:hAnsiTheme="minorHAnsi"/>
          <w:color w:val="000000" w:themeColor="text1"/>
        </w:rPr>
      </w:pPr>
    </w:p>
    <w:p w14:paraId="4C525F0C" w14:textId="6CB2AA71" w:rsidR="00001AB6" w:rsidRPr="001A2766" w:rsidRDefault="00917405" w:rsidP="001A2766">
      <w:pPr>
        <w:spacing w:line="360" w:lineRule="auto"/>
        <w:jc w:val="both"/>
        <w:rPr>
          <w:rFonts w:asciiTheme="minorHAnsi" w:hAnsiTheme="minorHAnsi"/>
          <w:color w:val="000000" w:themeColor="text1"/>
        </w:rPr>
      </w:pPr>
      <w:r w:rsidRPr="001A2766">
        <w:rPr>
          <w:rFonts w:asciiTheme="minorHAnsi" w:hAnsiTheme="minorHAnsi"/>
          <w:color w:val="000000" w:themeColor="text1"/>
        </w:rPr>
        <w:t xml:space="preserve">Fig… </w:t>
      </w:r>
      <w:r w:rsidR="000806B5" w:rsidRPr="001A2766">
        <w:rPr>
          <w:rFonts w:asciiTheme="minorHAnsi" w:hAnsiTheme="minorHAnsi"/>
          <w:color w:val="000000" w:themeColor="text1"/>
          <w:highlight w:val="yellow"/>
        </w:rPr>
        <w:t>LC- MS/MS</w:t>
      </w:r>
      <w:r w:rsidR="000806B5" w:rsidRPr="001A2766">
        <w:rPr>
          <w:rFonts w:asciiTheme="minorHAnsi" w:hAnsiTheme="minorHAnsi"/>
          <w:color w:val="000000" w:themeColor="text1"/>
        </w:rPr>
        <w:t xml:space="preserve"> </w:t>
      </w:r>
      <w:r w:rsidR="007E3FA4" w:rsidRPr="001A2766">
        <w:rPr>
          <w:rFonts w:asciiTheme="minorHAnsi" w:hAnsiTheme="minorHAnsi"/>
          <w:color w:val="000000" w:themeColor="text1"/>
        </w:rPr>
        <w:t>p</w:t>
      </w:r>
      <w:r w:rsidRPr="001A2766">
        <w:rPr>
          <w:rFonts w:asciiTheme="minorHAnsi" w:hAnsiTheme="minorHAnsi"/>
          <w:color w:val="000000" w:themeColor="text1"/>
        </w:rPr>
        <w:t xml:space="preserve">lot of Relative intensity </w:t>
      </w:r>
      <w:r w:rsidR="00E06BC7" w:rsidRPr="001A2766">
        <w:rPr>
          <w:rFonts w:asciiTheme="minorHAnsi" w:hAnsiTheme="minorHAnsi"/>
          <w:color w:val="000000" w:themeColor="text1"/>
        </w:rPr>
        <w:t xml:space="preserve">(cps) </w:t>
      </w:r>
      <w:r w:rsidRPr="001A2766">
        <w:rPr>
          <w:rFonts w:asciiTheme="minorHAnsi" w:hAnsiTheme="minorHAnsi"/>
          <w:color w:val="000000" w:themeColor="text1"/>
        </w:rPr>
        <w:t>vs Retention Time</w:t>
      </w:r>
      <w:r w:rsidR="00E06BC7" w:rsidRPr="001A2766">
        <w:rPr>
          <w:rFonts w:asciiTheme="minorHAnsi" w:hAnsiTheme="minorHAnsi"/>
          <w:color w:val="000000" w:themeColor="text1"/>
        </w:rPr>
        <w:t xml:space="preserve"> (min)</w:t>
      </w:r>
      <w:r w:rsidRPr="001A2766">
        <w:rPr>
          <w:rFonts w:asciiTheme="minorHAnsi" w:hAnsiTheme="minorHAnsi"/>
          <w:color w:val="000000" w:themeColor="text1"/>
        </w:rPr>
        <w:t xml:space="preserve"> for the PIOG only standard (a) and the 0, 5 and 20 minute</w:t>
      </w:r>
      <w:r w:rsidR="00E06BC7" w:rsidRPr="001A2766">
        <w:rPr>
          <w:rFonts w:asciiTheme="minorHAnsi" w:hAnsiTheme="minorHAnsi"/>
          <w:color w:val="000000" w:themeColor="text1"/>
        </w:rPr>
        <w:t xml:space="preserve"> following initiation of turnover</w:t>
      </w:r>
      <w:r w:rsidRPr="001A2766">
        <w:rPr>
          <w:rFonts w:asciiTheme="minorHAnsi" w:hAnsiTheme="minorHAnsi"/>
          <w:color w:val="000000" w:themeColor="text1"/>
        </w:rPr>
        <w:t xml:space="preserve"> (b, c, d). Clear parent ion depletion can be seen, as well as the formation of metabolites, M1, and M2 marked</w:t>
      </w:r>
      <w:r w:rsidR="00E06BC7" w:rsidRPr="001A2766">
        <w:rPr>
          <w:rFonts w:asciiTheme="minorHAnsi" w:hAnsiTheme="minorHAnsi"/>
          <w:color w:val="000000" w:themeColor="text1"/>
        </w:rPr>
        <w:t>. The red peak at RT 6.</w:t>
      </w:r>
      <w:r w:rsidR="007E3FA4" w:rsidRPr="001A2766">
        <w:rPr>
          <w:rFonts w:asciiTheme="minorHAnsi" w:hAnsiTheme="minorHAnsi"/>
          <w:color w:val="000000" w:themeColor="text1"/>
        </w:rPr>
        <w:t>9</w:t>
      </w:r>
      <w:r w:rsidR="00E06BC7" w:rsidRPr="001A2766">
        <w:rPr>
          <w:rFonts w:asciiTheme="minorHAnsi" w:hAnsiTheme="minorHAnsi"/>
          <w:color w:val="000000" w:themeColor="text1"/>
        </w:rPr>
        <w:t xml:space="preserve">5 shows the depletion of the parent ion peak over time. The peaks at RT 6.01 show M1, with the peak in green showing evidence of secondary metabolism as the M1 peak begins to deplete again. The peaks at RT 8.45 are marked M2. </w:t>
      </w:r>
    </w:p>
    <w:p w14:paraId="4CC79CA1" w14:textId="20D0B65D" w:rsidR="00917405" w:rsidRPr="001A2766" w:rsidRDefault="00917405" w:rsidP="001A2766">
      <w:pPr>
        <w:spacing w:line="360" w:lineRule="auto"/>
        <w:jc w:val="both"/>
        <w:rPr>
          <w:rFonts w:asciiTheme="minorHAnsi" w:hAnsiTheme="minorHAnsi"/>
          <w:color w:val="000000" w:themeColor="text1"/>
        </w:rPr>
      </w:pPr>
    </w:p>
    <w:p w14:paraId="01F0DA84" w14:textId="7CBE1668" w:rsidR="00917405" w:rsidRPr="001A2766" w:rsidRDefault="00917405" w:rsidP="001A2766">
      <w:pPr>
        <w:spacing w:line="360" w:lineRule="auto"/>
        <w:jc w:val="both"/>
        <w:rPr>
          <w:rFonts w:asciiTheme="minorHAnsi" w:hAnsiTheme="minorHAnsi"/>
          <w:color w:val="000000" w:themeColor="text1"/>
        </w:rPr>
      </w:pPr>
      <w:r w:rsidRPr="001A2766">
        <w:rPr>
          <w:rFonts w:asciiTheme="minorHAnsi" w:hAnsiTheme="minorHAnsi"/>
          <w:color w:val="000000" w:themeColor="text1"/>
        </w:rPr>
        <w:t>Owing to the unrivalled turnover rates for BM3 DM, full turnover of parent compound is seen by the 20</w:t>
      </w:r>
      <w:r w:rsidRPr="001A2766">
        <w:rPr>
          <w:rFonts w:asciiTheme="minorHAnsi" w:hAnsiTheme="minorHAnsi"/>
          <w:color w:val="000000" w:themeColor="text1"/>
          <w:vertAlign w:val="superscript"/>
        </w:rPr>
        <w:t>th</w:t>
      </w:r>
      <w:r w:rsidRPr="001A2766">
        <w:rPr>
          <w:rFonts w:asciiTheme="minorHAnsi" w:hAnsiTheme="minorHAnsi"/>
          <w:color w:val="000000" w:themeColor="text1"/>
        </w:rPr>
        <w:t xml:space="preserve"> minute time- point, as no more parent compound peak</w:t>
      </w:r>
      <w:r w:rsidR="00A235FD" w:rsidRPr="001A2766">
        <w:rPr>
          <w:rFonts w:asciiTheme="minorHAnsi" w:hAnsiTheme="minorHAnsi"/>
          <w:color w:val="000000" w:themeColor="text1"/>
        </w:rPr>
        <w:t>, with s retention time of</w:t>
      </w:r>
      <w:r w:rsidR="005B0ECB" w:rsidRPr="001A2766">
        <w:rPr>
          <w:rFonts w:asciiTheme="minorHAnsi" w:hAnsiTheme="minorHAnsi"/>
          <w:color w:val="000000" w:themeColor="text1"/>
        </w:rPr>
        <w:t xml:space="preserve"> 6.</w:t>
      </w:r>
      <w:r w:rsidR="007E3FA4" w:rsidRPr="001A2766">
        <w:rPr>
          <w:rFonts w:asciiTheme="minorHAnsi" w:hAnsiTheme="minorHAnsi"/>
          <w:color w:val="000000" w:themeColor="text1"/>
        </w:rPr>
        <w:t>9</w:t>
      </w:r>
      <w:r w:rsidR="005B0ECB" w:rsidRPr="001A2766">
        <w:rPr>
          <w:rFonts w:asciiTheme="minorHAnsi" w:hAnsiTheme="minorHAnsi"/>
          <w:color w:val="000000" w:themeColor="text1"/>
        </w:rPr>
        <w:t xml:space="preserve">5, </w:t>
      </w:r>
      <w:r w:rsidRPr="001A2766">
        <w:rPr>
          <w:rFonts w:asciiTheme="minorHAnsi" w:hAnsiTheme="minorHAnsi"/>
          <w:color w:val="000000" w:themeColor="text1"/>
        </w:rPr>
        <w:t>can be seen.</w:t>
      </w:r>
      <w:r w:rsidR="000845C1" w:rsidRPr="001A2766">
        <w:rPr>
          <w:rFonts w:asciiTheme="minorHAnsi" w:hAnsiTheme="minorHAnsi"/>
          <w:color w:val="000000" w:themeColor="text1"/>
        </w:rPr>
        <w:t xml:space="preserve"> The 0</w:t>
      </w:r>
      <w:r w:rsidR="000845C1" w:rsidRPr="001A2766">
        <w:rPr>
          <w:rFonts w:asciiTheme="minorHAnsi" w:hAnsiTheme="minorHAnsi"/>
          <w:color w:val="000000" w:themeColor="text1"/>
          <w:vertAlign w:val="superscript"/>
        </w:rPr>
        <w:t>th</w:t>
      </w:r>
      <w:r w:rsidR="000845C1" w:rsidRPr="001A2766">
        <w:rPr>
          <w:rFonts w:asciiTheme="minorHAnsi" w:hAnsiTheme="minorHAnsi"/>
          <w:color w:val="000000" w:themeColor="text1"/>
        </w:rPr>
        <w:t xml:space="preserve"> minute time point already shows a significant metabolism, as the parent ion peak depletes and the formation of the new species, M1, has already begun. </w:t>
      </w:r>
      <w:r w:rsidRPr="001A2766">
        <w:rPr>
          <w:rFonts w:asciiTheme="minorHAnsi" w:hAnsiTheme="minorHAnsi"/>
          <w:color w:val="000000" w:themeColor="text1"/>
        </w:rPr>
        <w:t>The formation of two metabolites M1</w:t>
      </w:r>
      <w:r w:rsidR="005B0ECB" w:rsidRPr="001A2766">
        <w:rPr>
          <w:rFonts w:asciiTheme="minorHAnsi" w:hAnsiTheme="minorHAnsi"/>
          <w:color w:val="000000" w:themeColor="text1"/>
        </w:rPr>
        <w:t>, RT 6.01,</w:t>
      </w:r>
      <w:r w:rsidRPr="001A2766">
        <w:rPr>
          <w:rFonts w:asciiTheme="minorHAnsi" w:hAnsiTheme="minorHAnsi"/>
          <w:color w:val="000000" w:themeColor="text1"/>
        </w:rPr>
        <w:t xml:space="preserve"> and M2</w:t>
      </w:r>
      <w:r w:rsidR="005B0ECB" w:rsidRPr="001A2766">
        <w:rPr>
          <w:rFonts w:asciiTheme="minorHAnsi" w:hAnsiTheme="minorHAnsi"/>
          <w:color w:val="000000" w:themeColor="text1"/>
        </w:rPr>
        <w:t>, 8.45,</w:t>
      </w:r>
      <w:r w:rsidRPr="001A2766">
        <w:rPr>
          <w:rFonts w:asciiTheme="minorHAnsi" w:hAnsiTheme="minorHAnsi"/>
          <w:color w:val="000000" w:themeColor="text1"/>
        </w:rPr>
        <w:t xml:space="preserve"> are also marked. Evidence of secondary metabolism is shown in green as the M1 peak intensity begins to fall between the 5</w:t>
      </w:r>
      <w:r w:rsidRPr="001A2766">
        <w:rPr>
          <w:rFonts w:asciiTheme="minorHAnsi" w:hAnsiTheme="minorHAnsi"/>
          <w:color w:val="000000" w:themeColor="text1"/>
          <w:vertAlign w:val="superscript"/>
        </w:rPr>
        <w:t>th</w:t>
      </w:r>
      <w:r w:rsidRPr="001A2766">
        <w:rPr>
          <w:rFonts w:asciiTheme="minorHAnsi" w:hAnsiTheme="minorHAnsi"/>
          <w:color w:val="000000" w:themeColor="text1"/>
        </w:rPr>
        <w:t xml:space="preserve"> and 20</w:t>
      </w:r>
      <w:r w:rsidRPr="001A2766">
        <w:rPr>
          <w:rFonts w:asciiTheme="minorHAnsi" w:hAnsiTheme="minorHAnsi"/>
          <w:color w:val="000000" w:themeColor="text1"/>
          <w:vertAlign w:val="superscript"/>
        </w:rPr>
        <w:t>th</w:t>
      </w:r>
      <w:r w:rsidRPr="001A2766">
        <w:rPr>
          <w:rFonts w:asciiTheme="minorHAnsi" w:hAnsiTheme="minorHAnsi"/>
          <w:color w:val="000000" w:themeColor="text1"/>
        </w:rPr>
        <w:t xml:space="preserve"> timepoint. </w:t>
      </w:r>
    </w:p>
    <w:p w14:paraId="0C4210CE" w14:textId="5D8B556C" w:rsidR="00A235FD" w:rsidRPr="001A2766" w:rsidRDefault="00A235FD" w:rsidP="001A2766">
      <w:pPr>
        <w:spacing w:line="360" w:lineRule="auto"/>
        <w:jc w:val="both"/>
        <w:rPr>
          <w:rFonts w:asciiTheme="minorHAnsi" w:hAnsiTheme="minorHAnsi"/>
          <w:color w:val="000000" w:themeColor="text1"/>
        </w:rPr>
      </w:pPr>
    </w:p>
    <w:p w14:paraId="4558FEFA" w14:textId="023AA87F" w:rsidR="00A235FD" w:rsidRPr="001A2766" w:rsidRDefault="00A235FD" w:rsidP="001A2766">
      <w:pPr>
        <w:spacing w:line="360" w:lineRule="auto"/>
        <w:jc w:val="both"/>
        <w:rPr>
          <w:rFonts w:asciiTheme="minorHAnsi" w:hAnsiTheme="minorHAnsi"/>
          <w:color w:val="000000" w:themeColor="text1"/>
        </w:rPr>
      </w:pPr>
    </w:p>
    <w:p w14:paraId="4DC6D23E" w14:textId="46C0D102" w:rsidR="00001AB6" w:rsidRPr="001A2766" w:rsidRDefault="00001AB6" w:rsidP="001A2766">
      <w:pPr>
        <w:spacing w:line="360" w:lineRule="auto"/>
        <w:jc w:val="both"/>
        <w:rPr>
          <w:rFonts w:asciiTheme="minorHAnsi" w:hAnsiTheme="minorHAnsi"/>
          <w:color w:val="000000" w:themeColor="text1"/>
        </w:rPr>
      </w:pPr>
    </w:p>
    <w:p w14:paraId="607C780F" w14:textId="2D80C046" w:rsidR="000845C1" w:rsidRPr="001A2766" w:rsidRDefault="000845C1" w:rsidP="001A2766">
      <w:pPr>
        <w:spacing w:line="360" w:lineRule="auto"/>
        <w:jc w:val="both"/>
        <w:rPr>
          <w:rFonts w:asciiTheme="minorHAnsi" w:hAnsiTheme="minorHAnsi"/>
          <w:color w:val="000000" w:themeColor="text1"/>
        </w:rPr>
      </w:pPr>
    </w:p>
    <w:p w14:paraId="3F5D01C4" w14:textId="6E1988DA" w:rsidR="005B0ECB" w:rsidRPr="001A2766" w:rsidRDefault="005B0ECB" w:rsidP="001A2766">
      <w:pPr>
        <w:spacing w:line="360" w:lineRule="auto"/>
        <w:jc w:val="both"/>
        <w:rPr>
          <w:rFonts w:asciiTheme="minorHAnsi" w:hAnsiTheme="minorHAnsi"/>
          <w:color w:val="000000" w:themeColor="text1"/>
        </w:rPr>
      </w:pPr>
    </w:p>
    <w:p w14:paraId="64A40C6D" w14:textId="047DADE8" w:rsidR="005B0ECB" w:rsidRPr="001A2766" w:rsidRDefault="005B0ECB" w:rsidP="001A2766">
      <w:pPr>
        <w:spacing w:line="360" w:lineRule="auto"/>
        <w:jc w:val="both"/>
        <w:rPr>
          <w:rFonts w:asciiTheme="minorHAnsi" w:hAnsiTheme="minorHAnsi"/>
          <w:color w:val="000000" w:themeColor="text1"/>
        </w:rPr>
      </w:pPr>
    </w:p>
    <w:p w14:paraId="64855DDE" w14:textId="70A9D2CE" w:rsidR="005B0ECB" w:rsidRPr="001A2766" w:rsidRDefault="0080159D" w:rsidP="001A2766">
      <w:pPr>
        <w:spacing w:line="360" w:lineRule="auto"/>
        <w:jc w:val="both"/>
        <w:rPr>
          <w:rFonts w:asciiTheme="minorHAnsi" w:hAnsiTheme="minorHAnsi"/>
          <w:color w:val="000000" w:themeColor="text1"/>
        </w:rPr>
      </w:pPr>
      <w:r w:rsidRPr="0080159D">
        <w:rPr>
          <w:rFonts w:asciiTheme="minorHAnsi" w:hAnsiTheme="minorHAnsi"/>
          <w:noProof/>
          <w:color w:val="000000" w:themeColor="text1"/>
        </w:rPr>
        <w:object w:dxaOrig="8320" w:dyaOrig="11900" w14:anchorId="1A92B030">
          <v:shape id="_x0000_i1025" type="#_x0000_t75" alt="" style="width:417.25pt;height:596.2pt;mso-width-percent:0;mso-height-percent:0;mso-width-percent:0;mso-height-percent:0" o:ole="">
            <v:imagedata r:id="rId45" o:title=""/>
          </v:shape>
          <o:OLEObject Type="Embed" ProgID="Unknown" ShapeID="_x0000_i1025" DrawAspect="Content" ObjectID="_1671304082" r:id="rId46"/>
        </w:object>
      </w:r>
    </w:p>
    <w:p w14:paraId="1C009210" w14:textId="5CF032DF" w:rsidR="005B0ECB" w:rsidRPr="001A2766" w:rsidRDefault="005B0ECB" w:rsidP="001A2766">
      <w:pPr>
        <w:spacing w:line="360" w:lineRule="auto"/>
        <w:jc w:val="both"/>
        <w:rPr>
          <w:rFonts w:asciiTheme="minorHAnsi" w:hAnsiTheme="minorHAnsi"/>
          <w:color w:val="000000" w:themeColor="text1"/>
        </w:rPr>
      </w:pPr>
    </w:p>
    <w:p w14:paraId="05DC84A9" w14:textId="77D9ED3B" w:rsidR="005B0ECB" w:rsidRPr="001A2766" w:rsidRDefault="005B0ECB" w:rsidP="001A2766">
      <w:pPr>
        <w:spacing w:line="360" w:lineRule="auto"/>
        <w:jc w:val="both"/>
        <w:rPr>
          <w:rFonts w:asciiTheme="minorHAnsi" w:hAnsiTheme="minorHAnsi"/>
          <w:color w:val="000000" w:themeColor="text1"/>
        </w:rPr>
      </w:pPr>
    </w:p>
    <w:p w14:paraId="7E6EE638" w14:textId="7F82E0DC" w:rsidR="005B0ECB" w:rsidRPr="001A2766" w:rsidRDefault="005B0ECB" w:rsidP="001A2766">
      <w:pPr>
        <w:spacing w:line="360" w:lineRule="auto"/>
        <w:jc w:val="both"/>
        <w:rPr>
          <w:rFonts w:asciiTheme="minorHAnsi" w:hAnsiTheme="minorHAnsi"/>
          <w:color w:val="000000" w:themeColor="text1"/>
        </w:rPr>
      </w:pPr>
    </w:p>
    <w:p w14:paraId="5AF95520" w14:textId="116FD578" w:rsidR="005B0ECB" w:rsidRPr="001A2766" w:rsidRDefault="004958BF" w:rsidP="001A2766">
      <w:pPr>
        <w:spacing w:line="360" w:lineRule="auto"/>
        <w:jc w:val="both"/>
        <w:rPr>
          <w:rFonts w:asciiTheme="minorHAnsi" w:hAnsiTheme="minorHAnsi"/>
          <w:color w:val="000000" w:themeColor="text1"/>
        </w:rPr>
      </w:pPr>
      <w:r w:rsidRPr="001A2766">
        <w:rPr>
          <w:rFonts w:asciiTheme="minorHAnsi" w:hAnsiTheme="minorHAnsi"/>
          <w:color w:val="000000" w:themeColor="text1"/>
          <w:highlight w:val="red"/>
        </w:rPr>
        <w:t>Fig…</w:t>
      </w:r>
      <w:proofErr w:type="spellStart"/>
      <w:r w:rsidRPr="001A2766">
        <w:rPr>
          <w:rFonts w:asciiTheme="minorHAnsi" w:hAnsiTheme="minorHAnsi"/>
          <w:color w:val="000000" w:themeColor="text1"/>
          <w:highlight w:val="red"/>
        </w:rPr>
        <w:t>Piog</w:t>
      </w:r>
      <w:proofErr w:type="spellEnd"/>
      <w:r w:rsidRPr="001A2766">
        <w:rPr>
          <w:rFonts w:asciiTheme="minorHAnsi" w:hAnsiTheme="minorHAnsi"/>
          <w:color w:val="000000" w:themeColor="text1"/>
          <w:highlight w:val="red"/>
        </w:rPr>
        <w:t xml:space="preserve"> standard stacked with… Add axes labels.. ADD new fig</w:t>
      </w:r>
      <w:r w:rsidRPr="001A2766">
        <w:rPr>
          <w:rFonts w:asciiTheme="minorHAnsi" w:hAnsiTheme="minorHAnsi"/>
          <w:color w:val="000000" w:themeColor="text1"/>
        </w:rPr>
        <w:t xml:space="preserve">…. </w:t>
      </w:r>
    </w:p>
    <w:p w14:paraId="7E8CB23D" w14:textId="769ED601" w:rsidR="005B0ECB" w:rsidRPr="001A2766" w:rsidRDefault="005B0ECB" w:rsidP="001A2766">
      <w:pPr>
        <w:spacing w:line="360" w:lineRule="auto"/>
        <w:jc w:val="both"/>
        <w:rPr>
          <w:rFonts w:asciiTheme="minorHAnsi" w:hAnsiTheme="minorHAnsi"/>
          <w:color w:val="000000" w:themeColor="text1"/>
        </w:rPr>
      </w:pPr>
    </w:p>
    <w:p w14:paraId="4684CA57" w14:textId="6F534DAF" w:rsidR="005B0ECB" w:rsidRPr="001A2766" w:rsidRDefault="005B0ECB" w:rsidP="001A2766">
      <w:pPr>
        <w:spacing w:line="360" w:lineRule="auto"/>
        <w:jc w:val="both"/>
        <w:rPr>
          <w:rFonts w:asciiTheme="minorHAnsi" w:hAnsiTheme="minorHAnsi"/>
          <w:color w:val="000000" w:themeColor="text1"/>
        </w:rPr>
      </w:pPr>
    </w:p>
    <w:p w14:paraId="69D829DC" w14:textId="07C5797A" w:rsidR="005B0ECB" w:rsidRPr="001A2766" w:rsidRDefault="005B0ECB" w:rsidP="001A2766">
      <w:pPr>
        <w:spacing w:line="360" w:lineRule="auto"/>
        <w:jc w:val="both"/>
        <w:rPr>
          <w:rFonts w:asciiTheme="minorHAnsi" w:hAnsiTheme="minorHAnsi"/>
          <w:color w:val="000000" w:themeColor="text1"/>
        </w:rPr>
      </w:pPr>
    </w:p>
    <w:p w14:paraId="10CF1D22" w14:textId="7B4FCDC1" w:rsidR="005B0ECB" w:rsidRPr="001A2766" w:rsidRDefault="00513066" w:rsidP="001A2766">
      <w:pPr>
        <w:spacing w:line="360" w:lineRule="auto"/>
        <w:jc w:val="both"/>
        <w:rPr>
          <w:rFonts w:asciiTheme="minorHAnsi" w:hAnsiTheme="minorHAnsi"/>
          <w:color w:val="000000" w:themeColor="text1"/>
        </w:rPr>
      </w:pPr>
      <w:r w:rsidRPr="001A2766">
        <w:rPr>
          <w:rFonts w:asciiTheme="minorHAnsi" w:hAnsiTheme="minorHAnsi"/>
          <w:noProof/>
          <w:color w:val="000000" w:themeColor="text1"/>
        </w:rPr>
        <mc:AlternateContent>
          <mc:Choice Requires="wps">
            <w:drawing>
              <wp:anchor distT="0" distB="0" distL="114300" distR="114300" simplePos="0" relativeHeight="251705344" behindDoc="0" locked="0" layoutInCell="1" allowOverlap="1" wp14:anchorId="5C5A5A11" wp14:editId="7D5DAA47">
                <wp:simplePos x="0" y="0"/>
                <wp:positionH relativeFrom="column">
                  <wp:posOffset>3242310</wp:posOffset>
                </wp:positionH>
                <wp:positionV relativeFrom="paragraph">
                  <wp:posOffset>465455</wp:posOffset>
                </wp:positionV>
                <wp:extent cx="3131948" cy="369332"/>
                <wp:effectExtent l="0" t="0" r="0" b="0"/>
                <wp:wrapNone/>
                <wp:docPr id="1947846269" name="Rectangle 10"/>
                <wp:cNvGraphicFramePr/>
                <a:graphic xmlns:a="http://schemas.openxmlformats.org/drawingml/2006/main">
                  <a:graphicData uri="http://schemas.microsoft.com/office/word/2010/wordprocessingShape">
                    <wps:wsp>
                      <wps:cNvSpPr/>
                      <wps:spPr>
                        <a:xfrm>
                          <a:off x="0" y="0"/>
                          <a:ext cx="3131948" cy="369332"/>
                        </a:xfrm>
                        <a:prstGeom prst="rect">
                          <a:avLst/>
                        </a:prstGeom>
                      </wps:spPr>
                      <wps:txbx>
                        <w:txbxContent>
                          <w:p w14:paraId="32641919" w14:textId="77777777" w:rsidR="001A2766" w:rsidRDefault="001A2766" w:rsidP="005B0ECB">
                            <w:proofErr w:type="spellStart"/>
                            <w:r>
                              <w:rPr>
                                <w:rFonts w:asciiTheme="minorHAnsi" w:hAnsi="Calibri" w:cstheme="minorBidi"/>
                                <w:color w:val="000000" w:themeColor="text1"/>
                                <w:kern w:val="24"/>
                                <w:sz w:val="36"/>
                                <w:szCs w:val="36"/>
                                <w:lang w:val="en-US"/>
                              </w:rPr>
                              <w:t>Piog</w:t>
                            </w:r>
                            <w:proofErr w:type="spellEnd"/>
                            <w:r>
                              <w:rPr>
                                <w:rFonts w:asciiTheme="minorHAnsi" w:hAnsi="Calibri" w:cstheme="minorBidi"/>
                                <w:color w:val="000000" w:themeColor="text1"/>
                                <w:kern w:val="24"/>
                                <w:sz w:val="36"/>
                                <w:szCs w:val="36"/>
                                <w:lang w:val="en-US"/>
                              </w:rPr>
                              <w:t xml:space="preserve"> m/z 373.13 </w:t>
                            </w:r>
                            <w:proofErr w:type="spellStart"/>
                            <w:r>
                              <w:rPr>
                                <w:rFonts w:asciiTheme="minorHAnsi" w:hAnsi="Calibri" w:cstheme="minorBidi"/>
                                <w:color w:val="000000" w:themeColor="text1"/>
                                <w:kern w:val="24"/>
                                <w:sz w:val="36"/>
                                <w:szCs w:val="36"/>
                                <w:lang w:val="en-US"/>
                              </w:rPr>
                              <w:t>hcd</w:t>
                            </w:r>
                            <w:proofErr w:type="spellEnd"/>
                            <w:r>
                              <w:rPr>
                                <w:rFonts w:asciiTheme="minorHAnsi" w:hAnsi="Calibri" w:cstheme="minorBidi"/>
                                <w:color w:val="000000" w:themeColor="text1"/>
                                <w:kern w:val="24"/>
                                <w:sz w:val="36"/>
                                <w:szCs w:val="36"/>
                                <w:lang w:val="en-US"/>
                              </w:rPr>
                              <w:t xml:space="preserve"> 75 RT 6.01</w:t>
                            </w:r>
                          </w:p>
                        </w:txbxContent>
                      </wps:txbx>
                      <wps:bodyPr wrap="none">
                        <a:spAutoFit/>
                      </wps:bodyPr>
                    </wps:wsp>
                  </a:graphicData>
                </a:graphic>
              </wp:anchor>
            </w:drawing>
          </mc:Choice>
          <mc:Fallback>
            <w:pict>
              <v:rect w14:anchorId="5C5A5A11" id="Rectangle 10" o:spid="_x0000_s1096" style="position:absolute;left:0;text-align:left;margin-left:255.3pt;margin-top:36.65pt;width:246.6pt;height:29.1pt;z-index:25170534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" filled="f" stroked="f">
                <v:textbox style="mso-fit-shape-to-text:t">
                  <w:txbxContent>
                    <w:p w14:paraId="32641919" w14:textId="77777777" w:rsidR="001A2766" w:rsidRDefault="001A2766" w:rsidP="005B0ECB">
                      <w:proofErr w:type="spellStart"/>
                      <w:r>
                        <w:rPr>
                          <w:rFonts w:asciiTheme="minorHAnsi" w:hAnsi="Calibri" w:cstheme="minorBidi"/>
                          <w:color w:val="000000" w:themeColor="text1"/>
                          <w:kern w:val="24"/>
                          <w:sz w:val="36"/>
                          <w:szCs w:val="36"/>
                          <w:lang w:val="en-US"/>
                        </w:rPr>
                        <w:t>Piog</w:t>
                      </w:r>
                      <w:proofErr w:type="spellEnd"/>
                      <w:r>
                        <w:rPr>
                          <w:rFonts w:asciiTheme="minorHAnsi" w:hAnsi="Calibri" w:cstheme="minorBidi"/>
                          <w:color w:val="000000" w:themeColor="text1"/>
                          <w:kern w:val="24"/>
                          <w:sz w:val="36"/>
                          <w:szCs w:val="36"/>
                          <w:lang w:val="en-US"/>
                        </w:rPr>
                        <w:t xml:space="preserve"> m/z 373.13 </w:t>
                      </w:r>
                      <w:proofErr w:type="spellStart"/>
                      <w:r>
                        <w:rPr>
                          <w:rFonts w:asciiTheme="minorHAnsi" w:hAnsi="Calibri" w:cstheme="minorBidi"/>
                          <w:color w:val="000000" w:themeColor="text1"/>
                          <w:kern w:val="24"/>
                          <w:sz w:val="36"/>
                          <w:szCs w:val="36"/>
                          <w:lang w:val="en-US"/>
                        </w:rPr>
                        <w:t>hcd</w:t>
                      </w:r>
                      <w:proofErr w:type="spellEnd"/>
                      <w:r>
                        <w:rPr>
                          <w:rFonts w:asciiTheme="minorHAnsi" w:hAnsi="Calibri" w:cstheme="minorBidi"/>
                          <w:color w:val="000000" w:themeColor="text1"/>
                          <w:kern w:val="24"/>
                          <w:sz w:val="36"/>
                          <w:szCs w:val="36"/>
                          <w:lang w:val="en-US"/>
                        </w:rPr>
                        <w:t xml:space="preserve"> 75 RT 6.01</w:t>
                      </w:r>
                    </w:p>
                  </w:txbxContent>
                </v:textbox>
              </v:rect>
            </w:pict>
          </mc:Fallback>
        </mc:AlternateContent>
      </w:r>
      <w:r w:rsidRPr="001A2766">
        <w:rPr>
          <w:rFonts w:asciiTheme="minorHAnsi" w:hAnsiTheme="minorHAnsi"/>
          <w:noProof/>
          <w:color w:val="000000" w:themeColor="text1"/>
        </w:rPr>
        <w:drawing>
          <wp:anchor distT="0" distB="0" distL="114300" distR="114300" simplePos="0" relativeHeight="251703296" behindDoc="0" locked="0" layoutInCell="1" allowOverlap="1" wp14:anchorId="3CBAC815" wp14:editId="0D5A4E52">
            <wp:simplePos x="0" y="0"/>
            <wp:positionH relativeFrom="column">
              <wp:posOffset>1953629</wp:posOffset>
            </wp:positionH>
            <wp:positionV relativeFrom="paragraph">
              <wp:posOffset>3582670</wp:posOffset>
            </wp:positionV>
            <wp:extent cx="1225141" cy="945722"/>
            <wp:effectExtent l="0" t="0" r="0" b="0"/>
            <wp:wrapNone/>
            <wp:docPr id="65" name="Picture 8">
              <a:extLst xmlns:a="http://schemas.openxmlformats.org/drawingml/2006/main">
                <a:ext uri="{FF2B5EF4-FFF2-40B4-BE49-F238E27FC236}">
                  <a16:creationId xmlns:a16="http://schemas.microsoft.com/office/drawing/2014/main" id="{594C901C-9B62-304A-92D9-14F1360A606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594C901C-9B62-304A-92D9-14F1360A6068}"/>
                        </a:ext>
                      </a:extLst>
                    </pic:cNvPr>
                    <pic:cNvPicPr>
                      <a:picLocks noChangeAspect="1"/>
                    </pic:cNvPicPr>
                  </pic:nvPicPr>
                  <pic:blipFill>
                    <a:blip r:embed="rId47"/>
                    <a:stretch>
                      <a:fillRect/>
                    </a:stretch>
                  </pic:blipFill>
                  <pic:spPr>
                    <a:xfrm>
                      <a:off x="0" y="0"/>
                      <a:ext cx="1225141" cy="945722"/>
                    </a:xfrm>
                    <a:prstGeom prst="rect">
                      <a:avLst/>
                    </a:prstGeom>
                  </pic:spPr>
                </pic:pic>
              </a:graphicData>
            </a:graphic>
          </wp:anchor>
        </w:drawing>
      </w:r>
    </w:p>
    <w:p w14:paraId="5E0E2169" w14:textId="7A65E58F" w:rsidR="000845C1" w:rsidRPr="001A2766" w:rsidRDefault="000806B5" w:rsidP="001A2766">
      <w:pPr>
        <w:spacing w:line="360" w:lineRule="auto"/>
        <w:jc w:val="both"/>
        <w:rPr>
          <w:rFonts w:asciiTheme="minorHAnsi" w:hAnsiTheme="minorHAnsi"/>
          <w:color w:val="000000" w:themeColor="text1"/>
        </w:rPr>
      </w:pPr>
      <w:r w:rsidRPr="001A2766">
        <w:rPr>
          <w:rFonts w:asciiTheme="minorHAnsi" w:hAnsiTheme="minorHAnsi"/>
          <w:noProof/>
          <w:color w:val="000000" w:themeColor="text1"/>
        </w:rPr>
        <w:drawing>
          <wp:anchor distT="0" distB="0" distL="114300" distR="114300" simplePos="0" relativeHeight="251702272" behindDoc="0" locked="0" layoutInCell="1" allowOverlap="1" wp14:anchorId="70D07305" wp14:editId="5C7B6240">
            <wp:simplePos x="0" y="0"/>
            <wp:positionH relativeFrom="column">
              <wp:posOffset>2209159</wp:posOffset>
            </wp:positionH>
            <wp:positionV relativeFrom="paragraph">
              <wp:posOffset>1221520</wp:posOffset>
            </wp:positionV>
            <wp:extent cx="2838856" cy="850006"/>
            <wp:effectExtent l="0" t="0" r="0" b="1270"/>
            <wp:wrapNone/>
            <wp:docPr id="1947846271" name="Picture 7">
              <a:extLst xmlns:a="http://schemas.openxmlformats.org/drawingml/2006/main">
                <a:ext uri="{FF2B5EF4-FFF2-40B4-BE49-F238E27FC236}">
                  <a16:creationId xmlns:a16="http://schemas.microsoft.com/office/drawing/2014/main" id="{D5B30C32-AE4E-6244-98EE-5205B6F3FA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D5B30C32-AE4E-6244-98EE-5205B6F3FAA1}"/>
                        </a:ext>
                      </a:extLst>
                    </pic:cNvPr>
                    <pic:cNvPicPr>
                      <a:picLocks noChangeAspect="1"/>
                    </pic:cNvPicPr>
                  </pic:nvPicPr>
                  <pic:blipFill>
                    <a:blip r:embed="rId48"/>
                    <a:stretch>
                      <a:fillRect/>
                    </a:stretch>
                  </pic:blipFill>
                  <pic:spPr>
                    <a:xfrm>
                      <a:off x="0" y="0"/>
                      <a:ext cx="2838856" cy="850006"/>
                    </a:xfrm>
                    <a:prstGeom prst="rect">
                      <a:avLst/>
                    </a:prstGeom>
                  </pic:spPr>
                </pic:pic>
              </a:graphicData>
            </a:graphic>
          </wp:anchor>
        </w:drawing>
      </w:r>
      <w:r w:rsidRPr="001A2766">
        <w:rPr>
          <w:rFonts w:asciiTheme="minorHAnsi" w:hAnsiTheme="minorHAnsi"/>
          <w:noProof/>
          <w:color w:val="000000" w:themeColor="text1"/>
        </w:rPr>
        <mc:AlternateContent>
          <mc:Choice Requires="wps">
            <w:drawing>
              <wp:anchor distT="0" distB="0" distL="114300" distR="114300" simplePos="0" relativeHeight="251723776" behindDoc="0" locked="0" layoutInCell="1" allowOverlap="1" wp14:anchorId="0EB957AB" wp14:editId="04750F84">
                <wp:simplePos x="0" y="0"/>
                <wp:positionH relativeFrom="column">
                  <wp:posOffset>1809115</wp:posOffset>
                </wp:positionH>
                <wp:positionV relativeFrom="paragraph">
                  <wp:posOffset>3975113</wp:posOffset>
                </wp:positionV>
                <wp:extent cx="354564" cy="261258"/>
                <wp:effectExtent l="25400" t="0" r="13970" b="31115"/>
                <wp:wrapNone/>
                <wp:docPr id="75" name="Straight Arrow Connector 75"/>
                <wp:cNvGraphicFramePr/>
                <a:graphic xmlns:a="http://schemas.openxmlformats.org/drawingml/2006/main">
                  <a:graphicData uri="http://schemas.microsoft.com/office/word/2010/wordprocessingShape">
                    <wps:wsp>
                      <wps:cNvCnPr/>
                      <wps:spPr>
                        <a:xfrm flipH="1">
                          <a:off x="0" y="0"/>
                          <a:ext cx="354564" cy="26125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ECDF01D" id="Straight Arrow Connector 75" o:spid="_x0000_s1026" type="#_x0000_t32" style="position:absolute;margin-left:142.45pt;margin-top:313pt;width:27.9pt;height:20.55pt;flip:x;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" strokecolor="black [3200]" strokeweight=".5pt">
                <v:stroke endarrow="block" joinstyle="miter"/>
              </v:shape>
            </w:pict>
          </mc:Fallback>
        </mc:AlternateContent>
      </w:r>
      <w:r w:rsidRPr="001A2766">
        <w:rPr>
          <w:rFonts w:asciiTheme="minorHAnsi" w:hAnsiTheme="minorHAnsi"/>
          <w:noProof/>
          <w:color w:val="000000" w:themeColor="text1"/>
        </w:rPr>
        <mc:AlternateContent>
          <mc:Choice Requires="wps">
            <w:drawing>
              <wp:anchor distT="0" distB="0" distL="114300" distR="114300" simplePos="0" relativeHeight="251725824" behindDoc="0" locked="0" layoutInCell="1" allowOverlap="1" wp14:anchorId="5C64423E" wp14:editId="19E0DB66">
                <wp:simplePos x="0" y="0"/>
                <wp:positionH relativeFrom="column">
                  <wp:posOffset>4728846</wp:posOffset>
                </wp:positionH>
                <wp:positionV relativeFrom="paragraph">
                  <wp:posOffset>1898170</wp:posOffset>
                </wp:positionV>
                <wp:extent cx="317241" cy="363894"/>
                <wp:effectExtent l="0" t="0" r="51435" b="42545"/>
                <wp:wrapNone/>
                <wp:docPr id="76" name="Straight Arrow Connector 76"/>
                <wp:cNvGraphicFramePr/>
                <a:graphic xmlns:a="http://schemas.openxmlformats.org/drawingml/2006/main">
                  <a:graphicData uri="http://schemas.microsoft.com/office/word/2010/wordprocessingShape">
                    <wps:wsp>
                      <wps:cNvCnPr/>
                      <wps:spPr>
                        <a:xfrm>
                          <a:off x="0" y="0"/>
                          <a:ext cx="317241" cy="36389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6DDE78F" id="Straight Arrow Connector 76" o:spid="_x0000_s1026" type="#_x0000_t32" style="position:absolute;margin-left:372.35pt;margin-top:149.45pt;width:25pt;height:28.65pt;z-index:251725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" strokecolor="black [3200]" strokeweight=".5pt">
                <v:stroke endarrow="block" joinstyle="miter"/>
              </v:shape>
            </w:pict>
          </mc:Fallback>
        </mc:AlternateContent>
      </w:r>
      <w:r w:rsidRPr="001A2766">
        <w:rPr>
          <w:rFonts w:asciiTheme="minorHAnsi" w:hAnsiTheme="minorHAnsi"/>
          <w:noProof/>
          <w:color w:val="000000" w:themeColor="text1"/>
        </w:rPr>
        <mc:AlternateContent>
          <mc:Choice Requires="wps">
            <w:drawing>
              <wp:anchor distT="0" distB="0" distL="114300" distR="114300" simplePos="0" relativeHeight="251721728" behindDoc="0" locked="0" layoutInCell="1" allowOverlap="1" wp14:anchorId="6D267CD9" wp14:editId="624DA47B">
                <wp:simplePos x="0" y="0"/>
                <wp:positionH relativeFrom="column">
                  <wp:posOffset>1147665</wp:posOffset>
                </wp:positionH>
                <wp:positionV relativeFrom="paragraph">
                  <wp:posOffset>2641341</wp:posOffset>
                </wp:positionV>
                <wp:extent cx="317241" cy="363894"/>
                <wp:effectExtent l="0" t="0" r="51435" b="42545"/>
                <wp:wrapNone/>
                <wp:docPr id="74" name="Straight Arrow Connector 74"/>
                <wp:cNvGraphicFramePr/>
                <a:graphic xmlns:a="http://schemas.openxmlformats.org/drawingml/2006/main">
                  <a:graphicData uri="http://schemas.microsoft.com/office/word/2010/wordprocessingShape">
                    <wps:wsp>
                      <wps:cNvCnPr/>
                      <wps:spPr>
                        <a:xfrm>
                          <a:off x="0" y="0"/>
                          <a:ext cx="317241" cy="36389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E4C95E6" id="Straight Arrow Connector 74" o:spid="_x0000_s1026" type="#_x0000_t32" style="position:absolute;margin-left:90.35pt;margin-top:208pt;width:25pt;height:28.65pt;z-index:2517217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" strokecolor="black [3200]" strokeweight=".5pt">
                <v:stroke endarrow="block" joinstyle="miter"/>
              </v:shape>
            </w:pict>
          </mc:Fallback>
        </mc:AlternateContent>
      </w:r>
      <w:r w:rsidRPr="001A2766">
        <w:rPr>
          <w:rFonts w:asciiTheme="minorHAnsi" w:hAnsiTheme="minorHAnsi"/>
          <w:noProof/>
          <w:color w:val="000000" w:themeColor="text1"/>
        </w:rPr>
        <w:drawing>
          <wp:anchor distT="0" distB="0" distL="114300" distR="114300" simplePos="0" relativeHeight="251704320" behindDoc="0" locked="0" layoutInCell="1" allowOverlap="1" wp14:anchorId="1C98D273" wp14:editId="57ABE703">
            <wp:simplePos x="0" y="0"/>
            <wp:positionH relativeFrom="column">
              <wp:posOffset>637237</wp:posOffset>
            </wp:positionH>
            <wp:positionV relativeFrom="paragraph">
              <wp:posOffset>2072172</wp:posOffset>
            </wp:positionV>
            <wp:extent cx="907912" cy="849959"/>
            <wp:effectExtent l="0" t="0" r="0" b="1270"/>
            <wp:wrapNone/>
            <wp:docPr id="66" name="Picture 9">
              <a:extLst xmlns:a="http://schemas.openxmlformats.org/drawingml/2006/main">
                <a:ext uri="{FF2B5EF4-FFF2-40B4-BE49-F238E27FC236}">
                  <a16:creationId xmlns:a16="http://schemas.microsoft.com/office/drawing/2014/main" id="{1D55181E-FC27-EE4E-868C-88C084F2340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1D55181E-FC27-EE4E-868C-88C084F23405}"/>
                        </a:ext>
                      </a:extLst>
                    </pic:cNvPr>
                    <pic:cNvPicPr>
                      <a:picLocks noChangeAspect="1"/>
                    </pic:cNvPicPr>
                  </pic:nvPicPr>
                  <pic:blipFill>
                    <a:blip r:embed="rId49"/>
                    <a:stretch>
                      <a:fillRect/>
                    </a:stretch>
                  </pic:blipFill>
                  <pic:spPr>
                    <a:xfrm>
                      <a:off x="0" y="0"/>
                      <a:ext cx="910796" cy="852659"/>
                    </a:xfrm>
                    <a:prstGeom prst="rect">
                      <a:avLst/>
                    </a:prstGeom>
                  </pic:spPr>
                </pic:pic>
              </a:graphicData>
            </a:graphic>
            <wp14:sizeRelH relativeFrom="margin">
              <wp14:pctWidth>0</wp14:pctWidth>
            </wp14:sizeRelH>
            <wp14:sizeRelV relativeFrom="margin">
              <wp14:pctHeight>0</wp14:pctHeight>
            </wp14:sizeRelV>
          </wp:anchor>
        </w:drawing>
      </w:r>
      <w:r w:rsidRPr="001A2766">
        <w:rPr>
          <w:rFonts w:asciiTheme="minorHAnsi" w:hAnsiTheme="minorHAnsi"/>
          <w:noProof/>
          <w:color w:val="000000" w:themeColor="text1"/>
        </w:rPr>
        <w:drawing>
          <wp:anchor distT="0" distB="0" distL="114300" distR="114300" simplePos="0" relativeHeight="251701248" behindDoc="0" locked="0" layoutInCell="1" allowOverlap="1" wp14:anchorId="1314929D" wp14:editId="78CA403E">
            <wp:simplePos x="0" y="0"/>
            <wp:positionH relativeFrom="column">
              <wp:posOffset>55245</wp:posOffset>
            </wp:positionH>
            <wp:positionV relativeFrom="paragraph">
              <wp:posOffset>175493</wp:posOffset>
            </wp:positionV>
            <wp:extent cx="5727700" cy="5669915"/>
            <wp:effectExtent l="0" t="0" r="0" b="0"/>
            <wp:wrapTopAndBottom/>
            <wp:docPr id="1947846270" name="Picture 6">
              <a:extLst xmlns:a="http://schemas.openxmlformats.org/drawingml/2006/main">
                <a:ext uri="{FF2B5EF4-FFF2-40B4-BE49-F238E27FC236}">
                  <a16:creationId xmlns:a16="http://schemas.microsoft.com/office/drawing/2014/main" id="{0E5A6200-D5D6-354F-A94B-B87045800C36}"/>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Picture 6">
                      <a:extLst>
                        <a:ext uri="{FF2B5EF4-FFF2-40B4-BE49-F238E27FC236}">
                          <a16:creationId xmlns:a16="http://schemas.microsoft.com/office/drawing/2014/main" id="{0E5A6200-D5D6-354F-A94B-B87045800C36}"/>
                        </a:ext>
                      </a:extLst>
                    </pic:cNvPr>
                    <pic:cNvPicPr>
                      <a:picLocks noGrp="1"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27700" cy="5669915"/>
                    </a:xfrm>
                    <a:prstGeom prst="rect">
                      <a:avLst/>
                    </a:prstGeom>
                    <a:noFill/>
                    <a:ln>
                      <a:noFill/>
                    </a:ln>
                    <a:effectLst/>
                  </pic:spPr>
                </pic:pic>
              </a:graphicData>
            </a:graphic>
            <wp14:sizeRelH relativeFrom="margin">
              <wp14:pctWidth>0</wp14:pctWidth>
            </wp14:sizeRelH>
            <wp14:sizeRelV relativeFrom="margin">
              <wp14:pctHeight>0</wp14:pctHeight>
            </wp14:sizeRelV>
          </wp:anchor>
        </w:drawing>
      </w:r>
    </w:p>
    <w:p w14:paraId="478EF0D4" w14:textId="5B961BA1" w:rsidR="000806B5" w:rsidRPr="001A2766" w:rsidRDefault="000806B5" w:rsidP="001A2766">
      <w:pPr>
        <w:spacing w:line="360" w:lineRule="auto"/>
        <w:jc w:val="both"/>
        <w:rPr>
          <w:rFonts w:asciiTheme="minorHAnsi" w:hAnsiTheme="minorHAnsi"/>
          <w:color w:val="000000" w:themeColor="text1"/>
        </w:rPr>
      </w:pPr>
      <w:r w:rsidRPr="001A2766">
        <w:rPr>
          <w:rFonts w:asciiTheme="minorHAnsi" w:hAnsiTheme="minorHAnsi"/>
          <w:color w:val="000000" w:themeColor="text1"/>
        </w:rPr>
        <w:t xml:space="preserve">Fig… Fragmentation </w:t>
      </w:r>
      <w:r w:rsidRPr="001A2766">
        <w:rPr>
          <w:rFonts w:asciiTheme="minorHAnsi" w:hAnsiTheme="minorHAnsi"/>
          <w:color w:val="000000" w:themeColor="text1"/>
          <w:highlight w:val="yellow"/>
        </w:rPr>
        <w:t>TIC</w:t>
      </w:r>
      <w:r w:rsidRPr="001A2766">
        <w:rPr>
          <w:rFonts w:asciiTheme="minorHAnsi" w:hAnsiTheme="minorHAnsi"/>
          <w:color w:val="000000" w:themeColor="text1"/>
        </w:rPr>
        <w:t xml:space="preserve"> of </w:t>
      </w:r>
      <w:proofErr w:type="spellStart"/>
      <w:r w:rsidRPr="001A2766">
        <w:rPr>
          <w:rFonts w:asciiTheme="minorHAnsi" w:hAnsiTheme="minorHAnsi"/>
          <w:color w:val="000000" w:themeColor="text1"/>
        </w:rPr>
        <w:t>Piog</w:t>
      </w:r>
      <w:proofErr w:type="spellEnd"/>
      <w:r w:rsidRPr="001A2766">
        <w:rPr>
          <w:rFonts w:asciiTheme="minorHAnsi" w:hAnsiTheme="minorHAnsi"/>
          <w:color w:val="000000" w:themeColor="text1"/>
        </w:rPr>
        <w:t xml:space="preserve"> 20 minute timepoint. Fragments of interest are labelled and indicated with an arrow. A +16 molecular ion peak can be seen, which is indicative of a hydroxylation (+OH). The other two labelled fragments of note are helpful in determining which side of the molecule the hydroxylation has occurred. </w:t>
      </w:r>
    </w:p>
    <w:p w14:paraId="1CD954AC" w14:textId="3C09CEB2" w:rsidR="000845C1" w:rsidRPr="001A2766" w:rsidRDefault="000806B5" w:rsidP="001A2766">
      <w:pPr>
        <w:spacing w:line="360" w:lineRule="auto"/>
        <w:jc w:val="both"/>
        <w:rPr>
          <w:rFonts w:asciiTheme="minorHAnsi" w:hAnsiTheme="minorHAnsi"/>
          <w:color w:val="000000" w:themeColor="text1"/>
        </w:rPr>
      </w:pPr>
      <w:r w:rsidRPr="001A2766">
        <w:rPr>
          <w:rFonts w:asciiTheme="minorHAnsi" w:hAnsiTheme="minorHAnsi"/>
          <w:color w:val="000000" w:themeColor="text1"/>
          <w:highlight w:val="yellow"/>
        </w:rPr>
        <w:t>313.15? C</w:t>
      </w:r>
      <w:r w:rsidRPr="001A2766">
        <w:rPr>
          <w:rFonts w:asciiTheme="minorHAnsi" w:hAnsiTheme="minorHAnsi"/>
          <w:color w:val="000000" w:themeColor="text1"/>
          <w:highlight w:val="yellow"/>
          <w:vertAlign w:val="subscript"/>
        </w:rPr>
        <w:t>2</w:t>
      </w:r>
      <w:r w:rsidRPr="001A2766">
        <w:rPr>
          <w:rFonts w:asciiTheme="minorHAnsi" w:hAnsiTheme="minorHAnsi"/>
          <w:color w:val="000000" w:themeColor="text1"/>
          <w:highlight w:val="yellow"/>
        </w:rPr>
        <w:t>? S?</w:t>
      </w:r>
      <w:r w:rsidRPr="001A2766">
        <w:rPr>
          <w:rFonts w:asciiTheme="minorHAnsi" w:hAnsiTheme="minorHAnsi"/>
          <w:color w:val="000000" w:themeColor="text1"/>
        </w:rPr>
        <w:t xml:space="preserve"> </w:t>
      </w:r>
    </w:p>
    <w:p w14:paraId="30D372C0" w14:textId="77777777" w:rsidR="007E3FA4" w:rsidRPr="001A2766" w:rsidRDefault="007E3FA4" w:rsidP="001A2766">
      <w:pPr>
        <w:spacing w:line="360" w:lineRule="auto"/>
        <w:jc w:val="both"/>
        <w:rPr>
          <w:rFonts w:asciiTheme="minorHAnsi" w:hAnsiTheme="minorHAnsi"/>
          <w:color w:val="000000" w:themeColor="text1"/>
        </w:rPr>
      </w:pPr>
    </w:p>
    <w:p w14:paraId="22F71AF7" w14:textId="77777777" w:rsidR="007E3FA4" w:rsidRPr="001A2766" w:rsidRDefault="007E3FA4" w:rsidP="001A2766">
      <w:pPr>
        <w:spacing w:line="360" w:lineRule="auto"/>
        <w:jc w:val="both"/>
        <w:rPr>
          <w:rFonts w:asciiTheme="minorHAnsi" w:hAnsiTheme="minorHAnsi"/>
          <w:color w:val="000000" w:themeColor="text1"/>
        </w:rPr>
      </w:pPr>
    </w:p>
    <w:p w14:paraId="6F6B56F4" w14:textId="77777777" w:rsidR="007E3FA4" w:rsidRPr="001A2766" w:rsidRDefault="007E3FA4" w:rsidP="001A2766">
      <w:pPr>
        <w:spacing w:line="360" w:lineRule="auto"/>
        <w:jc w:val="both"/>
        <w:rPr>
          <w:rFonts w:asciiTheme="minorHAnsi" w:hAnsiTheme="minorHAnsi"/>
          <w:color w:val="000000" w:themeColor="text1"/>
        </w:rPr>
      </w:pPr>
    </w:p>
    <w:p w14:paraId="6E1F016E" w14:textId="45A4F416" w:rsidR="000845C1" w:rsidRPr="001A2766" w:rsidRDefault="000845C1" w:rsidP="001A2766">
      <w:pPr>
        <w:spacing w:line="360" w:lineRule="auto"/>
        <w:jc w:val="both"/>
        <w:rPr>
          <w:rFonts w:asciiTheme="minorHAnsi" w:hAnsiTheme="minorHAnsi"/>
          <w:color w:val="000000" w:themeColor="text1"/>
        </w:rPr>
      </w:pPr>
    </w:p>
    <w:p w14:paraId="39E1B75D" w14:textId="5BB536CE" w:rsidR="007E3FA4" w:rsidRPr="001A2766" w:rsidRDefault="007E3FA4" w:rsidP="001A2766">
      <w:pPr>
        <w:spacing w:line="360" w:lineRule="auto"/>
        <w:jc w:val="both"/>
        <w:rPr>
          <w:rFonts w:asciiTheme="minorHAnsi" w:hAnsiTheme="minorHAnsi"/>
          <w:color w:val="000000" w:themeColor="text1"/>
        </w:rPr>
      </w:pPr>
      <w:r w:rsidRPr="001A2766">
        <w:rPr>
          <w:rFonts w:asciiTheme="minorHAnsi" w:hAnsiTheme="minorHAnsi"/>
          <w:noProof/>
          <w:color w:val="000000" w:themeColor="text1"/>
        </w:rPr>
        <w:drawing>
          <wp:inline distT="0" distB="0" distL="0" distR="0" wp14:anchorId="520460A4" wp14:editId="020F88C8">
            <wp:extent cx="4229100" cy="28448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229100" cy="2844800"/>
                    </a:xfrm>
                    <a:prstGeom prst="rect">
                      <a:avLst/>
                    </a:prstGeom>
                  </pic:spPr>
                </pic:pic>
              </a:graphicData>
            </a:graphic>
          </wp:inline>
        </w:drawing>
      </w:r>
    </w:p>
    <w:p w14:paraId="0EDB2AD9" w14:textId="77777777" w:rsidR="007E3FA4" w:rsidRPr="001A2766" w:rsidRDefault="007E3FA4" w:rsidP="001A2766">
      <w:pPr>
        <w:spacing w:line="360" w:lineRule="auto"/>
        <w:jc w:val="both"/>
        <w:rPr>
          <w:rFonts w:asciiTheme="minorHAnsi" w:hAnsiTheme="minorHAnsi"/>
          <w:color w:val="000000" w:themeColor="text1"/>
        </w:rPr>
      </w:pPr>
    </w:p>
    <w:p w14:paraId="024A5394" w14:textId="1475950C" w:rsidR="007E3FA4" w:rsidRPr="001A2766" w:rsidRDefault="007E3FA4" w:rsidP="001A2766">
      <w:pPr>
        <w:spacing w:line="360" w:lineRule="auto"/>
        <w:jc w:val="both"/>
        <w:rPr>
          <w:rFonts w:asciiTheme="minorHAnsi" w:hAnsiTheme="minorHAnsi"/>
          <w:color w:val="000000" w:themeColor="text1"/>
        </w:rPr>
      </w:pPr>
    </w:p>
    <w:p w14:paraId="3B6B53FA" w14:textId="77777777" w:rsidR="007E3FA4" w:rsidRPr="001A2766" w:rsidRDefault="007E3FA4" w:rsidP="001A2766">
      <w:pPr>
        <w:spacing w:line="360" w:lineRule="auto"/>
        <w:jc w:val="both"/>
        <w:rPr>
          <w:rFonts w:asciiTheme="minorHAnsi" w:hAnsiTheme="minorHAnsi"/>
          <w:color w:val="000000" w:themeColor="text1"/>
        </w:rPr>
      </w:pPr>
    </w:p>
    <w:p w14:paraId="4317F43E" w14:textId="77777777" w:rsidR="007E3FA4" w:rsidRPr="001A2766" w:rsidRDefault="007E3FA4" w:rsidP="001A2766">
      <w:pPr>
        <w:spacing w:line="360" w:lineRule="auto"/>
        <w:jc w:val="both"/>
        <w:rPr>
          <w:rFonts w:asciiTheme="minorHAnsi" w:hAnsiTheme="minorHAnsi"/>
          <w:color w:val="000000" w:themeColor="text1"/>
        </w:rPr>
      </w:pPr>
    </w:p>
    <w:p w14:paraId="25E8B392" w14:textId="785DDE4C" w:rsidR="005B0ECB" w:rsidRPr="001A2766" w:rsidRDefault="000845C1" w:rsidP="001A2766">
      <w:pPr>
        <w:spacing w:line="360" w:lineRule="auto"/>
        <w:jc w:val="both"/>
        <w:rPr>
          <w:rFonts w:asciiTheme="minorHAnsi" w:hAnsiTheme="minorHAnsi"/>
          <w:color w:val="000000" w:themeColor="text1"/>
        </w:rPr>
      </w:pPr>
      <w:r w:rsidRPr="001A2766">
        <w:rPr>
          <w:rFonts w:asciiTheme="minorHAnsi" w:hAnsiTheme="minorHAnsi"/>
          <w:color w:val="000000" w:themeColor="text1"/>
        </w:rPr>
        <w:t xml:space="preserve">Fig… Proposed fragmentation of PIOG and hypothesized metabolite </w:t>
      </w:r>
      <w:r w:rsidR="007E3FA4" w:rsidRPr="001A2766">
        <w:rPr>
          <w:rFonts w:asciiTheme="minorHAnsi" w:hAnsiTheme="minorHAnsi"/>
          <w:color w:val="000000" w:themeColor="text1"/>
        </w:rPr>
        <w:t>P</w:t>
      </w:r>
      <w:r w:rsidRPr="001A2766">
        <w:rPr>
          <w:rFonts w:asciiTheme="minorHAnsi" w:hAnsiTheme="minorHAnsi"/>
          <w:color w:val="000000" w:themeColor="text1"/>
        </w:rPr>
        <w:t xml:space="preserve">M1. </w:t>
      </w:r>
    </w:p>
    <w:p w14:paraId="3636209C" w14:textId="77777777" w:rsidR="005B0ECB" w:rsidRPr="001A2766" w:rsidRDefault="005B0ECB" w:rsidP="001A2766">
      <w:pPr>
        <w:spacing w:line="360" w:lineRule="auto"/>
        <w:jc w:val="both"/>
        <w:rPr>
          <w:rFonts w:asciiTheme="minorHAnsi" w:hAnsiTheme="minorHAnsi"/>
          <w:color w:val="000000" w:themeColor="text1"/>
        </w:rPr>
      </w:pPr>
    </w:p>
    <w:p w14:paraId="3A27D1C0" w14:textId="77777777" w:rsidR="005B0ECB" w:rsidRPr="001A2766" w:rsidRDefault="005B0ECB" w:rsidP="001A2766">
      <w:pPr>
        <w:spacing w:line="360" w:lineRule="auto"/>
        <w:jc w:val="both"/>
        <w:rPr>
          <w:rFonts w:asciiTheme="minorHAnsi" w:hAnsiTheme="minorHAnsi"/>
          <w:color w:val="000000" w:themeColor="text1"/>
        </w:rPr>
      </w:pPr>
    </w:p>
    <w:p w14:paraId="7B9828C1" w14:textId="12617F44" w:rsidR="00CA6722" w:rsidRPr="001A2766" w:rsidRDefault="000845C1" w:rsidP="001A2766">
      <w:pPr>
        <w:spacing w:line="360" w:lineRule="auto"/>
        <w:jc w:val="both"/>
        <w:rPr>
          <w:rFonts w:asciiTheme="minorHAnsi" w:hAnsiTheme="minorHAnsi"/>
          <w:color w:val="000000" w:themeColor="text1"/>
        </w:rPr>
      </w:pPr>
      <w:r w:rsidRPr="001A2766">
        <w:rPr>
          <w:rFonts w:asciiTheme="minorHAnsi" w:hAnsiTheme="minorHAnsi"/>
          <w:color w:val="000000" w:themeColor="text1"/>
        </w:rPr>
        <w:t>The site of hydroxylation was thought to have been on the aromatic ring due to previous work</w:t>
      </w:r>
      <w:r w:rsidR="000806B5" w:rsidRPr="001A2766">
        <w:rPr>
          <w:rFonts w:asciiTheme="minorHAnsi" w:hAnsiTheme="minorHAnsi"/>
          <w:color w:val="000000" w:themeColor="text1"/>
        </w:rPr>
        <w:t xml:space="preserve"> on pioglitazone and YASARA docking simulations</w:t>
      </w:r>
      <w:r w:rsidRPr="001A2766">
        <w:rPr>
          <w:rFonts w:asciiTheme="minorHAnsi" w:hAnsiTheme="minorHAnsi"/>
          <w:color w:val="000000" w:themeColor="text1"/>
        </w:rPr>
        <w:t>.</w:t>
      </w:r>
      <w:r w:rsidR="000806B5" w:rsidRPr="001A2766">
        <w:rPr>
          <w:rFonts w:asciiTheme="minorHAnsi" w:hAnsiTheme="minorHAnsi"/>
          <w:color w:val="000000" w:themeColor="text1"/>
        </w:rPr>
        <w:t xml:space="preserve"> The </w:t>
      </w:r>
      <w:r w:rsidR="005B0ECB" w:rsidRPr="001A2766">
        <w:rPr>
          <w:rFonts w:asciiTheme="minorHAnsi" w:hAnsiTheme="minorHAnsi"/>
          <w:color w:val="000000" w:themeColor="text1"/>
        </w:rPr>
        <w:t>LC</w:t>
      </w:r>
      <w:r w:rsidR="000806B5" w:rsidRPr="001A2766">
        <w:rPr>
          <w:rFonts w:asciiTheme="minorHAnsi" w:hAnsiTheme="minorHAnsi"/>
          <w:color w:val="000000" w:themeColor="text1"/>
        </w:rPr>
        <w:t xml:space="preserve">-MS/MS data presented in </w:t>
      </w:r>
      <w:r w:rsidR="000806B5" w:rsidRPr="001A2766">
        <w:rPr>
          <w:rFonts w:asciiTheme="minorHAnsi" w:hAnsiTheme="minorHAnsi"/>
          <w:color w:val="000000" w:themeColor="text1"/>
          <w:highlight w:val="yellow"/>
        </w:rPr>
        <w:t>Fig..</w:t>
      </w:r>
      <w:r w:rsidR="005B0ECB" w:rsidRPr="001A2766">
        <w:rPr>
          <w:rFonts w:asciiTheme="minorHAnsi" w:hAnsiTheme="minorHAnsi"/>
          <w:color w:val="000000" w:themeColor="text1"/>
        </w:rPr>
        <w:t xml:space="preserve"> </w:t>
      </w:r>
      <w:r w:rsidR="000806B5" w:rsidRPr="001A2766">
        <w:rPr>
          <w:rFonts w:asciiTheme="minorHAnsi" w:hAnsiTheme="minorHAnsi"/>
          <w:color w:val="000000" w:themeColor="text1"/>
        </w:rPr>
        <w:t xml:space="preserve">confirms the presence of a hydroxylation as a parent ion peak with a mass of +16 can be seen within the 20 minute timepoint. This addition of mass is indicative of a hydroxylation. Two other fragments are outlined in Fig.. which may be of interest in determining the site of the hydroxylation. The two marked fragments at m/z 120.04 and 134.10 show a mass increase by +16 when compared to the standard. Indicating the modification occurred within this region of the molecule. </w:t>
      </w:r>
    </w:p>
    <w:p w14:paraId="6752FC17" w14:textId="77777777" w:rsidR="00CA6722" w:rsidRPr="001A2766" w:rsidRDefault="00CA6722" w:rsidP="001A2766">
      <w:pPr>
        <w:spacing w:line="360" w:lineRule="auto"/>
        <w:jc w:val="both"/>
        <w:rPr>
          <w:rFonts w:asciiTheme="minorHAnsi" w:hAnsiTheme="minorHAnsi"/>
          <w:color w:val="000000" w:themeColor="text1"/>
        </w:rPr>
      </w:pPr>
    </w:p>
    <w:p w14:paraId="35F865C4" w14:textId="0ACA37D4" w:rsidR="000845C1" w:rsidRPr="001A2766" w:rsidRDefault="005B0ECB" w:rsidP="001A2766">
      <w:pPr>
        <w:spacing w:line="360" w:lineRule="auto"/>
        <w:jc w:val="both"/>
        <w:rPr>
          <w:rFonts w:asciiTheme="minorHAnsi" w:hAnsiTheme="minorHAnsi"/>
          <w:color w:val="000000" w:themeColor="text1"/>
        </w:rPr>
      </w:pPr>
      <w:r w:rsidRPr="001A2766">
        <w:rPr>
          <w:rFonts w:asciiTheme="minorHAnsi" w:hAnsiTheme="minorHAnsi"/>
          <w:color w:val="000000" w:themeColor="text1"/>
        </w:rPr>
        <w:lastRenderedPageBreak/>
        <w:t xml:space="preserve">Further elucidation by 1D and 2D NMR was necessary in order to fully evaluate changes in </w:t>
      </w:r>
      <w:r w:rsidR="00513066" w:rsidRPr="001A2766">
        <w:rPr>
          <w:rFonts w:asciiTheme="minorHAnsi" w:hAnsiTheme="minorHAnsi"/>
          <w:color w:val="000000" w:themeColor="text1"/>
        </w:rPr>
        <w:t>multiplicity</w:t>
      </w:r>
      <w:r w:rsidRPr="001A2766">
        <w:rPr>
          <w:rFonts w:asciiTheme="minorHAnsi" w:hAnsiTheme="minorHAnsi"/>
          <w:color w:val="000000" w:themeColor="text1"/>
        </w:rPr>
        <w:t xml:space="preserve"> in both the alkyl chain regions and aromatic regions </w:t>
      </w:r>
      <w:r w:rsidR="00513066" w:rsidRPr="001A2766">
        <w:rPr>
          <w:rFonts w:asciiTheme="minorHAnsi" w:hAnsiTheme="minorHAnsi"/>
          <w:color w:val="000000" w:themeColor="text1"/>
        </w:rPr>
        <w:t>in order</w:t>
      </w:r>
      <w:r w:rsidRPr="001A2766">
        <w:rPr>
          <w:rFonts w:asciiTheme="minorHAnsi" w:hAnsiTheme="minorHAnsi"/>
          <w:color w:val="000000" w:themeColor="text1"/>
        </w:rPr>
        <w:t xml:space="preserve"> to confirm </w:t>
      </w:r>
      <w:r w:rsidR="000806B5" w:rsidRPr="001A2766">
        <w:rPr>
          <w:rFonts w:asciiTheme="minorHAnsi" w:hAnsiTheme="minorHAnsi"/>
          <w:color w:val="000000" w:themeColor="text1"/>
        </w:rPr>
        <w:t>which of these two regi</w:t>
      </w:r>
      <w:r w:rsidR="00EC1AFB" w:rsidRPr="001A2766">
        <w:rPr>
          <w:rFonts w:asciiTheme="minorHAnsi" w:hAnsiTheme="minorHAnsi"/>
          <w:color w:val="000000" w:themeColor="text1"/>
        </w:rPr>
        <w:t xml:space="preserve">ons werr </w:t>
      </w:r>
      <w:r w:rsidR="000806B5" w:rsidRPr="001A2766">
        <w:rPr>
          <w:rFonts w:asciiTheme="minorHAnsi" w:hAnsiTheme="minorHAnsi"/>
          <w:color w:val="000000" w:themeColor="text1"/>
        </w:rPr>
        <w:t>hydroxyla</w:t>
      </w:r>
      <w:r w:rsidR="00EC1AFB" w:rsidRPr="001A2766">
        <w:rPr>
          <w:rFonts w:asciiTheme="minorHAnsi" w:hAnsiTheme="minorHAnsi"/>
          <w:color w:val="000000" w:themeColor="text1"/>
        </w:rPr>
        <w:t xml:space="preserve">ted. </w:t>
      </w:r>
    </w:p>
    <w:p w14:paraId="2E154DEC" w14:textId="16BC940A" w:rsidR="000845C1" w:rsidRPr="001A2766" w:rsidRDefault="000845C1" w:rsidP="001A2766">
      <w:pPr>
        <w:pStyle w:val="ListParagraph"/>
        <w:spacing w:line="360" w:lineRule="auto"/>
        <w:ind w:left="1080"/>
        <w:jc w:val="both"/>
        <w:rPr>
          <w:rFonts w:asciiTheme="minorHAnsi" w:hAnsiTheme="minorHAnsi"/>
          <w:color w:val="000000" w:themeColor="text1"/>
        </w:rPr>
      </w:pPr>
    </w:p>
    <w:p w14:paraId="5B8804BF" w14:textId="0C2AE74F" w:rsidR="000845C1" w:rsidRPr="001A2766" w:rsidRDefault="000845C1" w:rsidP="001A2766">
      <w:pPr>
        <w:pStyle w:val="ListParagraph"/>
        <w:spacing w:line="360" w:lineRule="auto"/>
        <w:ind w:left="1080"/>
        <w:jc w:val="both"/>
        <w:rPr>
          <w:rFonts w:asciiTheme="minorHAnsi" w:hAnsiTheme="minorHAnsi"/>
          <w:color w:val="000000" w:themeColor="text1"/>
        </w:rPr>
      </w:pPr>
    </w:p>
    <w:p w14:paraId="64F885F5" w14:textId="2D37F40D" w:rsidR="000845C1" w:rsidRPr="001A2766" w:rsidRDefault="000845C1" w:rsidP="001A2766">
      <w:pPr>
        <w:pStyle w:val="ListParagraph"/>
        <w:spacing w:line="360" w:lineRule="auto"/>
        <w:ind w:left="1080"/>
        <w:jc w:val="both"/>
        <w:rPr>
          <w:rFonts w:asciiTheme="minorHAnsi" w:hAnsiTheme="minorHAnsi"/>
          <w:color w:val="000000" w:themeColor="text1"/>
        </w:rPr>
      </w:pPr>
    </w:p>
    <w:p w14:paraId="569A6DB7" w14:textId="5D5F02E3" w:rsidR="000845C1" w:rsidRPr="008D782C" w:rsidRDefault="009F54CB" w:rsidP="001A2766">
      <w:pPr>
        <w:pStyle w:val="Heading4"/>
        <w:spacing w:line="360" w:lineRule="auto"/>
        <w:jc w:val="both"/>
        <w:rPr>
          <w:rFonts w:asciiTheme="minorHAnsi" w:hAnsiTheme="minorHAnsi"/>
          <w:b/>
          <w:bCs/>
          <w:color w:val="000000" w:themeColor="text1"/>
        </w:rPr>
      </w:pPr>
      <w:bookmarkStart w:id="91" w:name="_Toc60561287"/>
      <w:r w:rsidRPr="008D782C">
        <w:rPr>
          <w:rFonts w:asciiTheme="minorHAnsi" w:hAnsiTheme="minorHAnsi"/>
          <w:b/>
          <w:bCs/>
          <w:color w:val="000000" w:themeColor="text1"/>
        </w:rPr>
        <w:t xml:space="preserve">3.4.2 </w:t>
      </w:r>
      <w:r w:rsidR="00972C15" w:rsidRPr="008D782C">
        <w:rPr>
          <w:rFonts w:asciiTheme="minorHAnsi" w:hAnsiTheme="minorHAnsi"/>
          <w:b/>
          <w:bCs/>
          <w:color w:val="000000" w:themeColor="text1"/>
        </w:rPr>
        <w:t>NMR for Pioglitazone metabolite elucidation</w:t>
      </w:r>
      <w:bookmarkEnd w:id="91"/>
      <w:r w:rsidR="00972C15" w:rsidRPr="008D782C">
        <w:rPr>
          <w:rFonts w:asciiTheme="minorHAnsi" w:hAnsiTheme="minorHAnsi"/>
          <w:b/>
          <w:bCs/>
          <w:color w:val="000000" w:themeColor="text1"/>
        </w:rPr>
        <w:t xml:space="preserve"> </w:t>
      </w:r>
    </w:p>
    <w:p w14:paraId="3D8FFD7D" w14:textId="57FC6EAA" w:rsidR="00972C15" w:rsidRPr="001A2766" w:rsidRDefault="00972C15" w:rsidP="001A2766">
      <w:pPr>
        <w:pStyle w:val="ListParagraph"/>
        <w:spacing w:line="360" w:lineRule="auto"/>
        <w:ind w:left="1080"/>
        <w:jc w:val="both"/>
        <w:rPr>
          <w:rFonts w:asciiTheme="minorHAnsi" w:hAnsiTheme="minorHAnsi"/>
          <w:color w:val="000000" w:themeColor="text1"/>
        </w:rPr>
      </w:pPr>
    </w:p>
    <w:p w14:paraId="0A2E49D3" w14:textId="77777777" w:rsidR="00972C15" w:rsidRPr="001A2766" w:rsidRDefault="00972C15" w:rsidP="001A2766">
      <w:pPr>
        <w:pStyle w:val="ListParagraph"/>
        <w:spacing w:line="360" w:lineRule="auto"/>
        <w:ind w:left="1080"/>
        <w:jc w:val="both"/>
        <w:rPr>
          <w:rFonts w:asciiTheme="minorHAnsi" w:hAnsiTheme="minorHAnsi"/>
          <w:color w:val="000000" w:themeColor="text1"/>
        </w:rPr>
      </w:pPr>
    </w:p>
    <w:p w14:paraId="472D8617" w14:textId="7C7FDED4" w:rsidR="000845C1" w:rsidRPr="001A2766" w:rsidRDefault="000845C1" w:rsidP="001A2766">
      <w:pPr>
        <w:pStyle w:val="ListParagraph"/>
        <w:spacing w:line="360" w:lineRule="auto"/>
        <w:ind w:left="1080"/>
        <w:jc w:val="both"/>
        <w:rPr>
          <w:rFonts w:asciiTheme="minorHAnsi" w:hAnsiTheme="minorHAnsi"/>
          <w:color w:val="000000" w:themeColor="text1"/>
        </w:rPr>
      </w:pPr>
    </w:p>
    <w:p w14:paraId="50945F87" w14:textId="404F7842" w:rsidR="00972C15" w:rsidRPr="001A2766" w:rsidRDefault="005B0ECB" w:rsidP="001A2766">
      <w:pPr>
        <w:pStyle w:val="ListParagraph"/>
        <w:spacing w:line="360" w:lineRule="auto"/>
        <w:ind w:left="1080"/>
        <w:jc w:val="both"/>
        <w:rPr>
          <w:rFonts w:asciiTheme="minorHAnsi" w:hAnsiTheme="minorHAnsi"/>
          <w:color w:val="000000" w:themeColor="text1"/>
        </w:rPr>
      </w:pPr>
      <w:r w:rsidRPr="001A2766">
        <w:rPr>
          <w:rFonts w:asciiTheme="minorHAnsi" w:hAnsiTheme="minorHAnsi"/>
          <w:noProof/>
          <w:color w:val="000000" w:themeColor="text1"/>
        </w:rPr>
        <w:drawing>
          <wp:anchor distT="0" distB="0" distL="114300" distR="114300" simplePos="0" relativeHeight="251762688" behindDoc="0" locked="0" layoutInCell="1" allowOverlap="1" wp14:anchorId="43C546E8" wp14:editId="28FF16AE">
            <wp:simplePos x="0" y="0"/>
            <wp:positionH relativeFrom="column">
              <wp:posOffset>-856615</wp:posOffset>
            </wp:positionH>
            <wp:positionV relativeFrom="paragraph">
              <wp:posOffset>301625</wp:posOffset>
            </wp:positionV>
            <wp:extent cx="7334250" cy="5122545"/>
            <wp:effectExtent l="0" t="0" r="6350" b="0"/>
            <wp:wrapTopAndBottom/>
            <wp:docPr id="1947846247" name="Picture 1947846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7334250" cy="5122545"/>
                    </a:xfrm>
                    <a:prstGeom prst="rect">
                      <a:avLst/>
                    </a:prstGeom>
                  </pic:spPr>
                </pic:pic>
              </a:graphicData>
            </a:graphic>
            <wp14:sizeRelH relativeFrom="page">
              <wp14:pctWidth>0</wp14:pctWidth>
            </wp14:sizeRelH>
            <wp14:sizeRelV relativeFrom="page">
              <wp14:pctHeight>0</wp14:pctHeight>
            </wp14:sizeRelV>
          </wp:anchor>
        </w:drawing>
      </w:r>
    </w:p>
    <w:p w14:paraId="5CEC720E" w14:textId="6D8B3A48" w:rsidR="00972C15" w:rsidRPr="001A2766" w:rsidRDefault="00972C15" w:rsidP="001A2766">
      <w:pPr>
        <w:pStyle w:val="ListParagraph"/>
        <w:spacing w:line="360" w:lineRule="auto"/>
        <w:ind w:left="1080"/>
        <w:jc w:val="both"/>
        <w:rPr>
          <w:rFonts w:asciiTheme="minorHAnsi" w:hAnsiTheme="minorHAnsi"/>
          <w:color w:val="000000" w:themeColor="text1"/>
        </w:rPr>
      </w:pPr>
    </w:p>
    <w:p w14:paraId="3D482B87" w14:textId="01EC706E" w:rsidR="00972C15" w:rsidRPr="001A2766" w:rsidRDefault="00972C15" w:rsidP="001A2766">
      <w:pPr>
        <w:pStyle w:val="ListParagraph"/>
        <w:spacing w:line="360" w:lineRule="auto"/>
        <w:ind w:left="1080"/>
        <w:jc w:val="both"/>
        <w:rPr>
          <w:rFonts w:asciiTheme="minorHAnsi" w:hAnsiTheme="minorHAnsi"/>
          <w:color w:val="000000" w:themeColor="text1"/>
        </w:rPr>
      </w:pPr>
    </w:p>
    <w:p w14:paraId="55D70C1C" w14:textId="77777777" w:rsidR="000845C1" w:rsidRPr="001A2766" w:rsidRDefault="000845C1" w:rsidP="001A2766">
      <w:pPr>
        <w:pStyle w:val="ListParagraph"/>
        <w:spacing w:line="360" w:lineRule="auto"/>
        <w:ind w:left="1080"/>
        <w:jc w:val="both"/>
        <w:rPr>
          <w:rFonts w:asciiTheme="minorHAnsi" w:hAnsiTheme="minorHAnsi"/>
          <w:color w:val="000000" w:themeColor="text1"/>
        </w:rPr>
      </w:pPr>
    </w:p>
    <w:p w14:paraId="11942433" w14:textId="04961864" w:rsidR="00972C15" w:rsidRPr="001A2766" w:rsidRDefault="00972C15" w:rsidP="001A2766">
      <w:pPr>
        <w:spacing w:line="360" w:lineRule="auto"/>
        <w:jc w:val="both"/>
        <w:rPr>
          <w:rFonts w:asciiTheme="minorHAnsi" w:hAnsiTheme="minorHAnsi"/>
          <w:color w:val="000000" w:themeColor="text1"/>
        </w:rPr>
      </w:pPr>
      <w:r w:rsidRPr="001A2766">
        <w:rPr>
          <w:rFonts w:asciiTheme="minorHAnsi" w:hAnsiTheme="minorHAnsi"/>
          <w:color w:val="000000" w:themeColor="text1"/>
        </w:rPr>
        <w:t xml:space="preserve">Fig.. PIOG standard, </w:t>
      </w:r>
      <w:r w:rsidRPr="001A2766">
        <w:rPr>
          <w:rFonts w:asciiTheme="minorHAnsi" w:hAnsiTheme="minorHAnsi"/>
          <w:color w:val="000000" w:themeColor="text1"/>
          <w:vertAlign w:val="superscript"/>
        </w:rPr>
        <w:t>1</w:t>
      </w:r>
      <w:r w:rsidRPr="001A2766">
        <w:rPr>
          <w:rFonts w:asciiTheme="minorHAnsi" w:hAnsiTheme="minorHAnsi"/>
          <w:color w:val="000000" w:themeColor="text1"/>
        </w:rPr>
        <w:t>H NMR assignment. 10 mM PIOG in DMSO-</w:t>
      </w:r>
      <w:r w:rsidRPr="001A2766">
        <w:rPr>
          <w:rFonts w:asciiTheme="minorHAnsi" w:hAnsiTheme="minorHAnsi"/>
          <w:color w:val="000000" w:themeColor="text1"/>
          <w:vertAlign w:val="subscript"/>
        </w:rPr>
        <w:t>d6</w:t>
      </w:r>
      <w:r w:rsidRPr="001A2766">
        <w:rPr>
          <w:rFonts w:asciiTheme="minorHAnsi" w:hAnsiTheme="minorHAnsi"/>
          <w:color w:val="000000" w:themeColor="text1"/>
        </w:rPr>
        <w:t>.</w:t>
      </w:r>
      <w:r w:rsidR="009E3D6C" w:rsidRPr="001A2766">
        <w:rPr>
          <w:rFonts w:asciiTheme="minorHAnsi" w:hAnsiTheme="minorHAnsi"/>
          <w:color w:val="000000" w:themeColor="text1"/>
        </w:rPr>
        <w:t xml:space="preserve"> </w:t>
      </w:r>
      <w:r w:rsidR="009E3D6C" w:rsidRPr="001A2766">
        <w:rPr>
          <w:rFonts w:asciiTheme="minorHAnsi" w:hAnsiTheme="minorHAnsi"/>
          <w:color w:val="000000" w:themeColor="text1"/>
          <w:highlight w:val="magenta"/>
        </w:rPr>
        <w:t>PEAK at 4.88?</w:t>
      </w:r>
      <w:r w:rsidR="00FF3406" w:rsidRPr="001A2766">
        <w:rPr>
          <w:rFonts w:asciiTheme="minorHAnsi" w:hAnsiTheme="minorHAnsi"/>
          <w:color w:val="000000" w:themeColor="text1"/>
        </w:rPr>
        <w:t xml:space="preserve"> Data were collected on a Bruker 500 MHz NMR in DMSO-d</w:t>
      </w:r>
      <w:r w:rsidR="00FF3406" w:rsidRPr="001A2766">
        <w:rPr>
          <w:rFonts w:asciiTheme="minorHAnsi" w:hAnsiTheme="minorHAnsi"/>
          <w:color w:val="000000" w:themeColor="text1"/>
          <w:vertAlign w:val="subscript"/>
        </w:rPr>
        <w:t>6</w:t>
      </w:r>
      <w:r w:rsidR="00FF3406" w:rsidRPr="001A2766">
        <w:rPr>
          <w:rFonts w:asciiTheme="minorHAnsi" w:hAnsiTheme="minorHAnsi"/>
          <w:color w:val="000000" w:themeColor="text1"/>
        </w:rPr>
        <w:t>.</w:t>
      </w:r>
    </w:p>
    <w:p w14:paraId="7E637495" w14:textId="77777777" w:rsidR="000845C1" w:rsidRPr="001A2766" w:rsidRDefault="000845C1" w:rsidP="001A2766">
      <w:pPr>
        <w:spacing w:line="360" w:lineRule="auto"/>
        <w:jc w:val="both"/>
        <w:rPr>
          <w:rFonts w:asciiTheme="minorHAnsi" w:hAnsiTheme="minorHAnsi"/>
          <w:color w:val="000000" w:themeColor="text1"/>
        </w:rPr>
      </w:pPr>
    </w:p>
    <w:p w14:paraId="7D052758" w14:textId="02F197BE" w:rsidR="00972C15" w:rsidRPr="001A2766" w:rsidRDefault="00972C15" w:rsidP="001A2766">
      <w:pPr>
        <w:pStyle w:val="ListParagraph"/>
        <w:spacing w:line="360" w:lineRule="auto"/>
        <w:ind w:left="1080"/>
        <w:jc w:val="both"/>
        <w:rPr>
          <w:rFonts w:asciiTheme="minorHAnsi" w:hAnsiTheme="minorHAnsi"/>
          <w:color w:val="000000" w:themeColor="text1"/>
        </w:rPr>
      </w:pPr>
    </w:p>
    <w:p w14:paraId="095709D3" w14:textId="6B20A72A" w:rsidR="008103DA" w:rsidRPr="001A2766" w:rsidRDefault="008103DA" w:rsidP="001A2766">
      <w:pPr>
        <w:pStyle w:val="ListParagraph"/>
        <w:spacing w:line="360" w:lineRule="auto"/>
        <w:ind w:left="1080"/>
        <w:jc w:val="both"/>
        <w:rPr>
          <w:rFonts w:asciiTheme="minorHAnsi" w:hAnsiTheme="minorHAnsi"/>
          <w:color w:val="000000" w:themeColor="text1"/>
        </w:rPr>
      </w:pPr>
    </w:p>
    <w:p w14:paraId="5EB9D9FA" w14:textId="17D818A1" w:rsidR="008103DA" w:rsidRPr="001A2766" w:rsidRDefault="00B04650" w:rsidP="001A2766">
      <w:pPr>
        <w:pStyle w:val="ListParagraph"/>
        <w:spacing w:line="360" w:lineRule="auto"/>
        <w:ind w:left="1080"/>
        <w:jc w:val="both"/>
        <w:rPr>
          <w:rFonts w:asciiTheme="minorHAnsi" w:hAnsiTheme="minorHAnsi"/>
          <w:color w:val="000000" w:themeColor="text1"/>
          <w:highlight w:val="magenta"/>
        </w:rPr>
      </w:pPr>
      <w:r w:rsidRPr="001A2766">
        <w:rPr>
          <w:rFonts w:asciiTheme="minorHAnsi" w:hAnsiTheme="minorHAnsi"/>
          <w:color w:val="000000" w:themeColor="text1"/>
          <w:highlight w:val="magenta"/>
        </w:rPr>
        <w:t xml:space="preserve">PIOG STANDARD TOCSY </w:t>
      </w:r>
    </w:p>
    <w:p w14:paraId="38CECFF9" w14:textId="710D51E7" w:rsidR="00B04650" w:rsidRPr="001A2766" w:rsidRDefault="00B04650" w:rsidP="001A2766">
      <w:pPr>
        <w:pStyle w:val="ListParagraph"/>
        <w:spacing w:line="360" w:lineRule="auto"/>
        <w:ind w:left="1080"/>
        <w:jc w:val="both"/>
        <w:rPr>
          <w:rFonts w:asciiTheme="minorHAnsi" w:hAnsiTheme="minorHAnsi"/>
          <w:color w:val="000000" w:themeColor="text1"/>
          <w:highlight w:val="magenta"/>
        </w:rPr>
      </w:pPr>
    </w:p>
    <w:p w14:paraId="270C11F1" w14:textId="1258E30D" w:rsidR="00B04650" w:rsidRPr="001A2766" w:rsidRDefault="00B04650" w:rsidP="001A2766">
      <w:pPr>
        <w:pStyle w:val="ListParagraph"/>
        <w:spacing w:line="360" w:lineRule="auto"/>
        <w:ind w:left="1080"/>
        <w:jc w:val="both"/>
        <w:rPr>
          <w:rFonts w:asciiTheme="minorHAnsi" w:hAnsiTheme="minorHAnsi"/>
          <w:color w:val="000000" w:themeColor="text1"/>
        </w:rPr>
      </w:pPr>
      <w:r w:rsidRPr="001A2766">
        <w:rPr>
          <w:rFonts w:asciiTheme="minorHAnsi" w:hAnsiTheme="minorHAnsi"/>
          <w:color w:val="000000" w:themeColor="text1"/>
          <w:highlight w:val="magenta"/>
        </w:rPr>
        <w:t>PIOG BULK ASSIGNED</w:t>
      </w:r>
      <w:r w:rsidRPr="001A2766">
        <w:rPr>
          <w:rFonts w:asciiTheme="minorHAnsi" w:hAnsiTheme="minorHAnsi"/>
          <w:color w:val="000000" w:themeColor="text1"/>
        </w:rPr>
        <w:t xml:space="preserve"> </w:t>
      </w:r>
    </w:p>
    <w:p w14:paraId="770B1FE5" w14:textId="00D3860D" w:rsidR="00B04650" w:rsidRPr="001A2766" w:rsidRDefault="00B04650" w:rsidP="001A2766">
      <w:pPr>
        <w:pStyle w:val="ListParagraph"/>
        <w:spacing w:line="360" w:lineRule="auto"/>
        <w:ind w:left="1080"/>
        <w:jc w:val="both"/>
        <w:rPr>
          <w:rFonts w:asciiTheme="minorHAnsi" w:hAnsiTheme="minorHAnsi"/>
          <w:color w:val="000000" w:themeColor="text1"/>
        </w:rPr>
      </w:pPr>
    </w:p>
    <w:p w14:paraId="518A0801" w14:textId="77777777" w:rsidR="007D388B" w:rsidRPr="001A2766" w:rsidRDefault="007D388B" w:rsidP="001A2766">
      <w:pPr>
        <w:spacing w:line="360" w:lineRule="auto"/>
        <w:jc w:val="both"/>
        <w:rPr>
          <w:rFonts w:asciiTheme="minorHAnsi" w:hAnsiTheme="minorHAnsi"/>
          <w:color w:val="000000" w:themeColor="text1"/>
        </w:rPr>
      </w:pPr>
    </w:p>
    <w:p w14:paraId="37620187" w14:textId="77777777" w:rsidR="007D388B" w:rsidRPr="001A2766" w:rsidRDefault="007D388B" w:rsidP="001A2766">
      <w:pPr>
        <w:spacing w:line="360" w:lineRule="auto"/>
        <w:jc w:val="both"/>
        <w:rPr>
          <w:rFonts w:asciiTheme="minorHAnsi" w:hAnsiTheme="minorHAnsi"/>
          <w:color w:val="000000" w:themeColor="text1"/>
        </w:rPr>
      </w:pPr>
    </w:p>
    <w:p w14:paraId="45E178DA" w14:textId="77777777" w:rsidR="007D388B" w:rsidRPr="001A2766" w:rsidRDefault="007D388B" w:rsidP="001A2766">
      <w:pPr>
        <w:spacing w:line="360" w:lineRule="auto"/>
        <w:jc w:val="both"/>
        <w:rPr>
          <w:rFonts w:asciiTheme="minorHAnsi" w:hAnsiTheme="minorHAnsi"/>
          <w:color w:val="000000" w:themeColor="text1"/>
        </w:rPr>
      </w:pPr>
      <w:r w:rsidRPr="001A2766">
        <w:rPr>
          <w:rFonts w:asciiTheme="minorHAnsi" w:hAnsiTheme="minorHAnsi"/>
          <w:noProof/>
          <w:color w:val="000000" w:themeColor="text1"/>
        </w:rPr>
        <w:drawing>
          <wp:inline distT="0" distB="0" distL="0" distR="0" wp14:anchorId="15F7BBD7" wp14:editId="5D15E9A1">
            <wp:extent cx="5727700" cy="4001135"/>
            <wp:effectExtent l="0" t="0" r="0" b="0"/>
            <wp:docPr id="1947846214" name="Picture 1947846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27700" cy="4001135"/>
                    </a:xfrm>
                    <a:prstGeom prst="rect">
                      <a:avLst/>
                    </a:prstGeom>
                  </pic:spPr>
                </pic:pic>
              </a:graphicData>
            </a:graphic>
          </wp:inline>
        </w:drawing>
      </w:r>
    </w:p>
    <w:p w14:paraId="75E610BE" w14:textId="77777777" w:rsidR="007D388B" w:rsidRPr="001A2766" w:rsidRDefault="007D388B" w:rsidP="001A2766">
      <w:pPr>
        <w:spacing w:line="360" w:lineRule="auto"/>
        <w:jc w:val="both"/>
        <w:rPr>
          <w:rFonts w:asciiTheme="minorHAnsi" w:hAnsiTheme="minorHAnsi"/>
          <w:color w:val="000000" w:themeColor="text1"/>
        </w:rPr>
      </w:pPr>
    </w:p>
    <w:p w14:paraId="56D306FC" w14:textId="3FAFFAD8" w:rsidR="00FF3406" w:rsidRPr="001A2766" w:rsidRDefault="007D388B" w:rsidP="001A2766">
      <w:pPr>
        <w:spacing w:line="360" w:lineRule="auto"/>
        <w:jc w:val="both"/>
        <w:rPr>
          <w:rFonts w:asciiTheme="minorHAnsi" w:hAnsiTheme="minorHAnsi"/>
          <w:color w:val="000000" w:themeColor="text1"/>
        </w:rPr>
      </w:pPr>
      <w:r w:rsidRPr="001A2766">
        <w:rPr>
          <w:rFonts w:asciiTheme="minorHAnsi" w:hAnsiTheme="minorHAnsi"/>
          <w:color w:val="000000" w:themeColor="text1"/>
        </w:rPr>
        <w:t xml:space="preserve">Fig… Stacked </w:t>
      </w:r>
      <w:r w:rsidRPr="001A2766">
        <w:rPr>
          <w:rFonts w:asciiTheme="minorHAnsi" w:hAnsiTheme="minorHAnsi"/>
          <w:color w:val="000000" w:themeColor="text1"/>
          <w:vertAlign w:val="superscript"/>
        </w:rPr>
        <w:t>1</w:t>
      </w:r>
      <w:r w:rsidRPr="001A2766">
        <w:rPr>
          <w:rFonts w:asciiTheme="minorHAnsi" w:hAnsiTheme="minorHAnsi"/>
          <w:color w:val="000000" w:themeColor="text1"/>
        </w:rPr>
        <w:t xml:space="preserve">HNMR spectra for PIOG, and corresponding time points in the following order…. </w:t>
      </w:r>
      <w:r w:rsidR="00FF3406" w:rsidRPr="001A2766">
        <w:rPr>
          <w:rFonts w:asciiTheme="minorHAnsi" w:hAnsiTheme="minorHAnsi"/>
          <w:color w:val="000000" w:themeColor="text1"/>
        </w:rPr>
        <w:t>Data were collected on a Bruker 500 MHz NMR in DMSO-d</w:t>
      </w:r>
      <w:r w:rsidR="00FF3406" w:rsidRPr="001A2766">
        <w:rPr>
          <w:rFonts w:asciiTheme="minorHAnsi" w:hAnsiTheme="minorHAnsi"/>
          <w:color w:val="000000" w:themeColor="text1"/>
          <w:vertAlign w:val="subscript"/>
        </w:rPr>
        <w:t>6</w:t>
      </w:r>
      <w:r w:rsidR="00FF3406" w:rsidRPr="001A2766">
        <w:rPr>
          <w:rFonts w:asciiTheme="minorHAnsi" w:hAnsiTheme="minorHAnsi"/>
          <w:color w:val="000000" w:themeColor="text1"/>
        </w:rPr>
        <w:t>.</w:t>
      </w:r>
    </w:p>
    <w:p w14:paraId="161D4927" w14:textId="78BFC58A" w:rsidR="007D388B" w:rsidRPr="001A2766" w:rsidRDefault="007D388B" w:rsidP="001A2766">
      <w:pPr>
        <w:spacing w:line="360" w:lineRule="auto"/>
        <w:jc w:val="both"/>
        <w:rPr>
          <w:rFonts w:asciiTheme="minorHAnsi" w:hAnsiTheme="minorHAnsi"/>
          <w:color w:val="000000" w:themeColor="text1"/>
        </w:rPr>
      </w:pPr>
    </w:p>
    <w:p w14:paraId="7C8C2805" w14:textId="02FBD686" w:rsidR="007D388B" w:rsidRPr="001A2766" w:rsidRDefault="007D388B" w:rsidP="001A2766">
      <w:pPr>
        <w:spacing w:line="360" w:lineRule="auto"/>
        <w:jc w:val="both"/>
        <w:rPr>
          <w:rFonts w:asciiTheme="minorHAnsi" w:hAnsiTheme="minorHAnsi"/>
          <w:color w:val="000000" w:themeColor="text1"/>
        </w:rPr>
      </w:pPr>
      <w:r w:rsidRPr="001A2766">
        <w:rPr>
          <w:rFonts w:asciiTheme="minorHAnsi" w:hAnsiTheme="minorHAnsi"/>
          <w:color w:val="000000" w:themeColor="text1"/>
          <w:highlight w:val="green"/>
        </w:rPr>
        <w:lastRenderedPageBreak/>
        <w:t xml:space="preserve">LABEL CONTAM AND UNKNOWNS, STACK PROPERLY WITH TIMEPOINTS </w:t>
      </w:r>
      <w:r w:rsidR="00FF3406" w:rsidRPr="001A2766">
        <w:rPr>
          <w:rFonts w:asciiTheme="minorHAnsi" w:hAnsiTheme="minorHAnsi"/>
          <w:color w:val="000000" w:themeColor="text1"/>
          <w:highlight w:val="green"/>
        </w:rPr>
        <w:t>CUT OUT WATER PEAK</w:t>
      </w:r>
      <w:r w:rsidR="00EC1AFB" w:rsidRPr="001A2766">
        <w:rPr>
          <w:rFonts w:asciiTheme="minorHAnsi" w:hAnsiTheme="minorHAnsi"/>
          <w:color w:val="000000" w:themeColor="text1"/>
          <w:highlight w:val="green"/>
        </w:rPr>
        <w:t>..</w:t>
      </w:r>
      <w:r w:rsidR="00EC1AFB" w:rsidRPr="001A2766">
        <w:rPr>
          <w:rFonts w:asciiTheme="minorHAnsi" w:hAnsiTheme="minorHAnsi"/>
          <w:color w:val="000000" w:themeColor="text1"/>
        </w:rPr>
        <w:t xml:space="preserve"> </w:t>
      </w:r>
    </w:p>
    <w:p w14:paraId="27E83344" w14:textId="77777777" w:rsidR="007D388B" w:rsidRPr="001A2766" w:rsidRDefault="007D388B" w:rsidP="001A2766">
      <w:pPr>
        <w:spacing w:line="360" w:lineRule="auto"/>
        <w:jc w:val="both"/>
        <w:rPr>
          <w:rFonts w:asciiTheme="minorHAnsi" w:hAnsiTheme="minorHAnsi"/>
          <w:color w:val="000000" w:themeColor="text1"/>
        </w:rPr>
      </w:pPr>
    </w:p>
    <w:p w14:paraId="12037D77" w14:textId="77777777" w:rsidR="007D388B" w:rsidRPr="001A2766" w:rsidRDefault="007D388B" w:rsidP="001A2766">
      <w:pPr>
        <w:spacing w:line="360" w:lineRule="auto"/>
        <w:jc w:val="both"/>
        <w:rPr>
          <w:rFonts w:asciiTheme="minorHAnsi" w:hAnsiTheme="minorHAnsi"/>
          <w:color w:val="000000" w:themeColor="text1"/>
        </w:rPr>
      </w:pPr>
    </w:p>
    <w:p w14:paraId="2AF0F5D4" w14:textId="42BB0EB0" w:rsidR="007D388B" w:rsidRPr="001A2766" w:rsidRDefault="007D388B" w:rsidP="001A2766">
      <w:pPr>
        <w:spacing w:line="360" w:lineRule="auto"/>
        <w:jc w:val="both"/>
        <w:rPr>
          <w:rFonts w:asciiTheme="minorHAnsi" w:hAnsiTheme="minorHAnsi"/>
          <w:color w:val="000000" w:themeColor="text1"/>
        </w:rPr>
      </w:pPr>
      <w:r w:rsidRPr="001A2766">
        <w:rPr>
          <w:rFonts w:asciiTheme="minorHAnsi" w:hAnsiTheme="minorHAnsi"/>
          <w:color w:val="000000" w:themeColor="text1"/>
        </w:rPr>
        <w:t xml:space="preserve">It can be seen from superimposing the stacked </w:t>
      </w:r>
      <w:r w:rsidRPr="001A2766">
        <w:rPr>
          <w:rFonts w:asciiTheme="minorHAnsi" w:hAnsiTheme="minorHAnsi"/>
          <w:color w:val="000000" w:themeColor="text1"/>
          <w:vertAlign w:val="superscript"/>
        </w:rPr>
        <w:t>1</w:t>
      </w:r>
      <w:r w:rsidRPr="001A2766">
        <w:rPr>
          <w:rFonts w:asciiTheme="minorHAnsi" w:hAnsiTheme="minorHAnsi"/>
          <w:color w:val="000000" w:themeColor="text1"/>
        </w:rPr>
        <w:t>HNMR spectra for PIOG, with the time points against the standard, where peaks shift and multiplicity changes over time</w:t>
      </w:r>
      <w:r w:rsidR="00044C9B" w:rsidRPr="001A2766">
        <w:rPr>
          <w:rFonts w:asciiTheme="minorHAnsi" w:hAnsiTheme="minorHAnsi"/>
          <w:color w:val="000000" w:themeColor="text1"/>
        </w:rPr>
        <w:t xml:space="preserve"> with sequential metabolite formation as </w:t>
      </w:r>
      <w:proofErr w:type="spellStart"/>
      <w:r w:rsidR="00044C9B" w:rsidRPr="001A2766">
        <w:rPr>
          <w:rFonts w:asciiTheme="minorHAnsi" w:hAnsiTheme="minorHAnsi"/>
          <w:color w:val="000000" w:themeColor="text1"/>
        </w:rPr>
        <w:t>Piog</w:t>
      </w:r>
      <w:proofErr w:type="spellEnd"/>
      <w:r w:rsidR="00044C9B" w:rsidRPr="001A2766">
        <w:rPr>
          <w:rFonts w:asciiTheme="minorHAnsi" w:hAnsiTheme="minorHAnsi"/>
          <w:color w:val="000000" w:themeColor="text1"/>
        </w:rPr>
        <w:t xml:space="preserve"> is turned over by BM3 DM. </w:t>
      </w:r>
    </w:p>
    <w:p w14:paraId="7913974F" w14:textId="77777777" w:rsidR="007D388B" w:rsidRPr="001A2766" w:rsidRDefault="007D388B" w:rsidP="001A2766">
      <w:pPr>
        <w:spacing w:line="360" w:lineRule="auto"/>
        <w:jc w:val="both"/>
        <w:rPr>
          <w:rFonts w:asciiTheme="minorHAnsi" w:hAnsiTheme="minorHAnsi"/>
          <w:color w:val="000000" w:themeColor="text1"/>
        </w:rPr>
      </w:pPr>
    </w:p>
    <w:p w14:paraId="7FA0B4F8" w14:textId="77777777" w:rsidR="007D388B" w:rsidRPr="001A2766" w:rsidRDefault="007D388B" w:rsidP="001A2766">
      <w:pPr>
        <w:spacing w:line="360" w:lineRule="auto"/>
        <w:jc w:val="both"/>
        <w:rPr>
          <w:rFonts w:asciiTheme="minorHAnsi" w:hAnsiTheme="minorHAnsi"/>
          <w:color w:val="000000" w:themeColor="text1"/>
        </w:rPr>
      </w:pPr>
      <w:r w:rsidRPr="001A2766">
        <w:rPr>
          <w:rFonts w:asciiTheme="minorHAnsi" w:hAnsiTheme="minorHAnsi"/>
          <w:color w:val="000000" w:themeColor="text1"/>
        </w:rPr>
        <w:t xml:space="preserve">It can also be seen that the variation in water peak ppm, demonstrating the varying discrepancies when each column was dried under nitrogen. The drying stage is of paramount importance and should be left until the column appears cracked, to ensure as much water as possible is removed. This in turn would improve the resolution of some of the broader peaks. Furthermore, the water signal suppression… such that the signals of peaks are hidden by the bleaching of the water peaks. </w:t>
      </w:r>
    </w:p>
    <w:p w14:paraId="534B9749" w14:textId="77777777" w:rsidR="007D388B" w:rsidRPr="001A2766" w:rsidRDefault="007D388B" w:rsidP="001A2766">
      <w:pPr>
        <w:spacing w:line="360" w:lineRule="auto"/>
        <w:jc w:val="both"/>
        <w:rPr>
          <w:rFonts w:asciiTheme="minorHAnsi" w:hAnsiTheme="minorHAnsi"/>
          <w:color w:val="000000" w:themeColor="text1"/>
        </w:rPr>
      </w:pPr>
    </w:p>
    <w:p w14:paraId="4DCA412B" w14:textId="77777777" w:rsidR="00B04650" w:rsidRPr="001A2766" w:rsidRDefault="00B04650" w:rsidP="001A2766">
      <w:pPr>
        <w:pStyle w:val="ListParagraph"/>
        <w:spacing w:line="360" w:lineRule="auto"/>
        <w:ind w:left="1080"/>
        <w:jc w:val="both"/>
        <w:rPr>
          <w:rFonts w:asciiTheme="minorHAnsi" w:hAnsiTheme="minorHAnsi"/>
          <w:color w:val="000000" w:themeColor="text1"/>
        </w:rPr>
      </w:pPr>
    </w:p>
    <w:p w14:paraId="7289FDC0" w14:textId="0713C485" w:rsidR="008103DA" w:rsidRPr="001A2766" w:rsidRDefault="00FF3406" w:rsidP="001A2766">
      <w:pPr>
        <w:pStyle w:val="ListParagraph"/>
        <w:spacing w:line="360" w:lineRule="auto"/>
        <w:ind w:left="1080"/>
        <w:jc w:val="both"/>
        <w:rPr>
          <w:rFonts w:asciiTheme="minorHAnsi" w:hAnsiTheme="minorHAnsi"/>
          <w:color w:val="000000" w:themeColor="text1"/>
        </w:rPr>
      </w:pPr>
      <w:r w:rsidRPr="001A2766">
        <w:rPr>
          <w:rFonts w:asciiTheme="minorHAnsi" w:hAnsiTheme="minorHAnsi"/>
          <w:noProof/>
          <w:color w:val="000000" w:themeColor="text1"/>
        </w:rPr>
        <w:lastRenderedPageBreak/>
        <w:drawing>
          <wp:anchor distT="0" distB="0" distL="114300" distR="114300" simplePos="0" relativeHeight="251763712" behindDoc="0" locked="0" layoutInCell="1" allowOverlap="1" wp14:anchorId="3C5A2E55" wp14:editId="2CB09CDB">
            <wp:simplePos x="0" y="0"/>
            <wp:positionH relativeFrom="column">
              <wp:posOffset>-506095</wp:posOffset>
            </wp:positionH>
            <wp:positionV relativeFrom="paragraph">
              <wp:posOffset>0</wp:posOffset>
            </wp:positionV>
            <wp:extent cx="6575425" cy="4593590"/>
            <wp:effectExtent l="0" t="0" r="3175" b="3810"/>
            <wp:wrapTopAndBottom/>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6575425" cy="4593590"/>
                    </a:xfrm>
                    <a:prstGeom prst="rect">
                      <a:avLst/>
                    </a:prstGeom>
                  </pic:spPr>
                </pic:pic>
              </a:graphicData>
            </a:graphic>
            <wp14:sizeRelH relativeFrom="page">
              <wp14:pctWidth>0</wp14:pctWidth>
            </wp14:sizeRelH>
            <wp14:sizeRelV relativeFrom="page">
              <wp14:pctHeight>0</wp14:pctHeight>
            </wp14:sizeRelV>
          </wp:anchor>
        </w:drawing>
      </w:r>
    </w:p>
    <w:p w14:paraId="3C8BE619" w14:textId="5E0715E9" w:rsidR="008103DA" w:rsidRPr="001A2766" w:rsidRDefault="008103DA" w:rsidP="001A2766">
      <w:pPr>
        <w:pStyle w:val="ListParagraph"/>
        <w:spacing w:line="360" w:lineRule="auto"/>
        <w:ind w:left="1080"/>
        <w:jc w:val="both"/>
        <w:rPr>
          <w:rFonts w:asciiTheme="minorHAnsi" w:hAnsiTheme="minorHAnsi"/>
          <w:color w:val="000000" w:themeColor="text1"/>
        </w:rPr>
      </w:pPr>
    </w:p>
    <w:p w14:paraId="50E07AC3" w14:textId="4ED272FD" w:rsidR="008103DA" w:rsidRPr="001A2766" w:rsidRDefault="008103DA" w:rsidP="001A2766">
      <w:pPr>
        <w:pStyle w:val="ListParagraph"/>
        <w:spacing w:line="360" w:lineRule="auto"/>
        <w:ind w:left="1080"/>
        <w:jc w:val="both"/>
        <w:rPr>
          <w:rFonts w:asciiTheme="minorHAnsi" w:hAnsiTheme="minorHAnsi"/>
          <w:color w:val="000000" w:themeColor="text1"/>
        </w:rPr>
      </w:pPr>
    </w:p>
    <w:p w14:paraId="7A92402E" w14:textId="57B5109B" w:rsidR="008103DA" w:rsidRPr="001A2766" w:rsidRDefault="008103DA" w:rsidP="001A2766">
      <w:pPr>
        <w:pStyle w:val="ListParagraph"/>
        <w:spacing w:line="360" w:lineRule="auto"/>
        <w:ind w:left="1080"/>
        <w:jc w:val="both"/>
        <w:rPr>
          <w:rFonts w:asciiTheme="minorHAnsi" w:hAnsiTheme="minorHAnsi"/>
          <w:color w:val="000000" w:themeColor="text1"/>
        </w:rPr>
      </w:pPr>
    </w:p>
    <w:p w14:paraId="584AF9BA" w14:textId="4F5B323B" w:rsidR="008103DA" w:rsidRPr="001A2766" w:rsidRDefault="008103DA" w:rsidP="001A2766">
      <w:pPr>
        <w:pStyle w:val="ListParagraph"/>
        <w:spacing w:line="360" w:lineRule="auto"/>
        <w:ind w:left="1080"/>
        <w:jc w:val="both"/>
        <w:rPr>
          <w:rFonts w:asciiTheme="minorHAnsi" w:hAnsiTheme="minorHAnsi"/>
          <w:color w:val="000000" w:themeColor="text1"/>
        </w:rPr>
      </w:pPr>
    </w:p>
    <w:p w14:paraId="4D84556E" w14:textId="528F3DE3" w:rsidR="00FF3406" w:rsidRPr="001A2766" w:rsidRDefault="008103DA" w:rsidP="001A2766">
      <w:pPr>
        <w:spacing w:line="360" w:lineRule="auto"/>
        <w:jc w:val="both"/>
        <w:rPr>
          <w:rFonts w:asciiTheme="minorHAnsi" w:hAnsiTheme="minorHAnsi"/>
          <w:color w:val="000000" w:themeColor="text1"/>
        </w:rPr>
      </w:pPr>
      <w:r w:rsidRPr="001A2766">
        <w:rPr>
          <w:rFonts w:asciiTheme="minorHAnsi" w:hAnsiTheme="minorHAnsi"/>
          <w:color w:val="000000" w:themeColor="text1"/>
        </w:rPr>
        <w:t xml:space="preserve">Fig.. </w:t>
      </w:r>
      <w:r w:rsidR="00FF3406" w:rsidRPr="001A2766">
        <w:rPr>
          <w:rFonts w:asciiTheme="minorHAnsi" w:hAnsiTheme="minorHAnsi"/>
          <w:color w:val="000000" w:themeColor="text1"/>
        </w:rPr>
        <w:t>2D TOSCY</w:t>
      </w:r>
      <w:r w:rsidRPr="001A2766">
        <w:rPr>
          <w:rFonts w:asciiTheme="minorHAnsi" w:hAnsiTheme="minorHAnsi"/>
          <w:color w:val="000000" w:themeColor="text1"/>
        </w:rPr>
        <w:t xml:space="preserve"> spectra for PIOG 20</w:t>
      </w:r>
      <w:r w:rsidR="00FF3406" w:rsidRPr="001A2766">
        <w:rPr>
          <w:rFonts w:asciiTheme="minorHAnsi" w:hAnsiTheme="minorHAnsi"/>
          <w:color w:val="000000" w:themeColor="text1"/>
          <w:vertAlign w:val="superscript"/>
        </w:rPr>
        <w:t xml:space="preserve"> </w:t>
      </w:r>
      <w:r w:rsidRPr="001A2766">
        <w:rPr>
          <w:rFonts w:asciiTheme="minorHAnsi" w:hAnsiTheme="minorHAnsi"/>
          <w:color w:val="000000" w:themeColor="text1"/>
        </w:rPr>
        <w:t>minute timepoint</w:t>
      </w:r>
      <w:r w:rsidR="00FF3406" w:rsidRPr="001A2766">
        <w:rPr>
          <w:rFonts w:asciiTheme="minorHAnsi" w:hAnsiTheme="minorHAnsi"/>
          <w:color w:val="000000" w:themeColor="text1"/>
        </w:rPr>
        <w:t xml:space="preserve">…. </w:t>
      </w:r>
      <w:r w:rsidR="00FF3406" w:rsidRPr="001A2766">
        <w:rPr>
          <w:rFonts w:asciiTheme="minorHAnsi" w:hAnsiTheme="minorHAnsi"/>
          <w:color w:val="000000" w:themeColor="text1"/>
          <w:highlight w:val="red"/>
        </w:rPr>
        <w:t>Confused with the assignment for this</w:t>
      </w:r>
      <w:r w:rsidR="00FF3406" w:rsidRPr="001A2766">
        <w:rPr>
          <w:rFonts w:asciiTheme="minorHAnsi" w:hAnsiTheme="minorHAnsi"/>
          <w:color w:val="000000" w:themeColor="text1"/>
        </w:rPr>
        <w:t>. Data were collected on a Bruker 500 MHz NMR in DMSO-d</w:t>
      </w:r>
      <w:r w:rsidR="00FF3406" w:rsidRPr="001A2766">
        <w:rPr>
          <w:rFonts w:asciiTheme="minorHAnsi" w:hAnsiTheme="minorHAnsi"/>
          <w:color w:val="000000" w:themeColor="text1"/>
          <w:vertAlign w:val="subscript"/>
        </w:rPr>
        <w:t>6</w:t>
      </w:r>
      <w:r w:rsidR="00FF3406" w:rsidRPr="001A2766">
        <w:rPr>
          <w:rFonts w:asciiTheme="minorHAnsi" w:hAnsiTheme="minorHAnsi"/>
          <w:color w:val="000000" w:themeColor="text1"/>
        </w:rPr>
        <w:t>.</w:t>
      </w:r>
    </w:p>
    <w:p w14:paraId="73F625FD" w14:textId="68CE4183" w:rsidR="008103DA" w:rsidRPr="001A2766" w:rsidRDefault="008103DA" w:rsidP="001A2766">
      <w:pPr>
        <w:spacing w:line="360" w:lineRule="auto"/>
        <w:jc w:val="both"/>
        <w:rPr>
          <w:rFonts w:asciiTheme="minorHAnsi" w:hAnsiTheme="minorHAnsi"/>
          <w:color w:val="000000" w:themeColor="text1"/>
        </w:rPr>
      </w:pPr>
    </w:p>
    <w:p w14:paraId="6B985C96" w14:textId="4F24E81E" w:rsidR="008103DA" w:rsidRPr="001A2766" w:rsidRDefault="008103DA" w:rsidP="001A2766">
      <w:pPr>
        <w:pStyle w:val="ListParagraph"/>
        <w:spacing w:line="360" w:lineRule="auto"/>
        <w:ind w:left="1080"/>
        <w:jc w:val="both"/>
        <w:rPr>
          <w:rFonts w:asciiTheme="minorHAnsi" w:hAnsiTheme="minorHAnsi"/>
          <w:color w:val="000000" w:themeColor="text1"/>
        </w:rPr>
      </w:pPr>
    </w:p>
    <w:p w14:paraId="759F7EB5" w14:textId="5158EDBC" w:rsidR="00374ED2" w:rsidRPr="001A2766" w:rsidRDefault="00A07EAE" w:rsidP="001A2766">
      <w:pPr>
        <w:spacing w:line="360" w:lineRule="auto"/>
        <w:jc w:val="both"/>
        <w:rPr>
          <w:rFonts w:asciiTheme="minorHAnsi" w:hAnsiTheme="minorHAnsi"/>
          <w:color w:val="000000" w:themeColor="text1"/>
        </w:rPr>
      </w:pPr>
      <w:r w:rsidRPr="001A2766">
        <w:rPr>
          <w:rFonts w:asciiTheme="minorHAnsi" w:hAnsiTheme="minorHAnsi"/>
          <w:color w:val="000000" w:themeColor="text1"/>
        </w:rPr>
        <w:t>From analysis of the stacked spectra it is easier to deduce changing multiplicity and disappearance of peaks. The triplet at a shift of 1.07 was originally assigned to the terminal CH</w:t>
      </w:r>
      <w:r w:rsidRPr="001A2766">
        <w:rPr>
          <w:rFonts w:asciiTheme="minorHAnsi" w:hAnsiTheme="minorHAnsi"/>
          <w:color w:val="000000" w:themeColor="text1"/>
          <w:vertAlign w:val="subscript"/>
        </w:rPr>
        <w:t>3</w:t>
      </w:r>
      <w:r w:rsidRPr="001A2766">
        <w:rPr>
          <w:rFonts w:asciiTheme="minorHAnsi" w:hAnsiTheme="minorHAnsi"/>
          <w:color w:val="000000" w:themeColor="text1"/>
        </w:rPr>
        <w:t xml:space="preserve">, which is not present in the 20 minute time point. This is due to a change in splitting with what were previously 2H’s on C2 (see Fig…). The proposed metabolite </w:t>
      </w:r>
      <w:r w:rsidR="00A03D59" w:rsidRPr="001A2766">
        <w:rPr>
          <w:rFonts w:asciiTheme="minorHAnsi" w:hAnsiTheme="minorHAnsi"/>
          <w:color w:val="000000" w:themeColor="text1"/>
        </w:rPr>
        <w:t>P</w:t>
      </w:r>
      <w:r w:rsidRPr="001A2766">
        <w:rPr>
          <w:rFonts w:asciiTheme="minorHAnsi" w:hAnsiTheme="minorHAnsi"/>
          <w:color w:val="000000" w:themeColor="text1"/>
        </w:rPr>
        <w:t>M1 no longer contains</w:t>
      </w:r>
      <w:r w:rsidR="004E5879" w:rsidRPr="001A2766">
        <w:rPr>
          <w:rFonts w:asciiTheme="minorHAnsi" w:hAnsiTheme="minorHAnsi"/>
          <w:color w:val="000000" w:themeColor="text1"/>
        </w:rPr>
        <w:t xml:space="preserve"> a proton environment on C2</w:t>
      </w:r>
      <w:r w:rsidR="00374ED2" w:rsidRPr="001A2766">
        <w:rPr>
          <w:rFonts w:asciiTheme="minorHAnsi" w:hAnsiTheme="minorHAnsi"/>
          <w:color w:val="000000" w:themeColor="text1"/>
        </w:rPr>
        <w:t>, resulting in the obse</w:t>
      </w:r>
      <w:r w:rsidR="00374ED2" w:rsidRPr="001A2766">
        <w:rPr>
          <w:rFonts w:asciiTheme="minorHAnsi" w:hAnsiTheme="minorHAnsi"/>
          <w:color w:val="000000" w:themeColor="text1"/>
          <w:highlight w:val="magenta"/>
        </w:rPr>
        <w:t>rved change in splitting.</w:t>
      </w:r>
      <w:r w:rsidR="00374ED2" w:rsidRPr="001A2766">
        <w:rPr>
          <w:rFonts w:asciiTheme="minorHAnsi" w:hAnsiTheme="minorHAnsi"/>
          <w:color w:val="000000" w:themeColor="text1"/>
        </w:rPr>
        <w:t xml:space="preserve"> An acetone </w:t>
      </w:r>
      <w:r w:rsidR="00374ED2" w:rsidRPr="001A2766">
        <w:rPr>
          <w:rFonts w:asciiTheme="minorHAnsi" w:hAnsiTheme="minorHAnsi"/>
          <w:color w:val="000000" w:themeColor="text1"/>
        </w:rPr>
        <w:lastRenderedPageBreak/>
        <w:t xml:space="preserve">contaminant can also be seen at around 2.11 ppm, which was present within the standard run with the timepoint but not in the </w:t>
      </w:r>
      <w:r w:rsidR="00374ED2" w:rsidRPr="001A2766">
        <w:rPr>
          <w:rFonts w:asciiTheme="minorHAnsi" w:hAnsiTheme="minorHAnsi"/>
          <w:color w:val="000000" w:themeColor="text1"/>
          <w:highlight w:val="magenta"/>
        </w:rPr>
        <w:t>standard run alongside the controls.</w:t>
      </w:r>
      <w:r w:rsidR="00374ED2" w:rsidRPr="001A2766">
        <w:rPr>
          <w:rFonts w:asciiTheme="minorHAnsi" w:hAnsiTheme="minorHAnsi"/>
          <w:color w:val="000000" w:themeColor="text1"/>
        </w:rPr>
        <w:t xml:space="preserve"> </w:t>
      </w:r>
    </w:p>
    <w:p w14:paraId="27C4F424" w14:textId="6332DB0C" w:rsidR="008103DA" w:rsidRPr="001A2766" w:rsidRDefault="008103DA" w:rsidP="001A2766">
      <w:pPr>
        <w:pStyle w:val="ListParagraph"/>
        <w:spacing w:line="360" w:lineRule="auto"/>
        <w:ind w:left="1080"/>
        <w:jc w:val="both"/>
        <w:rPr>
          <w:rFonts w:asciiTheme="minorHAnsi" w:hAnsiTheme="minorHAnsi"/>
          <w:color w:val="000000" w:themeColor="text1"/>
        </w:rPr>
      </w:pPr>
    </w:p>
    <w:p w14:paraId="310A4B27" w14:textId="72F1F14E" w:rsidR="00B04650" w:rsidRPr="001A2766" w:rsidRDefault="00B04650" w:rsidP="001A2766">
      <w:pPr>
        <w:pStyle w:val="ListParagraph"/>
        <w:spacing w:line="360" w:lineRule="auto"/>
        <w:ind w:left="1080"/>
        <w:jc w:val="both"/>
        <w:rPr>
          <w:rFonts w:asciiTheme="minorHAnsi" w:hAnsiTheme="minorHAnsi"/>
          <w:color w:val="000000" w:themeColor="text1"/>
        </w:rPr>
      </w:pPr>
    </w:p>
    <w:p w14:paraId="46C32AE2" w14:textId="18221097" w:rsidR="00B04650" w:rsidRPr="001A2766" w:rsidRDefault="00B04650" w:rsidP="001A2766">
      <w:pPr>
        <w:pStyle w:val="ListParagraph"/>
        <w:spacing w:line="360" w:lineRule="auto"/>
        <w:ind w:left="1080"/>
        <w:jc w:val="both"/>
        <w:rPr>
          <w:rFonts w:asciiTheme="minorHAnsi" w:hAnsiTheme="minorHAnsi"/>
          <w:color w:val="000000" w:themeColor="text1"/>
        </w:rPr>
      </w:pPr>
    </w:p>
    <w:p w14:paraId="6DE337E3" w14:textId="73CBCC71" w:rsidR="00B04650" w:rsidRPr="001A2766" w:rsidRDefault="00B04650" w:rsidP="001A2766">
      <w:pPr>
        <w:pStyle w:val="ListParagraph"/>
        <w:spacing w:line="360" w:lineRule="auto"/>
        <w:ind w:left="1080"/>
        <w:jc w:val="both"/>
        <w:rPr>
          <w:rFonts w:asciiTheme="minorHAnsi" w:hAnsiTheme="minorHAnsi"/>
          <w:color w:val="000000" w:themeColor="text1"/>
        </w:rPr>
      </w:pPr>
      <w:r w:rsidRPr="001A2766">
        <w:rPr>
          <w:rFonts w:asciiTheme="minorHAnsi" w:hAnsiTheme="minorHAnsi"/>
          <w:color w:val="000000" w:themeColor="text1"/>
          <w:highlight w:val="green"/>
        </w:rPr>
        <w:t xml:space="preserve">2D ROESY SPEC/ COSY for complete elucidation- mention coupled spin- </w:t>
      </w:r>
      <w:proofErr w:type="spellStart"/>
      <w:r w:rsidRPr="001A2766">
        <w:rPr>
          <w:rFonts w:asciiTheme="minorHAnsi" w:hAnsiTheme="minorHAnsi"/>
          <w:color w:val="000000" w:themeColor="text1"/>
          <w:highlight w:val="green"/>
        </w:rPr>
        <w:t>sytem</w:t>
      </w:r>
      <w:proofErr w:type="spellEnd"/>
      <w:r w:rsidRPr="001A2766">
        <w:rPr>
          <w:rFonts w:asciiTheme="minorHAnsi" w:hAnsiTheme="minorHAnsi"/>
          <w:color w:val="000000" w:themeColor="text1"/>
          <w:highlight w:val="green"/>
        </w:rPr>
        <w:t xml:space="preserve"> at… </w:t>
      </w:r>
    </w:p>
    <w:p w14:paraId="67534BEA" w14:textId="01944114" w:rsidR="00B04650" w:rsidRPr="001A2766" w:rsidRDefault="00B04650" w:rsidP="001A2766">
      <w:pPr>
        <w:pStyle w:val="ListParagraph"/>
        <w:spacing w:line="360" w:lineRule="auto"/>
        <w:ind w:left="1080"/>
        <w:jc w:val="both"/>
        <w:rPr>
          <w:rFonts w:asciiTheme="minorHAnsi" w:hAnsiTheme="minorHAnsi"/>
          <w:color w:val="000000" w:themeColor="text1"/>
        </w:rPr>
      </w:pPr>
    </w:p>
    <w:p w14:paraId="2F91536A" w14:textId="77777777" w:rsidR="00B04650" w:rsidRPr="001A2766" w:rsidRDefault="00B04650" w:rsidP="001A2766">
      <w:pPr>
        <w:pStyle w:val="ListParagraph"/>
        <w:spacing w:line="360" w:lineRule="auto"/>
        <w:ind w:left="1080"/>
        <w:jc w:val="both"/>
        <w:rPr>
          <w:rFonts w:asciiTheme="minorHAnsi" w:hAnsiTheme="minorHAnsi"/>
          <w:color w:val="000000" w:themeColor="text1"/>
        </w:rPr>
      </w:pPr>
    </w:p>
    <w:p w14:paraId="61A73FB2" w14:textId="0A2A32B6" w:rsidR="009F54CB" w:rsidRPr="008D782C" w:rsidRDefault="0046447E" w:rsidP="001A2766">
      <w:pPr>
        <w:pStyle w:val="Heading4"/>
        <w:spacing w:line="360" w:lineRule="auto"/>
        <w:jc w:val="both"/>
        <w:rPr>
          <w:rFonts w:asciiTheme="minorHAnsi" w:hAnsiTheme="minorHAnsi"/>
          <w:b/>
          <w:bCs/>
          <w:color w:val="000000" w:themeColor="text1"/>
        </w:rPr>
      </w:pPr>
      <w:bookmarkStart w:id="92" w:name="_Toc60561288"/>
      <w:r w:rsidRPr="008D782C">
        <w:rPr>
          <w:rFonts w:asciiTheme="minorHAnsi" w:hAnsiTheme="minorHAnsi"/>
          <w:b/>
          <w:bCs/>
          <w:color w:val="000000" w:themeColor="text1"/>
        </w:rPr>
        <w:t xml:space="preserve">3.4.3 </w:t>
      </w:r>
      <w:r w:rsidR="009F54CB" w:rsidRPr="008D782C">
        <w:rPr>
          <w:rFonts w:asciiTheme="minorHAnsi" w:hAnsiTheme="minorHAnsi"/>
          <w:b/>
          <w:bCs/>
          <w:color w:val="000000" w:themeColor="text1"/>
        </w:rPr>
        <w:t>Pioglitazone Conclusions</w:t>
      </w:r>
      <w:bookmarkEnd w:id="92"/>
      <w:r w:rsidR="009F54CB" w:rsidRPr="008D782C">
        <w:rPr>
          <w:rFonts w:asciiTheme="minorHAnsi" w:hAnsiTheme="minorHAnsi"/>
          <w:b/>
          <w:bCs/>
          <w:color w:val="000000" w:themeColor="text1"/>
        </w:rPr>
        <w:t xml:space="preserve"> </w:t>
      </w:r>
    </w:p>
    <w:p w14:paraId="1FC02D97" w14:textId="2E878D2B" w:rsidR="009F54CB" w:rsidRPr="001A2766" w:rsidRDefault="009F54CB" w:rsidP="001A2766">
      <w:pPr>
        <w:spacing w:line="360" w:lineRule="auto"/>
        <w:jc w:val="both"/>
        <w:rPr>
          <w:rFonts w:asciiTheme="minorHAnsi" w:hAnsiTheme="minorHAnsi"/>
          <w:color w:val="000000" w:themeColor="text1"/>
        </w:rPr>
      </w:pPr>
    </w:p>
    <w:p w14:paraId="213F8390" w14:textId="1CA6F618" w:rsidR="00280FA7" w:rsidRPr="001A2766" w:rsidRDefault="00280FA7" w:rsidP="001A2766">
      <w:pPr>
        <w:spacing w:line="360" w:lineRule="auto"/>
        <w:jc w:val="both"/>
        <w:rPr>
          <w:rFonts w:asciiTheme="minorHAnsi" w:hAnsiTheme="minorHAnsi"/>
          <w:color w:val="000000" w:themeColor="text1"/>
        </w:rPr>
      </w:pPr>
    </w:p>
    <w:p w14:paraId="4C3BB4D5" w14:textId="74147529" w:rsidR="00280FA7" w:rsidRPr="001A2766" w:rsidRDefault="00280FA7" w:rsidP="001A2766">
      <w:pPr>
        <w:spacing w:line="360" w:lineRule="auto"/>
        <w:jc w:val="both"/>
        <w:rPr>
          <w:rFonts w:asciiTheme="minorHAnsi" w:hAnsiTheme="minorHAnsi"/>
          <w:color w:val="000000" w:themeColor="text1"/>
        </w:rPr>
      </w:pPr>
      <w:r w:rsidRPr="001A2766">
        <w:rPr>
          <w:rFonts w:asciiTheme="minorHAnsi" w:hAnsiTheme="minorHAnsi"/>
          <w:noProof/>
          <w:color w:val="000000" w:themeColor="text1"/>
        </w:rPr>
        <w:drawing>
          <wp:inline distT="0" distB="0" distL="0" distR="0" wp14:anchorId="4FDF8A99" wp14:editId="0E7E4F75">
            <wp:extent cx="5727700" cy="80200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27700" cy="802005"/>
                    </a:xfrm>
                    <a:prstGeom prst="rect">
                      <a:avLst/>
                    </a:prstGeom>
                  </pic:spPr>
                </pic:pic>
              </a:graphicData>
            </a:graphic>
          </wp:inline>
        </w:drawing>
      </w:r>
    </w:p>
    <w:p w14:paraId="7345BE13" w14:textId="5599DA4F" w:rsidR="009F54CB" w:rsidRPr="001A2766" w:rsidRDefault="009F54CB" w:rsidP="001A2766">
      <w:pPr>
        <w:spacing w:line="360" w:lineRule="auto"/>
        <w:jc w:val="both"/>
        <w:rPr>
          <w:rFonts w:asciiTheme="minorHAnsi" w:hAnsiTheme="minorHAnsi"/>
          <w:color w:val="000000" w:themeColor="text1"/>
        </w:rPr>
      </w:pPr>
    </w:p>
    <w:p w14:paraId="7AEF0C0A" w14:textId="3E1C9E4F" w:rsidR="009F54CB" w:rsidRPr="001A2766" w:rsidRDefault="00422CF2" w:rsidP="001A2766">
      <w:pPr>
        <w:spacing w:line="360" w:lineRule="auto"/>
        <w:jc w:val="both"/>
        <w:rPr>
          <w:rFonts w:asciiTheme="minorHAnsi" w:hAnsiTheme="minorHAnsi"/>
          <w:color w:val="000000" w:themeColor="text1"/>
        </w:rPr>
      </w:pPr>
      <w:r w:rsidRPr="001A2766">
        <w:rPr>
          <w:rFonts w:asciiTheme="minorHAnsi" w:hAnsiTheme="minorHAnsi"/>
          <w:color w:val="000000" w:themeColor="text1"/>
        </w:rPr>
        <w:t>A</w:t>
      </w:r>
      <w:r w:rsidR="009F54CB" w:rsidRPr="001A2766">
        <w:rPr>
          <w:rFonts w:asciiTheme="minorHAnsi" w:hAnsiTheme="minorHAnsi"/>
          <w:color w:val="000000" w:themeColor="text1"/>
        </w:rPr>
        <w:t xml:space="preserve"> combination of the LC-MS/MS and </w:t>
      </w:r>
      <w:r w:rsidRPr="001A2766">
        <w:rPr>
          <w:rFonts w:asciiTheme="minorHAnsi" w:hAnsiTheme="minorHAnsi"/>
          <w:color w:val="000000" w:themeColor="text1"/>
        </w:rPr>
        <w:t>NMR techniques allowed for a full elucidation of the proposed metabolite (M1) for Pioglitazone. Initial LC data indicated fragments with +16, indicative of a hydroxylation. It was originally hypothesized that the hydroxylation would occur in the aromatic region due to previous studies and docking within</w:t>
      </w:r>
      <w:r w:rsidR="00DD1B60">
        <w:rPr>
          <w:rFonts w:asciiTheme="minorHAnsi" w:hAnsiTheme="minorHAnsi"/>
          <w:color w:val="000000" w:themeColor="text1"/>
        </w:rPr>
        <w:t xml:space="preserve"> </w:t>
      </w:r>
      <w:proofErr w:type="spellStart"/>
      <w:r w:rsidR="00DD1B60">
        <w:rPr>
          <w:rFonts w:asciiTheme="minorHAnsi" w:hAnsiTheme="minorHAnsi"/>
          <w:i/>
          <w:iCs/>
          <w:color w:val="000000" w:themeColor="text1"/>
        </w:rPr>
        <w:t>enz</w:t>
      </w:r>
      <w:proofErr w:type="spellEnd"/>
      <w:r w:rsidRPr="001A2766">
        <w:rPr>
          <w:rFonts w:asciiTheme="minorHAnsi" w:hAnsiTheme="minorHAnsi"/>
          <w:color w:val="000000" w:themeColor="text1"/>
        </w:rPr>
        <w:t xml:space="preserve">, however, with LC data it can be seen which side of the molecule the oxidation occurs. In order to fully determine the position of the oxidation, </w:t>
      </w:r>
      <w:r w:rsidRPr="001A2766">
        <w:rPr>
          <w:rFonts w:asciiTheme="minorHAnsi" w:hAnsiTheme="minorHAnsi"/>
          <w:color w:val="000000" w:themeColor="text1"/>
          <w:vertAlign w:val="superscript"/>
        </w:rPr>
        <w:t>1</w:t>
      </w:r>
      <w:r w:rsidRPr="001A2766">
        <w:rPr>
          <w:rFonts w:asciiTheme="minorHAnsi" w:hAnsiTheme="minorHAnsi"/>
          <w:color w:val="000000" w:themeColor="text1"/>
        </w:rPr>
        <w:t xml:space="preserve">H NMR alone did not suffice. It was through the allocation of the ROSEY coupling that it could be suggested that the oxidation occurred at the C2 position. </w:t>
      </w:r>
    </w:p>
    <w:p w14:paraId="36B01FF8" w14:textId="77777777" w:rsidR="00B04650" w:rsidRPr="001A2766" w:rsidRDefault="00B04650" w:rsidP="001A2766">
      <w:pPr>
        <w:spacing w:line="360" w:lineRule="auto"/>
        <w:jc w:val="both"/>
        <w:rPr>
          <w:rFonts w:asciiTheme="minorHAnsi" w:hAnsiTheme="minorHAnsi"/>
          <w:color w:val="000000" w:themeColor="text1"/>
        </w:rPr>
      </w:pPr>
    </w:p>
    <w:p w14:paraId="55CDDD57" w14:textId="6F23CD64" w:rsidR="00422CF2" w:rsidRPr="001A2766" w:rsidRDefault="00422CF2" w:rsidP="001A2766">
      <w:pPr>
        <w:spacing w:line="360" w:lineRule="auto"/>
        <w:jc w:val="both"/>
        <w:rPr>
          <w:rFonts w:asciiTheme="minorHAnsi" w:hAnsiTheme="minorHAnsi"/>
          <w:color w:val="000000" w:themeColor="text1"/>
        </w:rPr>
      </w:pPr>
      <w:r w:rsidRPr="001A2766">
        <w:rPr>
          <w:rFonts w:asciiTheme="minorHAnsi" w:hAnsiTheme="minorHAnsi"/>
          <w:color w:val="000000" w:themeColor="text1"/>
        </w:rPr>
        <w:t>The optimized method for separation of metabolites over time made for clearer spectra and ease of determining the major</w:t>
      </w:r>
      <w:r w:rsidR="00DD1B60">
        <w:rPr>
          <w:rFonts w:asciiTheme="minorHAnsi" w:hAnsiTheme="minorHAnsi"/>
          <w:color w:val="000000" w:themeColor="text1"/>
        </w:rPr>
        <w:t xml:space="preserve"> CYP3A4/5 human</w:t>
      </w:r>
      <w:r w:rsidR="00B04650" w:rsidRPr="001A2766">
        <w:rPr>
          <w:rFonts w:asciiTheme="minorHAnsi" w:hAnsiTheme="minorHAnsi"/>
          <w:color w:val="000000" w:themeColor="text1"/>
        </w:rPr>
        <w:t xml:space="preserve"> metabolite </w:t>
      </w:r>
      <w:r w:rsidR="00B04650" w:rsidRPr="00DD1B60">
        <w:rPr>
          <w:rFonts w:asciiTheme="minorHAnsi" w:hAnsiTheme="minorHAnsi"/>
          <w:color w:val="000000" w:themeColor="text1"/>
        </w:rPr>
        <w:t>formed</w:t>
      </w:r>
      <w:r w:rsidR="00044C9B" w:rsidRPr="00DD1B60">
        <w:rPr>
          <w:rFonts w:asciiTheme="minorHAnsi" w:hAnsiTheme="minorHAnsi"/>
          <w:color w:val="000000" w:themeColor="text1"/>
        </w:rPr>
        <w:t>.</w:t>
      </w:r>
      <w:r w:rsidR="00044C9B" w:rsidRPr="001A2766">
        <w:rPr>
          <w:rFonts w:asciiTheme="minorHAnsi" w:hAnsiTheme="minorHAnsi"/>
          <w:color w:val="000000" w:themeColor="text1"/>
        </w:rPr>
        <w:t xml:space="preserve"> </w:t>
      </w:r>
    </w:p>
    <w:p w14:paraId="5CDAFC9C" w14:textId="5819DB44" w:rsidR="000806B5" w:rsidRPr="001A2766" w:rsidRDefault="000806B5" w:rsidP="001A2766">
      <w:pPr>
        <w:spacing w:line="360" w:lineRule="auto"/>
        <w:jc w:val="both"/>
        <w:rPr>
          <w:rFonts w:asciiTheme="minorHAnsi" w:hAnsiTheme="minorHAnsi"/>
          <w:color w:val="000000" w:themeColor="text1"/>
        </w:rPr>
      </w:pPr>
    </w:p>
    <w:p w14:paraId="72FD9D70" w14:textId="679C6979" w:rsidR="000806B5" w:rsidRPr="001A2766" w:rsidRDefault="000806B5" w:rsidP="001A2766">
      <w:pPr>
        <w:spacing w:line="360" w:lineRule="auto"/>
        <w:jc w:val="both"/>
        <w:rPr>
          <w:rFonts w:asciiTheme="minorHAnsi" w:hAnsiTheme="minorHAnsi"/>
          <w:color w:val="000000" w:themeColor="text1"/>
        </w:rPr>
      </w:pPr>
      <w:r w:rsidRPr="001A2766">
        <w:rPr>
          <w:rFonts w:asciiTheme="minorHAnsi" w:hAnsiTheme="minorHAnsi"/>
          <w:color w:val="000000" w:themeColor="text1"/>
        </w:rPr>
        <w:t>The elucidat</w:t>
      </w:r>
      <w:r w:rsidR="00044C9B" w:rsidRPr="001A2766">
        <w:rPr>
          <w:rFonts w:asciiTheme="minorHAnsi" w:hAnsiTheme="minorHAnsi"/>
          <w:color w:val="000000" w:themeColor="text1"/>
        </w:rPr>
        <w:t>ed</w:t>
      </w:r>
      <w:r w:rsidRPr="001A2766">
        <w:rPr>
          <w:rFonts w:asciiTheme="minorHAnsi" w:hAnsiTheme="minorHAnsi"/>
          <w:color w:val="000000" w:themeColor="text1"/>
        </w:rPr>
        <w:t xml:space="preserve"> metabolite </w:t>
      </w:r>
      <w:r w:rsidR="00044C9B" w:rsidRPr="001A2766">
        <w:rPr>
          <w:rFonts w:asciiTheme="minorHAnsi" w:hAnsiTheme="minorHAnsi"/>
          <w:color w:val="000000" w:themeColor="text1"/>
        </w:rPr>
        <w:t>PM1</w:t>
      </w:r>
      <w:r w:rsidRPr="001A2766">
        <w:rPr>
          <w:rFonts w:asciiTheme="minorHAnsi" w:hAnsiTheme="minorHAnsi"/>
          <w:color w:val="000000" w:themeColor="text1"/>
        </w:rPr>
        <w:t xml:space="preserve">, is a major human metabolite of </w:t>
      </w:r>
      <w:proofErr w:type="spellStart"/>
      <w:r w:rsidRPr="001A2766">
        <w:rPr>
          <w:rFonts w:asciiTheme="minorHAnsi" w:hAnsiTheme="minorHAnsi"/>
          <w:color w:val="000000" w:themeColor="text1"/>
        </w:rPr>
        <w:t>Piog</w:t>
      </w:r>
      <w:proofErr w:type="spellEnd"/>
      <w:r w:rsidR="00044C9B" w:rsidRPr="001A2766">
        <w:rPr>
          <w:rFonts w:asciiTheme="minorHAnsi" w:hAnsiTheme="minorHAnsi"/>
          <w:color w:val="000000" w:themeColor="text1"/>
        </w:rPr>
        <w:t>. The oxidation occurs at the C2 position. Using BM3 DM in order to produce this metabolite allows for ease of selective oxidation when compared with traditional synthetic methods of such exclusive oxidations.</w:t>
      </w:r>
    </w:p>
    <w:p w14:paraId="0911725C" w14:textId="7D5CFAE6" w:rsidR="009F54CB" w:rsidRPr="001A2766" w:rsidRDefault="009F54CB" w:rsidP="001A2766">
      <w:pPr>
        <w:spacing w:line="360" w:lineRule="auto"/>
        <w:jc w:val="both"/>
        <w:rPr>
          <w:rFonts w:asciiTheme="minorHAnsi" w:hAnsiTheme="minorHAnsi"/>
          <w:color w:val="000000" w:themeColor="text1"/>
        </w:rPr>
      </w:pPr>
    </w:p>
    <w:p w14:paraId="731254B2" w14:textId="21481658" w:rsidR="009F54CB" w:rsidRPr="001A2766" w:rsidRDefault="009F54CB" w:rsidP="001A2766">
      <w:pPr>
        <w:spacing w:line="360" w:lineRule="auto"/>
        <w:jc w:val="both"/>
        <w:rPr>
          <w:rFonts w:asciiTheme="minorHAnsi" w:hAnsiTheme="minorHAnsi"/>
          <w:color w:val="000000" w:themeColor="text1"/>
        </w:rPr>
      </w:pPr>
    </w:p>
    <w:p w14:paraId="658DF42D" w14:textId="11DD43C2" w:rsidR="009F54CB" w:rsidRPr="001A2766" w:rsidRDefault="009F54CB" w:rsidP="001A2766">
      <w:pPr>
        <w:spacing w:line="360" w:lineRule="auto"/>
        <w:jc w:val="both"/>
        <w:rPr>
          <w:rFonts w:asciiTheme="minorHAnsi" w:hAnsiTheme="minorHAnsi"/>
          <w:color w:val="000000" w:themeColor="text1"/>
        </w:rPr>
      </w:pPr>
    </w:p>
    <w:p w14:paraId="707D220B" w14:textId="0B900586" w:rsidR="009F54CB" w:rsidRPr="001A2766" w:rsidRDefault="009F54CB" w:rsidP="001A2766">
      <w:pPr>
        <w:spacing w:line="360" w:lineRule="auto"/>
        <w:jc w:val="both"/>
        <w:rPr>
          <w:rFonts w:asciiTheme="minorHAnsi" w:hAnsiTheme="minorHAnsi"/>
          <w:color w:val="000000" w:themeColor="text1"/>
        </w:rPr>
      </w:pPr>
    </w:p>
    <w:p w14:paraId="56C6014D" w14:textId="179DA3A8" w:rsidR="00001AB6" w:rsidRPr="001A2766" w:rsidRDefault="009F54CB" w:rsidP="001A2766">
      <w:pPr>
        <w:pStyle w:val="Heading3"/>
        <w:spacing w:line="360" w:lineRule="auto"/>
        <w:jc w:val="both"/>
        <w:rPr>
          <w:rFonts w:asciiTheme="minorHAnsi" w:hAnsiTheme="minorHAnsi"/>
          <w:color w:val="000000" w:themeColor="text1"/>
        </w:rPr>
      </w:pPr>
      <w:bookmarkStart w:id="93" w:name="_Toc60561289"/>
      <w:r w:rsidRPr="001A2766">
        <w:rPr>
          <w:rFonts w:asciiTheme="minorHAnsi" w:hAnsiTheme="minorHAnsi"/>
          <w:color w:val="000000" w:themeColor="text1"/>
        </w:rPr>
        <w:t xml:space="preserve">3.5 </w:t>
      </w:r>
      <w:r w:rsidR="00001AB6" w:rsidRPr="001A2766">
        <w:rPr>
          <w:rFonts w:asciiTheme="minorHAnsi" w:hAnsiTheme="minorHAnsi"/>
          <w:color w:val="000000" w:themeColor="text1"/>
        </w:rPr>
        <w:t>Troglitazone</w:t>
      </w:r>
      <w:bookmarkEnd w:id="93"/>
      <w:r w:rsidR="00001AB6" w:rsidRPr="001A2766">
        <w:rPr>
          <w:rFonts w:asciiTheme="minorHAnsi" w:hAnsiTheme="minorHAnsi"/>
          <w:color w:val="000000" w:themeColor="text1"/>
        </w:rPr>
        <w:t xml:space="preserve"> </w:t>
      </w:r>
    </w:p>
    <w:p w14:paraId="40E7355F" w14:textId="77777777" w:rsidR="000845C1" w:rsidRPr="001A2766" w:rsidRDefault="000845C1" w:rsidP="001A2766">
      <w:pPr>
        <w:spacing w:line="360" w:lineRule="auto"/>
        <w:jc w:val="both"/>
        <w:rPr>
          <w:rFonts w:asciiTheme="minorHAnsi" w:hAnsiTheme="minorHAnsi"/>
          <w:color w:val="000000" w:themeColor="text1"/>
        </w:rPr>
      </w:pPr>
    </w:p>
    <w:p w14:paraId="2B0A32F0" w14:textId="77777777" w:rsidR="000845C1" w:rsidRPr="001A2766" w:rsidRDefault="000845C1" w:rsidP="001A2766">
      <w:pPr>
        <w:spacing w:line="360" w:lineRule="auto"/>
        <w:jc w:val="both"/>
        <w:rPr>
          <w:rFonts w:asciiTheme="minorHAnsi" w:hAnsiTheme="minorHAnsi"/>
          <w:color w:val="000000" w:themeColor="text1"/>
        </w:rPr>
      </w:pPr>
    </w:p>
    <w:p w14:paraId="0F90854B" w14:textId="3F85C123" w:rsidR="000845C1" w:rsidRPr="001A2766" w:rsidRDefault="000845C1" w:rsidP="001A2766">
      <w:pPr>
        <w:spacing w:line="360" w:lineRule="auto"/>
        <w:jc w:val="both"/>
        <w:rPr>
          <w:rFonts w:asciiTheme="minorHAnsi" w:hAnsiTheme="minorHAnsi"/>
          <w:color w:val="000000" w:themeColor="text1"/>
        </w:rPr>
      </w:pPr>
      <w:r w:rsidRPr="001A2766">
        <w:rPr>
          <w:rFonts w:asciiTheme="minorHAnsi" w:hAnsiTheme="minorHAnsi"/>
          <w:color w:val="000000" w:themeColor="text1"/>
        </w:rPr>
        <w:t>Following Pioglitazone, methods were optimised for another member of the glitazone drug class, Troglitazone (</w:t>
      </w:r>
      <w:r w:rsidR="00044C9B" w:rsidRPr="001A2766">
        <w:rPr>
          <w:rFonts w:asciiTheme="minorHAnsi" w:hAnsiTheme="minorHAnsi"/>
          <w:color w:val="000000" w:themeColor="text1"/>
        </w:rPr>
        <w:t>Trog</w:t>
      </w:r>
      <w:r w:rsidRPr="001A2766">
        <w:rPr>
          <w:rFonts w:asciiTheme="minorHAnsi" w:hAnsiTheme="minorHAnsi"/>
          <w:color w:val="000000" w:themeColor="text1"/>
        </w:rPr>
        <w:t xml:space="preserve">). </w:t>
      </w:r>
      <w:r w:rsidR="00044C9B" w:rsidRPr="001A2766">
        <w:rPr>
          <w:rFonts w:asciiTheme="minorHAnsi" w:hAnsiTheme="minorHAnsi"/>
          <w:color w:val="000000" w:themeColor="text1"/>
        </w:rPr>
        <w:t>Trog</w:t>
      </w:r>
      <w:r w:rsidRPr="001A2766">
        <w:rPr>
          <w:rFonts w:asciiTheme="minorHAnsi" w:hAnsiTheme="minorHAnsi"/>
          <w:color w:val="000000" w:themeColor="text1"/>
        </w:rPr>
        <w:t xml:space="preserve"> is also an oral anti- diabetic drug and was first synthesized and proposed for use in treatment of type II diabetes mellitus</w:t>
      </w:r>
      <w:r w:rsidR="00044C9B" w:rsidRPr="001A2766">
        <w:rPr>
          <w:rFonts w:asciiTheme="minorHAnsi" w:hAnsiTheme="minorHAnsi"/>
          <w:color w:val="000000" w:themeColor="text1"/>
        </w:rPr>
        <w:t>, sometimes in combination with other anti- diabetic drugs such as Metformin.</w:t>
      </w:r>
    </w:p>
    <w:p w14:paraId="3656495E" w14:textId="77777777" w:rsidR="000845C1" w:rsidRPr="001A2766" w:rsidRDefault="000845C1" w:rsidP="001A2766">
      <w:pPr>
        <w:spacing w:line="360" w:lineRule="auto"/>
        <w:jc w:val="both"/>
        <w:rPr>
          <w:rFonts w:asciiTheme="minorHAnsi" w:hAnsiTheme="minorHAnsi"/>
          <w:color w:val="000000" w:themeColor="text1"/>
        </w:rPr>
      </w:pPr>
    </w:p>
    <w:p w14:paraId="27495AB1" w14:textId="3FB2D652" w:rsidR="000845C1" w:rsidRPr="001A2766" w:rsidRDefault="000845C1" w:rsidP="001A2766">
      <w:pPr>
        <w:spacing w:line="360" w:lineRule="auto"/>
        <w:jc w:val="both"/>
        <w:rPr>
          <w:rFonts w:asciiTheme="minorHAnsi" w:hAnsiTheme="minorHAnsi"/>
          <w:color w:val="000000" w:themeColor="text1"/>
        </w:rPr>
      </w:pPr>
      <w:r w:rsidRPr="001A2766">
        <w:rPr>
          <w:rFonts w:asciiTheme="minorHAnsi" w:hAnsiTheme="minorHAnsi"/>
          <w:color w:val="000000" w:themeColor="text1"/>
        </w:rPr>
        <w:t>As all members of the glitazone drug class share the</w:t>
      </w:r>
      <w:r w:rsidRPr="001A2766">
        <w:rPr>
          <w:rFonts w:asciiTheme="minorHAnsi" w:hAnsiTheme="minorHAnsi"/>
          <w:color w:val="000000" w:themeColor="text1"/>
          <w:sz w:val="27"/>
          <w:szCs w:val="27"/>
        </w:rPr>
        <w:t xml:space="preserve"> </w:t>
      </w:r>
      <w:r w:rsidRPr="001A2766">
        <w:rPr>
          <w:rFonts w:asciiTheme="minorHAnsi" w:hAnsiTheme="minorHAnsi"/>
          <w:color w:val="000000" w:themeColor="text1"/>
        </w:rPr>
        <w:t xml:space="preserve">thiazolidinedione </w:t>
      </w:r>
      <w:r w:rsidR="00044C9B" w:rsidRPr="001A2766">
        <w:rPr>
          <w:rFonts w:asciiTheme="minorHAnsi" w:hAnsiTheme="minorHAnsi"/>
          <w:color w:val="000000" w:themeColor="text1"/>
        </w:rPr>
        <w:t>(TZD)</w:t>
      </w:r>
    </w:p>
    <w:p w14:paraId="4428ECFA" w14:textId="37A8C45E" w:rsidR="000845C1" w:rsidRPr="001A2766" w:rsidRDefault="000845C1" w:rsidP="001A2766">
      <w:pPr>
        <w:spacing w:line="360" w:lineRule="auto"/>
        <w:jc w:val="both"/>
        <w:rPr>
          <w:rFonts w:asciiTheme="minorHAnsi" w:hAnsiTheme="minorHAnsi"/>
          <w:color w:val="000000" w:themeColor="text1"/>
        </w:rPr>
      </w:pPr>
      <w:r w:rsidRPr="001A2766">
        <w:rPr>
          <w:rFonts w:asciiTheme="minorHAnsi" w:hAnsiTheme="minorHAnsi"/>
          <w:color w:val="000000" w:themeColor="text1"/>
        </w:rPr>
        <w:t xml:space="preserve">moiety,  it was hypothesised that the mode of action for each of the drugs were to be analogous in acting primarily at the.. </w:t>
      </w:r>
    </w:p>
    <w:p w14:paraId="60822D47" w14:textId="7D0FE28B" w:rsidR="007E2DA0" w:rsidRPr="001A2766" w:rsidRDefault="007E2DA0" w:rsidP="001A2766">
      <w:pPr>
        <w:spacing w:line="360" w:lineRule="auto"/>
        <w:jc w:val="both"/>
        <w:rPr>
          <w:rFonts w:asciiTheme="minorHAnsi" w:hAnsiTheme="minorHAnsi"/>
          <w:color w:val="000000" w:themeColor="text1"/>
        </w:rPr>
      </w:pPr>
    </w:p>
    <w:p w14:paraId="6572E1F5" w14:textId="320D69C0" w:rsidR="007E2DA0" w:rsidRPr="001A2766" w:rsidRDefault="007E2DA0" w:rsidP="001A2766">
      <w:pPr>
        <w:spacing w:line="360" w:lineRule="auto"/>
        <w:jc w:val="both"/>
        <w:rPr>
          <w:rFonts w:asciiTheme="minorHAnsi" w:hAnsiTheme="minorHAnsi"/>
          <w:color w:val="000000" w:themeColor="text1"/>
        </w:rPr>
      </w:pPr>
    </w:p>
    <w:p w14:paraId="3319ACE0" w14:textId="2BB55B1A" w:rsidR="007E2DA0" w:rsidRPr="001A2766" w:rsidRDefault="007E2DA0" w:rsidP="001A2766">
      <w:pPr>
        <w:spacing w:line="360" w:lineRule="auto"/>
        <w:jc w:val="both"/>
        <w:rPr>
          <w:rFonts w:asciiTheme="minorHAnsi" w:hAnsiTheme="minorHAnsi"/>
          <w:color w:val="000000" w:themeColor="text1"/>
        </w:rPr>
      </w:pPr>
    </w:p>
    <w:p w14:paraId="5ED8AD5E" w14:textId="746EB8EB" w:rsidR="000845C1" w:rsidRPr="001A2766" w:rsidRDefault="000845C1" w:rsidP="001A2766">
      <w:pPr>
        <w:spacing w:line="360" w:lineRule="auto"/>
        <w:jc w:val="both"/>
        <w:rPr>
          <w:rFonts w:asciiTheme="minorHAnsi" w:hAnsiTheme="minorHAnsi"/>
          <w:color w:val="000000" w:themeColor="text1"/>
        </w:rPr>
      </w:pPr>
    </w:p>
    <w:p w14:paraId="2232892C" w14:textId="03DC4D41" w:rsidR="00EC071E" w:rsidRPr="001A2766" w:rsidRDefault="00EC071E" w:rsidP="001A2766">
      <w:pPr>
        <w:spacing w:line="360" w:lineRule="auto"/>
        <w:jc w:val="both"/>
        <w:rPr>
          <w:rFonts w:asciiTheme="minorHAnsi" w:hAnsiTheme="minorHAnsi"/>
          <w:color w:val="000000" w:themeColor="text1"/>
        </w:rPr>
      </w:pPr>
    </w:p>
    <w:p w14:paraId="358C71E2" w14:textId="67F9B893" w:rsidR="00823ABD" w:rsidRPr="001A2766" w:rsidRDefault="00823ABD" w:rsidP="001A2766">
      <w:pPr>
        <w:spacing w:line="360" w:lineRule="auto"/>
        <w:jc w:val="both"/>
        <w:rPr>
          <w:rFonts w:asciiTheme="minorHAnsi" w:hAnsiTheme="minorHAnsi"/>
          <w:color w:val="000000" w:themeColor="text1"/>
        </w:rPr>
      </w:pPr>
    </w:p>
    <w:p w14:paraId="722AD88F" w14:textId="620C8FA6" w:rsidR="00823ABD" w:rsidRPr="001A2766" w:rsidRDefault="00823ABD" w:rsidP="001A2766">
      <w:pPr>
        <w:spacing w:line="360" w:lineRule="auto"/>
        <w:jc w:val="both"/>
        <w:rPr>
          <w:rFonts w:asciiTheme="minorHAnsi" w:hAnsiTheme="minorHAnsi"/>
          <w:color w:val="000000" w:themeColor="text1"/>
        </w:rPr>
      </w:pPr>
      <w:r w:rsidRPr="001A2766">
        <w:rPr>
          <w:rFonts w:asciiTheme="minorHAnsi" w:hAnsiTheme="minorHAnsi"/>
          <w:noProof/>
          <w:color w:val="000000" w:themeColor="text1"/>
        </w:rPr>
        <w:lastRenderedPageBreak/>
        <mc:AlternateContent>
          <mc:Choice Requires="wps">
            <w:drawing>
              <wp:anchor distT="0" distB="0" distL="114300" distR="114300" simplePos="0" relativeHeight="251706368" behindDoc="0" locked="0" layoutInCell="1" allowOverlap="1" wp14:anchorId="16EFB277" wp14:editId="1EBB0370">
                <wp:simplePos x="0" y="0"/>
                <wp:positionH relativeFrom="column">
                  <wp:posOffset>2308860</wp:posOffset>
                </wp:positionH>
                <wp:positionV relativeFrom="paragraph">
                  <wp:posOffset>2068830</wp:posOffset>
                </wp:positionV>
                <wp:extent cx="914400" cy="240030"/>
                <wp:effectExtent l="0" t="0" r="0" b="1270"/>
                <wp:wrapNone/>
                <wp:docPr id="68" name="Text Box 68"/>
                <wp:cNvGraphicFramePr/>
                <a:graphic xmlns:a="http://schemas.openxmlformats.org/drawingml/2006/main">
                  <a:graphicData uri="http://schemas.microsoft.com/office/word/2010/wordprocessingShape">
                    <wps:wsp>
                      <wps:cNvSpPr txBox="1"/>
                      <wps:spPr>
                        <a:xfrm>
                          <a:off x="0" y="0"/>
                          <a:ext cx="914400" cy="240030"/>
                        </a:xfrm>
                        <a:prstGeom prst="rect">
                          <a:avLst/>
                        </a:prstGeom>
                        <a:solidFill>
                          <a:schemeClr val="lt1"/>
                        </a:solidFill>
                        <a:ln w="6350">
                          <a:noFill/>
                        </a:ln>
                      </wps:spPr>
                      <wps:txbx>
                        <w:txbxContent>
                          <w:p w14:paraId="63C9C3B8" w14:textId="56170728" w:rsidR="001A2766" w:rsidRPr="00823ABD" w:rsidRDefault="001A2766">
                            <w:pPr>
                              <w:rPr>
                                <w:sz w:val="20"/>
                                <w:szCs w:val="20"/>
                              </w:rPr>
                            </w:pPr>
                            <w:r w:rsidRPr="00823ABD">
                              <w:rPr>
                                <w:sz w:val="20"/>
                                <w:szCs w:val="20"/>
                              </w:rPr>
                              <w:t>CYP 3A4 &amp; C28</w:t>
                            </w:r>
                          </w:p>
                          <w:p w14:paraId="56303373" w14:textId="77777777" w:rsidR="001A2766" w:rsidRDefault="001A2766"/>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6EFB277" id="Text Box 68" o:spid="_x0000_s1097" type="#_x0000_t202" style="position:absolute;left:0;text-align:left;margin-left:181.8pt;margin-top:162.9pt;width:1in;height:18.9pt;z-index:25170636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" fillcolor="white [3201]" stroked="f" strokeweight=".5pt">
                <v:textbox>
                  <w:txbxContent>
                    <w:p w14:paraId="63C9C3B8" w14:textId="56170728" w:rsidR="001A2766" w:rsidRPr="00823ABD" w:rsidRDefault="001A2766">
                      <w:pPr>
                        <w:rPr>
                          <w:sz w:val="20"/>
                          <w:szCs w:val="20"/>
                        </w:rPr>
                      </w:pPr>
                      <w:r w:rsidRPr="00823ABD">
                        <w:rPr>
                          <w:sz w:val="20"/>
                          <w:szCs w:val="20"/>
                        </w:rPr>
                        <w:t>CYP 3A4 &amp; C28</w:t>
                      </w:r>
                    </w:p>
                    <w:p w14:paraId="56303373" w14:textId="77777777" w:rsidR="001A2766" w:rsidRDefault="001A2766"/>
                  </w:txbxContent>
                </v:textbox>
              </v:shape>
            </w:pict>
          </mc:Fallback>
        </mc:AlternateContent>
      </w:r>
      <w:r w:rsidRPr="001A2766">
        <w:rPr>
          <w:rFonts w:asciiTheme="minorHAnsi" w:hAnsiTheme="minorHAnsi"/>
          <w:noProof/>
          <w:color w:val="000000" w:themeColor="text1"/>
        </w:rPr>
        <w:drawing>
          <wp:inline distT="0" distB="0" distL="0" distR="0" wp14:anchorId="7E5DAAD9" wp14:editId="077FA18E">
            <wp:extent cx="5727700" cy="3436620"/>
            <wp:effectExtent l="0" t="0" r="0" b="508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27700" cy="3436620"/>
                    </a:xfrm>
                    <a:prstGeom prst="rect">
                      <a:avLst/>
                    </a:prstGeom>
                  </pic:spPr>
                </pic:pic>
              </a:graphicData>
            </a:graphic>
          </wp:inline>
        </w:drawing>
      </w:r>
    </w:p>
    <w:p w14:paraId="1B8DEE45" w14:textId="77777777" w:rsidR="00823ABD" w:rsidRPr="001A2766" w:rsidRDefault="00823ABD" w:rsidP="001A2766">
      <w:pPr>
        <w:pStyle w:val="Heading4"/>
        <w:spacing w:line="360" w:lineRule="auto"/>
        <w:jc w:val="both"/>
        <w:rPr>
          <w:rFonts w:asciiTheme="minorHAnsi" w:hAnsiTheme="minorHAnsi"/>
          <w:color w:val="000000" w:themeColor="text1"/>
        </w:rPr>
      </w:pPr>
    </w:p>
    <w:p w14:paraId="5C7DF685" w14:textId="4AD4E586" w:rsidR="00823ABD" w:rsidRPr="001A2766" w:rsidRDefault="00823ABD" w:rsidP="001A2766">
      <w:pPr>
        <w:spacing w:line="360" w:lineRule="auto"/>
        <w:jc w:val="both"/>
        <w:rPr>
          <w:rFonts w:asciiTheme="minorHAnsi" w:hAnsiTheme="minorHAnsi"/>
          <w:color w:val="000000" w:themeColor="text1"/>
        </w:rPr>
      </w:pPr>
      <w:r w:rsidRPr="001A2766">
        <w:rPr>
          <w:rFonts w:asciiTheme="minorHAnsi" w:hAnsiTheme="minorHAnsi"/>
          <w:color w:val="000000" w:themeColor="text1"/>
        </w:rPr>
        <w:t>Scheme… Outline of primary metabolic pathways in troglitazone metabolism, as outlined by</w:t>
      </w:r>
      <w:r w:rsidRPr="001A2766">
        <w:rPr>
          <w:rFonts w:asciiTheme="minorHAnsi" w:hAnsiTheme="minorHAnsi"/>
          <w:color w:val="000000" w:themeColor="text1"/>
        </w:rPr>
        <w:fldChar w:fldCharType="begin" w:fldLock="1"/>
      </w:r>
      <w:r w:rsidR="00605E70" w:rsidRPr="001A2766">
        <w:rPr>
          <w:rFonts w:asciiTheme="minorHAnsi" w:hAnsiTheme="minorHAnsi"/>
          <w:color w:val="000000" w:themeColor="text1"/>
        </w:rPr>
        <w:instrText>ADDIN CSL_CITATION {"citationItems":[{"id":"ITEM-1","itemData":{"abstract":"Troglitazone (TGZ), the first glitazone used for the treatment of type II diabetes mellitus and removed from the market for liver toxicity, was shown to bind covalently to microsomal protein and glutathione (GSH) following activation by cytochrome P450 (P450). The covalent binding of 14 C-TGZ in dexamethasone-induced rat liver microsomes was NADPH-dependent and required the active form of P450; it was completely inhibited by ketoconazole (10 M) and GSH (4 mM). The covalent binding in P450 3A4 Supersomes (9.2 nmol of TGZ Eq/nmol P450) was greater than that with P450 1A2 (0.7), 2C8 (3.7), 2C19 (1.4), 2E1 (0.6), and 2D6 (1.1) and 3A5 (3.0). The covalent binding in liver microsomes from rats pretreated with dexamethasone (5.3 nmol of TGZ Eq bound/nmol P450) was greater than that from rats pretreated with vehicle (3.5),-naph-thoflavone (0.4), phenobarbital (1.1), or pyridine (2.5). A TGZ-GSH adduct was detected by liquid chromatography-tandem mass spectrometry and radioactivity detection with a deprotonated quasi molecular ion [M-H] at m/z 745, with fragment ions at m/z 438 (deprotonated TGZ moiety), and at m/z 306 (deprotonated GSH moiety). The TGZ-GSH adduct was determined to be 5-glutathio-nyl-5-[4-(6-hydroxy-2,5,7,8-tetramethylchroman-2-ylmethoxy)ben-zyl]-thiazolidine-2,4-dione based on collision-induced dissociation fragmentation, and one-and two-dimensional NMR analysis of the isolated adduct. The synthetic 5-hydroxy TGZ and the benzylidene derivative of TGZ did not react with GSH or GSH ethyl ester. The mechanisms for metabolic activation of TGZ may involve an ultimate reactive sulfonium ion which could be formed from an initial sulfoxide followed by a formal Pummerer rearrangement, or a C5 thiazolidinedione radical or a sulfur cation radical.","author":[{"dropping-particle":"","family":"Metabolism","given":"( K H","non-dropping-particle":"","parse-names":false,"suffix":""},{"dropping-particle":"","family":"Chemistry","given":"T F W","non-dropping-particle":"","parse-names":false,"suffix":""}],"id":"ITEM-1","issued":{"date-parts":[["2004"]]},"title":"METABOLIC ACTIVATION OF TROGLITAZONE: IDENTIFICATION OF A REACTIVE METABOLITE AND MECHANISMS INVOLVED","type":"report"},"uris":["http://www.mendeley.com/documents/?uuid=c80ca41a-4b9f-3368-bcdb-61e684772771"]}],"mendeley":{"formattedCitation":"(Metabolism and Chemistry, 2004)","plainTextFormattedCitation":"(Metabolism and Chemistry, 2004)","previouslyFormattedCitation":"(Metabolism and Chemistry, 2004)"},"properties":{"noteIndex":0},"schema":"https://github.com/citation-style-language/schema/raw/master/csl-citation.json"}</w:instrText>
      </w:r>
      <w:r w:rsidRPr="001A2766">
        <w:rPr>
          <w:rFonts w:asciiTheme="minorHAnsi" w:hAnsiTheme="minorHAnsi"/>
          <w:color w:val="000000" w:themeColor="text1"/>
        </w:rPr>
        <w:fldChar w:fldCharType="separate"/>
      </w:r>
      <w:r w:rsidR="00CF2AA6" w:rsidRPr="001A2766">
        <w:rPr>
          <w:rFonts w:asciiTheme="minorHAnsi" w:hAnsiTheme="minorHAnsi"/>
          <w:noProof/>
          <w:color w:val="000000" w:themeColor="text1"/>
        </w:rPr>
        <w:t>(Metabolism and Chemistry, 2004)</w:t>
      </w:r>
      <w:r w:rsidRPr="001A2766">
        <w:rPr>
          <w:rFonts w:asciiTheme="minorHAnsi" w:hAnsiTheme="minorHAnsi"/>
          <w:color w:val="000000" w:themeColor="text1"/>
        </w:rPr>
        <w:fldChar w:fldCharType="end"/>
      </w:r>
      <w:r w:rsidRPr="001A2766">
        <w:rPr>
          <w:rFonts w:asciiTheme="minorHAnsi" w:hAnsiTheme="minorHAnsi"/>
          <w:color w:val="000000" w:themeColor="text1"/>
        </w:rPr>
        <w:t xml:space="preserve"> </w:t>
      </w:r>
    </w:p>
    <w:p w14:paraId="7B213ED9" w14:textId="77777777" w:rsidR="00823ABD" w:rsidRPr="001A2766" w:rsidRDefault="00823ABD" w:rsidP="001A2766">
      <w:pPr>
        <w:pStyle w:val="Heading4"/>
        <w:spacing w:line="360" w:lineRule="auto"/>
        <w:jc w:val="both"/>
        <w:rPr>
          <w:rFonts w:asciiTheme="minorHAnsi" w:hAnsiTheme="minorHAnsi"/>
          <w:color w:val="000000" w:themeColor="text1"/>
        </w:rPr>
      </w:pPr>
    </w:p>
    <w:p w14:paraId="337AA95E" w14:textId="77777777" w:rsidR="00823ABD" w:rsidRPr="001A2766" w:rsidRDefault="00823ABD" w:rsidP="001A2766">
      <w:pPr>
        <w:pStyle w:val="Heading4"/>
        <w:spacing w:line="360" w:lineRule="auto"/>
        <w:jc w:val="both"/>
        <w:rPr>
          <w:rFonts w:asciiTheme="minorHAnsi" w:hAnsiTheme="minorHAnsi"/>
          <w:color w:val="000000" w:themeColor="text1"/>
        </w:rPr>
      </w:pPr>
    </w:p>
    <w:p w14:paraId="2F4602D5" w14:textId="4574F8D4" w:rsidR="00EC071E" w:rsidRPr="001A2766" w:rsidRDefault="00EC071E" w:rsidP="001A2766">
      <w:pPr>
        <w:pStyle w:val="Heading4"/>
        <w:spacing w:line="360" w:lineRule="auto"/>
        <w:jc w:val="both"/>
        <w:rPr>
          <w:rFonts w:asciiTheme="minorHAnsi" w:hAnsiTheme="minorHAnsi"/>
          <w:color w:val="000000" w:themeColor="text1"/>
        </w:rPr>
      </w:pPr>
      <w:bookmarkStart w:id="94" w:name="_Toc60561290"/>
      <w:r w:rsidRPr="001A2766">
        <w:rPr>
          <w:rFonts w:asciiTheme="minorHAnsi" w:hAnsiTheme="minorHAnsi"/>
          <w:color w:val="000000" w:themeColor="text1"/>
        </w:rPr>
        <w:t>3.5.1 LC-MS/MS for the elucidation of Troglitazone metabolites</w:t>
      </w:r>
      <w:bookmarkEnd w:id="94"/>
      <w:r w:rsidRPr="001A2766">
        <w:rPr>
          <w:rFonts w:asciiTheme="minorHAnsi" w:hAnsiTheme="minorHAnsi"/>
          <w:color w:val="000000" w:themeColor="text1"/>
        </w:rPr>
        <w:t xml:space="preserve"> </w:t>
      </w:r>
    </w:p>
    <w:p w14:paraId="5BA2F09B" w14:textId="0D34FD6C" w:rsidR="00EC071E" w:rsidRPr="001A2766" w:rsidRDefault="00EC071E" w:rsidP="001A2766">
      <w:pPr>
        <w:spacing w:line="360" w:lineRule="auto"/>
        <w:jc w:val="both"/>
        <w:rPr>
          <w:rFonts w:asciiTheme="minorHAnsi" w:hAnsiTheme="minorHAnsi"/>
          <w:color w:val="000000" w:themeColor="text1"/>
        </w:rPr>
      </w:pPr>
    </w:p>
    <w:p w14:paraId="44EAD96C" w14:textId="77777777" w:rsidR="00605E70" w:rsidRPr="001A2766" w:rsidRDefault="00605E70" w:rsidP="001A2766">
      <w:pPr>
        <w:spacing w:line="360" w:lineRule="auto"/>
        <w:jc w:val="both"/>
        <w:rPr>
          <w:rFonts w:asciiTheme="minorHAnsi" w:hAnsiTheme="minorHAnsi"/>
          <w:color w:val="000000" w:themeColor="text1"/>
        </w:rPr>
      </w:pPr>
    </w:p>
    <w:p w14:paraId="21108558" w14:textId="77777777" w:rsidR="002052D4" w:rsidRPr="001A2766" w:rsidRDefault="002052D4" w:rsidP="001A2766">
      <w:pPr>
        <w:spacing w:line="360" w:lineRule="auto"/>
        <w:jc w:val="both"/>
        <w:rPr>
          <w:rFonts w:asciiTheme="minorHAnsi" w:hAnsiTheme="minorHAnsi"/>
          <w:color w:val="000000" w:themeColor="text1"/>
        </w:rPr>
      </w:pPr>
      <w:r w:rsidRPr="001A2766">
        <w:rPr>
          <w:rFonts w:asciiTheme="minorHAnsi" w:hAnsiTheme="minorHAnsi"/>
          <w:color w:val="000000" w:themeColor="text1"/>
        </w:rPr>
        <w:t xml:space="preserve">The assay parameters were not altered from the initial pioglitazone assay, and following a bulk incubation of BM3 DM with Troglitazone for 180 mins, all controls incubations were crashed with concentrated HCl. The purpose of the acid crash was to denature any protein present within the samples, thus allowing removal of precipitates via centrifugation. </w:t>
      </w:r>
    </w:p>
    <w:p w14:paraId="11D84109" w14:textId="77777777" w:rsidR="002052D4" w:rsidRPr="001A2766" w:rsidRDefault="002052D4" w:rsidP="001A2766">
      <w:pPr>
        <w:spacing w:line="360" w:lineRule="auto"/>
        <w:jc w:val="both"/>
        <w:rPr>
          <w:rFonts w:asciiTheme="minorHAnsi" w:hAnsiTheme="minorHAnsi"/>
          <w:color w:val="000000" w:themeColor="text1"/>
        </w:rPr>
      </w:pPr>
    </w:p>
    <w:p w14:paraId="3043B55C" w14:textId="2DEB29E9" w:rsidR="002052D4" w:rsidRPr="001A2766" w:rsidRDefault="002052D4" w:rsidP="001A2766">
      <w:pPr>
        <w:spacing w:line="360" w:lineRule="auto"/>
        <w:jc w:val="both"/>
        <w:rPr>
          <w:rFonts w:asciiTheme="minorHAnsi" w:hAnsiTheme="minorHAnsi"/>
          <w:color w:val="000000" w:themeColor="text1"/>
        </w:rPr>
      </w:pPr>
      <w:r w:rsidRPr="001A2766">
        <w:rPr>
          <w:rFonts w:asciiTheme="minorHAnsi" w:hAnsiTheme="minorHAnsi"/>
          <w:color w:val="000000" w:themeColor="text1"/>
        </w:rPr>
        <w:t xml:space="preserve">However, upon analysis of the LC-MS/MS data produced from the initial Troglitazone run, it was evident that breakdown of standards and incubations had occurred. </w:t>
      </w:r>
    </w:p>
    <w:p w14:paraId="30916204" w14:textId="77777777" w:rsidR="002052D4" w:rsidRPr="001A2766" w:rsidRDefault="002052D4" w:rsidP="001A2766">
      <w:pPr>
        <w:spacing w:line="360" w:lineRule="auto"/>
        <w:jc w:val="both"/>
        <w:rPr>
          <w:rFonts w:asciiTheme="minorHAnsi" w:hAnsiTheme="minorHAnsi"/>
          <w:color w:val="000000" w:themeColor="text1"/>
        </w:rPr>
      </w:pPr>
      <w:r w:rsidRPr="001A2766">
        <w:rPr>
          <w:rFonts w:asciiTheme="minorHAnsi" w:hAnsiTheme="minorHAnsi"/>
          <w:color w:val="000000" w:themeColor="text1"/>
        </w:rPr>
        <w:t xml:space="preserve"> </w:t>
      </w:r>
    </w:p>
    <w:p w14:paraId="5469F3E4" w14:textId="77777777" w:rsidR="002052D4" w:rsidRPr="001A2766" w:rsidRDefault="002052D4" w:rsidP="001A2766">
      <w:pPr>
        <w:spacing w:line="360" w:lineRule="auto"/>
        <w:jc w:val="both"/>
        <w:rPr>
          <w:rFonts w:asciiTheme="minorHAnsi" w:hAnsiTheme="minorHAnsi"/>
          <w:color w:val="000000" w:themeColor="text1"/>
        </w:rPr>
      </w:pPr>
      <w:r w:rsidRPr="001A2766">
        <w:rPr>
          <w:rFonts w:asciiTheme="minorHAnsi" w:hAnsiTheme="minorHAnsi"/>
          <w:color w:val="000000" w:themeColor="text1"/>
        </w:rPr>
        <w:t xml:space="preserve">Several reasons for the breakdown were proposed. It was initially thought that the Troglitazone had photolyzed…. This was due to the lack of parent ion within the LC-MS/MS </w:t>
      </w:r>
      <w:r w:rsidRPr="001A2766">
        <w:rPr>
          <w:rFonts w:asciiTheme="minorHAnsi" w:hAnsiTheme="minorHAnsi"/>
          <w:color w:val="000000" w:themeColor="text1"/>
        </w:rPr>
        <w:lastRenderedPageBreak/>
        <w:t xml:space="preserve">standard… Fig.. and the breakdown of the standard… Furthermore, the apparent lack of metabolite peaks indicated that the compound had broken down prior to incubation. This may have been due to a number of reasons, firstly improper storage of the compound… </w:t>
      </w:r>
    </w:p>
    <w:p w14:paraId="7FBE53C1" w14:textId="77777777" w:rsidR="002052D4" w:rsidRPr="001A2766" w:rsidRDefault="002052D4" w:rsidP="001A2766">
      <w:pPr>
        <w:spacing w:line="360" w:lineRule="auto"/>
        <w:jc w:val="both"/>
        <w:rPr>
          <w:rFonts w:asciiTheme="minorHAnsi" w:hAnsiTheme="minorHAnsi"/>
          <w:color w:val="000000" w:themeColor="text1"/>
        </w:rPr>
      </w:pPr>
    </w:p>
    <w:p w14:paraId="43A022D3" w14:textId="77777777" w:rsidR="002052D4" w:rsidRPr="001A2766" w:rsidRDefault="002052D4" w:rsidP="001A2766">
      <w:pPr>
        <w:spacing w:line="360" w:lineRule="auto"/>
        <w:jc w:val="both"/>
        <w:rPr>
          <w:rFonts w:asciiTheme="minorHAnsi" w:hAnsiTheme="minorHAnsi"/>
          <w:color w:val="000000" w:themeColor="text1"/>
        </w:rPr>
      </w:pPr>
      <w:r w:rsidRPr="001A2766">
        <w:rPr>
          <w:rFonts w:asciiTheme="minorHAnsi" w:hAnsiTheme="minorHAnsi"/>
          <w:color w:val="000000" w:themeColor="text1"/>
        </w:rPr>
        <w:t xml:space="preserve">Evidence has been found within literature to propose mechanisms for photolytic </w:t>
      </w:r>
      <w:proofErr w:type="spellStart"/>
      <w:r w:rsidRPr="001A2766">
        <w:rPr>
          <w:rFonts w:asciiTheme="minorHAnsi" w:hAnsiTheme="minorHAnsi"/>
          <w:color w:val="000000" w:themeColor="text1"/>
        </w:rPr>
        <w:t>degredation</w:t>
      </w:r>
      <w:proofErr w:type="spellEnd"/>
      <w:r w:rsidRPr="001A2766">
        <w:rPr>
          <w:rFonts w:asciiTheme="minorHAnsi" w:hAnsiTheme="minorHAnsi"/>
          <w:color w:val="000000" w:themeColor="text1"/>
        </w:rPr>
        <w:t xml:space="preserve"> of troglitazone. Fig… shows a mechanistic route. </w:t>
      </w:r>
    </w:p>
    <w:p w14:paraId="7164E179" w14:textId="77777777" w:rsidR="002052D4" w:rsidRPr="001A2766" w:rsidRDefault="002052D4" w:rsidP="001A2766">
      <w:pPr>
        <w:spacing w:line="360" w:lineRule="auto"/>
        <w:jc w:val="both"/>
        <w:rPr>
          <w:rFonts w:asciiTheme="minorHAnsi" w:hAnsiTheme="minorHAnsi"/>
          <w:color w:val="000000" w:themeColor="text1"/>
        </w:rPr>
      </w:pPr>
    </w:p>
    <w:p w14:paraId="462AE394" w14:textId="77777777" w:rsidR="002052D4" w:rsidRPr="001A2766" w:rsidRDefault="002052D4" w:rsidP="001A2766">
      <w:pPr>
        <w:spacing w:line="360" w:lineRule="auto"/>
        <w:jc w:val="both"/>
        <w:rPr>
          <w:rFonts w:asciiTheme="minorHAnsi" w:hAnsiTheme="minorHAnsi"/>
          <w:color w:val="000000" w:themeColor="text1"/>
        </w:rPr>
      </w:pPr>
      <w:r w:rsidRPr="001A2766">
        <w:rPr>
          <w:rFonts w:asciiTheme="minorHAnsi" w:hAnsiTheme="minorHAnsi"/>
          <w:color w:val="000000" w:themeColor="text1"/>
        </w:rPr>
        <w:t xml:space="preserve">Though with fresh compound ordered, the standard ran… and so proceeded with a second bulk incubation… Precautions were taken to avoid light exposure </w:t>
      </w:r>
      <w:proofErr w:type="spellStart"/>
      <w:r w:rsidRPr="001A2766">
        <w:rPr>
          <w:rFonts w:asciiTheme="minorHAnsi" w:hAnsiTheme="minorHAnsi"/>
          <w:color w:val="000000" w:themeColor="text1"/>
        </w:rPr>
        <w:t>throught</w:t>
      </w:r>
      <w:proofErr w:type="spellEnd"/>
      <w:r w:rsidRPr="001A2766">
        <w:rPr>
          <w:rFonts w:asciiTheme="minorHAnsi" w:hAnsiTheme="minorHAnsi"/>
          <w:color w:val="000000" w:themeColor="text1"/>
        </w:rPr>
        <w:t xml:space="preserve"> the incubation, and following, during sample extractions. </w:t>
      </w:r>
    </w:p>
    <w:p w14:paraId="76699215" w14:textId="77777777" w:rsidR="002052D4" w:rsidRPr="001A2766" w:rsidRDefault="002052D4" w:rsidP="001A2766">
      <w:pPr>
        <w:spacing w:line="360" w:lineRule="auto"/>
        <w:jc w:val="both"/>
        <w:rPr>
          <w:rFonts w:asciiTheme="minorHAnsi" w:hAnsiTheme="minorHAnsi"/>
          <w:color w:val="000000" w:themeColor="text1"/>
        </w:rPr>
      </w:pPr>
    </w:p>
    <w:p w14:paraId="4B16305B" w14:textId="77777777" w:rsidR="002052D4" w:rsidRPr="001A2766" w:rsidRDefault="002052D4" w:rsidP="001A2766">
      <w:pPr>
        <w:spacing w:line="360" w:lineRule="auto"/>
        <w:jc w:val="both"/>
        <w:rPr>
          <w:rFonts w:asciiTheme="minorHAnsi" w:hAnsiTheme="minorHAnsi"/>
          <w:color w:val="000000" w:themeColor="text1"/>
        </w:rPr>
      </w:pPr>
      <w:r w:rsidRPr="001A2766">
        <w:rPr>
          <w:rFonts w:asciiTheme="minorHAnsi" w:hAnsiTheme="minorHAnsi"/>
          <w:color w:val="000000" w:themeColor="text1"/>
        </w:rPr>
        <w:t xml:space="preserve">In order to eliminate sample contamination and photolysis, a brand new vial of Troglitazone was ordered and foil was used during all incubation and extraction stages to avoid irradiation… </w:t>
      </w:r>
    </w:p>
    <w:p w14:paraId="2D49EF4C" w14:textId="77777777" w:rsidR="002052D4" w:rsidRPr="001A2766" w:rsidRDefault="002052D4" w:rsidP="001A2766">
      <w:pPr>
        <w:spacing w:line="360" w:lineRule="auto"/>
        <w:jc w:val="both"/>
        <w:rPr>
          <w:rFonts w:asciiTheme="minorHAnsi" w:hAnsiTheme="minorHAnsi"/>
          <w:color w:val="000000" w:themeColor="text1"/>
        </w:rPr>
      </w:pPr>
    </w:p>
    <w:p w14:paraId="086E0118" w14:textId="2D3BEC89" w:rsidR="002052D4" w:rsidRPr="001A2766" w:rsidRDefault="002052D4" w:rsidP="001A2766">
      <w:pPr>
        <w:spacing w:line="360" w:lineRule="auto"/>
        <w:jc w:val="both"/>
        <w:rPr>
          <w:rFonts w:asciiTheme="minorHAnsi" w:hAnsiTheme="minorHAnsi"/>
          <w:color w:val="000000" w:themeColor="text1"/>
        </w:rPr>
      </w:pPr>
      <w:r w:rsidRPr="001A2766">
        <w:rPr>
          <w:rFonts w:asciiTheme="minorHAnsi" w:hAnsiTheme="minorHAnsi"/>
          <w:color w:val="000000" w:themeColor="text1"/>
        </w:rPr>
        <w:t xml:space="preserve">A further proposed reason for the breakdown of the formed metabolites was the cleavage of the TDZ ring moiety due to the acid crash. </w:t>
      </w:r>
    </w:p>
    <w:p w14:paraId="7F2C97F5" w14:textId="77777777" w:rsidR="002052D4" w:rsidRPr="001A2766" w:rsidRDefault="002052D4" w:rsidP="001A2766">
      <w:pPr>
        <w:spacing w:line="360" w:lineRule="auto"/>
        <w:jc w:val="both"/>
        <w:rPr>
          <w:rFonts w:asciiTheme="minorHAnsi" w:hAnsiTheme="minorHAnsi"/>
          <w:color w:val="000000" w:themeColor="text1"/>
        </w:rPr>
      </w:pPr>
    </w:p>
    <w:p w14:paraId="6CCE9294" w14:textId="77777777" w:rsidR="002052D4" w:rsidRPr="001A2766" w:rsidRDefault="002052D4" w:rsidP="001A2766">
      <w:pPr>
        <w:spacing w:line="360" w:lineRule="auto"/>
        <w:jc w:val="both"/>
        <w:rPr>
          <w:rFonts w:asciiTheme="minorHAnsi" w:hAnsiTheme="minorHAnsi"/>
          <w:color w:val="000000" w:themeColor="text1"/>
        </w:rPr>
      </w:pPr>
      <w:r w:rsidRPr="001A2766">
        <w:rPr>
          <w:rFonts w:asciiTheme="minorHAnsi" w:hAnsiTheme="minorHAnsi"/>
          <w:color w:val="000000" w:themeColor="text1"/>
        </w:rPr>
        <w:t xml:space="preserve">In consequent method optimizations, it was ensured that the need for the acid crash and denaturation of protein was avoided. </w:t>
      </w:r>
    </w:p>
    <w:p w14:paraId="4BDA2C47" w14:textId="77777777" w:rsidR="002052D4" w:rsidRPr="001A2766" w:rsidRDefault="002052D4" w:rsidP="001A2766">
      <w:pPr>
        <w:spacing w:line="360" w:lineRule="auto"/>
        <w:jc w:val="both"/>
        <w:rPr>
          <w:rFonts w:asciiTheme="minorHAnsi" w:hAnsiTheme="minorHAnsi"/>
          <w:color w:val="000000" w:themeColor="text1"/>
        </w:rPr>
      </w:pPr>
    </w:p>
    <w:p w14:paraId="0BE18B05" w14:textId="23FA139A" w:rsidR="002052D4" w:rsidRPr="001A2766" w:rsidRDefault="002052D4" w:rsidP="001A2766">
      <w:pPr>
        <w:spacing w:line="360" w:lineRule="auto"/>
        <w:jc w:val="both"/>
        <w:rPr>
          <w:rFonts w:asciiTheme="minorHAnsi" w:hAnsiTheme="minorHAnsi"/>
          <w:color w:val="000000" w:themeColor="text1"/>
        </w:rPr>
      </w:pPr>
      <w:r w:rsidRPr="001A2766">
        <w:rPr>
          <w:rFonts w:asciiTheme="minorHAnsi" w:hAnsiTheme="minorHAnsi"/>
          <w:color w:val="000000" w:themeColor="text1"/>
        </w:rPr>
        <w:t xml:space="preserve">Other methods of protein removal were proposed, such as ammonium sulphate cut… but would salt out the metabolites as </w:t>
      </w:r>
      <w:r w:rsidR="00044C9B" w:rsidRPr="001A2766">
        <w:rPr>
          <w:rFonts w:asciiTheme="minorHAnsi" w:hAnsiTheme="minorHAnsi"/>
          <w:color w:val="000000" w:themeColor="text1"/>
        </w:rPr>
        <w:t>T</w:t>
      </w:r>
      <w:r w:rsidRPr="001A2766">
        <w:rPr>
          <w:rFonts w:asciiTheme="minorHAnsi" w:hAnsiTheme="minorHAnsi"/>
          <w:color w:val="000000" w:themeColor="text1"/>
        </w:rPr>
        <w:t xml:space="preserve">rog salts exist.. Flash freezing of samples,  not possible due to movement restrictions… </w:t>
      </w:r>
    </w:p>
    <w:p w14:paraId="669EEF85" w14:textId="77777777" w:rsidR="002052D4" w:rsidRPr="001A2766" w:rsidRDefault="002052D4" w:rsidP="001A2766">
      <w:pPr>
        <w:spacing w:line="360" w:lineRule="auto"/>
        <w:jc w:val="both"/>
        <w:rPr>
          <w:rFonts w:asciiTheme="minorHAnsi" w:hAnsiTheme="minorHAnsi"/>
          <w:color w:val="000000" w:themeColor="text1"/>
        </w:rPr>
      </w:pPr>
    </w:p>
    <w:p w14:paraId="7A579DB3" w14:textId="77777777" w:rsidR="002052D4" w:rsidRPr="001A2766" w:rsidRDefault="002052D4" w:rsidP="001A2766">
      <w:pPr>
        <w:spacing w:line="360" w:lineRule="auto"/>
        <w:jc w:val="both"/>
        <w:rPr>
          <w:rFonts w:asciiTheme="minorHAnsi" w:hAnsiTheme="minorHAnsi"/>
          <w:color w:val="000000" w:themeColor="text1"/>
        </w:rPr>
      </w:pPr>
      <w:r w:rsidRPr="001A2766">
        <w:rPr>
          <w:rFonts w:asciiTheme="minorHAnsi" w:hAnsiTheme="minorHAnsi"/>
          <w:color w:val="000000" w:themeColor="text1"/>
        </w:rPr>
        <w:t xml:space="preserve">Finally, a protein precipitation plate was used prior to concentrating each samples on SPE columns. The plate was primed as per the manufacturers protocol and each sample was extracted under a vacuum. The use of the protein precipitation plate prior to SPE extraction, ensured that any remaining protein would not block the SPE column. As is evident within the LC-MS/MS standard chromatogram, a clear parent ion peak can be deduced as well as the expected fragmentation… </w:t>
      </w:r>
    </w:p>
    <w:p w14:paraId="0E49DACF" w14:textId="77777777" w:rsidR="002052D4" w:rsidRPr="001A2766" w:rsidRDefault="002052D4" w:rsidP="001A2766">
      <w:pPr>
        <w:spacing w:line="360" w:lineRule="auto"/>
        <w:jc w:val="both"/>
        <w:rPr>
          <w:rFonts w:asciiTheme="minorHAnsi" w:hAnsiTheme="minorHAnsi"/>
          <w:color w:val="000000" w:themeColor="text1"/>
        </w:rPr>
      </w:pPr>
    </w:p>
    <w:p w14:paraId="425BF790" w14:textId="77777777" w:rsidR="002052D4" w:rsidRPr="001A2766" w:rsidRDefault="002052D4" w:rsidP="001A2766">
      <w:pPr>
        <w:spacing w:line="360" w:lineRule="auto"/>
        <w:jc w:val="both"/>
        <w:rPr>
          <w:rFonts w:asciiTheme="minorHAnsi" w:hAnsiTheme="minorHAnsi"/>
          <w:color w:val="000000" w:themeColor="text1"/>
        </w:rPr>
      </w:pPr>
    </w:p>
    <w:p w14:paraId="3283052A" w14:textId="6E173E19" w:rsidR="00EC071E" w:rsidRPr="001A2766" w:rsidRDefault="00EC071E" w:rsidP="001A2766">
      <w:pPr>
        <w:spacing w:line="360" w:lineRule="auto"/>
        <w:jc w:val="both"/>
        <w:rPr>
          <w:rFonts w:asciiTheme="minorHAnsi" w:hAnsiTheme="minorHAnsi"/>
          <w:color w:val="000000" w:themeColor="text1"/>
        </w:rPr>
      </w:pPr>
    </w:p>
    <w:p w14:paraId="6D7E6FFE" w14:textId="4F8878B6" w:rsidR="00EC071E" w:rsidRPr="001A2766" w:rsidRDefault="00EC071E" w:rsidP="001A2766">
      <w:pPr>
        <w:spacing w:line="360" w:lineRule="auto"/>
        <w:jc w:val="both"/>
        <w:rPr>
          <w:rFonts w:asciiTheme="minorHAnsi" w:hAnsiTheme="minorHAnsi"/>
          <w:color w:val="000000" w:themeColor="text1"/>
        </w:rPr>
      </w:pPr>
      <w:r w:rsidRPr="001A2766">
        <w:rPr>
          <w:rFonts w:asciiTheme="minorHAnsi" w:hAnsiTheme="minorHAnsi"/>
          <w:noProof/>
          <w:color w:val="000000" w:themeColor="text1"/>
        </w:rPr>
        <mc:AlternateContent>
          <mc:Choice Requires="wpg">
            <w:drawing>
              <wp:anchor distT="0" distB="0" distL="114300" distR="114300" simplePos="0" relativeHeight="251685888" behindDoc="0" locked="0" layoutInCell="1" allowOverlap="1" wp14:anchorId="1DB97913" wp14:editId="46656B19">
                <wp:simplePos x="0" y="0"/>
                <wp:positionH relativeFrom="column">
                  <wp:posOffset>-433070</wp:posOffset>
                </wp:positionH>
                <wp:positionV relativeFrom="paragraph">
                  <wp:posOffset>0</wp:posOffset>
                </wp:positionV>
                <wp:extent cx="7075170" cy="4922520"/>
                <wp:effectExtent l="0" t="0" r="0" b="0"/>
                <wp:wrapTopAndBottom/>
                <wp:docPr id="1947846252" name="Group 9"/>
                <wp:cNvGraphicFramePr/>
                <a:graphic xmlns:a="http://schemas.openxmlformats.org/drawingml/2006/main">
                  <a:graphicData uri="http://schemas.microsoft.com/office/word/2010/wordprocessingGroup">
                    <wpg:wgp>
                      <wpg:cNvGrpSpPr/>
                      <wpg:grpSpPr>
                        <a:xfrm>
                          <a:off x="0" y="0"/>
                          <a:ext cx="7075170" cy="4922520"/>
                          <a:chOff x="0" y="0"/>
                          <a:chExt cx="7642164" cy="5014012"/>
                        </a:xfrm>
                      </wpg:grpSpPr>
                      <pic:pic xmlns:pic="http://schemas.openxmlformats.org/drawingml/2006/picture">
                        <pic:nvPicPr>
                          <pic:cNvPr id="1947846253" name="Picture 194784625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552207" cy="5014012"/>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1947846254" name="Picture 1947846254"/>
                          <pic:cNvPicPr>
                            <a:picLocks noChangeAspect="1"/>
                          </pic:cNvPicPr>
                        </pic:nvPicPr>
                        <pic:blipFill>
                          <a:blip r:embed="rId58"/>
                          <a:stretch>
                            <a:fillRect/>
                          </a:stretch>
                        </pic:blipFill>
                        <pic:spPr>
                          <a:xfrm>
                            <a:off x="5040560" y="277293"/>
                            <a:ext cx="2520280" cy="1094012"/>
                          </a:xfrm>
                          <a:prstGeom prst="rect">
                            <a:avLst/>
                          </a:prstGeom>
                        </pic:spPr>
                      </pic:pic>
                      <pic:pic xmlns:pic="http://schemas.openxmlformats.org/drawingml/2006/picture">
                        <pic:nvPicPr>
                          <pic:cNvPr id="1947846255" name="Picture 1947846255"/>
                          <pic:cNvPicPr>
                            <a:picLocks noChangeAspect="1"/>
                          </pic:cNvPicPr>
                        </pic:nvPicPr>
                        <pic:blipFill>
                          <a:blip r:embed="rId59"/>
                          <a:stretch>
                            <a:fillRect/>
                          </a:stretch>
                        </pic:blipFill>
                        <pic:spPr>
                          <a:xfrm>
                            <a:off x="5040560" y="1768217"/>
                            <a:ext cx="2601604" cy="1143000"/>
                          </a:xfrm>
                          <a:prstGeom prst="rect">
                            <a:avLst/>
                          </a:prstGeom>
                        </pic:spPr>
                      </pic:pic>
                      <pic:pic xmlns:pic="http://schemas.openxmlformats.org/drawingml/2006/picture">
                        <pic:nvPicPr>
                          <pic:cNvPr id="1947846256" name="Picture 1947846256"/>
                          <pic:cNvPicPr>
                            <a:picLocks noChangeAspect="1"/>
                          </pic:cNvPicPr>
                        </pic:nvPicPr>
                        <pic:blipFill>
                          <a:blip r:embed="rId60"/>
                          <a:stretch>
                            <a:fillRect/>
                          </a:stretch>
                        </pic:blipFill>
                        <pic:spPr>
                          <a:xfrm>
                            <a:off x="1363877" y="2386263"/>
                            <a:ext cx="1156403" cy="971767"/>
                          </a:xfrm>
                          <a:prstGeom prst="rect">
                            <a:avLst/>
                          </a:prstGeom>
                        </pic:spPr>
                      </pic:pic>
                      <pic:pic xmlns:pic="http://schemas.openxmlformats.org/drawingml/2006/picture">
                        <pic:nvPicPr>
                          <pic:cNvPr id="1947846257" name="Picture 1947846257"/>
                          <pic:cNvPicPr>
                            <a:picLocks noChangeAspect="1"/>
                          </pic:cNvPicPr>
                        </pic:nvPicPr>
                        <pic:blipFill>
                          <a:blip r:embed="rId61"/>
                          <a:stretch>
                            <a:fillRect/>
                          </a:stretch>
                        </pic:blipFill>
                        <pic:spPr>
                          <a:xfrm>
                            <a:off x="231853" y="2602287"/>
                            <a:ext cx="1012719" cy="1052827"/>
                          </a:xfrm>
                          <a:prstGeom prst="rect">
                            <a:avLst/>
                          </a:prstGeom>
                        </pic:spPr>
                      </pic:pic>
                      <pic:pic xmlns:pic="http://schemas.openxmlformats.org/drawingml/2006/picture">
                        <pic:nvPicPr>
                          <pic:cNvPr id="1947846258" name="Picture 1947846258"/>
                          <pic:cNvPicPr>
                            <a:picLocks noChangeAspect="1"/>
                          </pic:cNvPicPr>
                        </pic:nvPicPr>
                        <pic:blipFill>
                          <a:blip r:embed="rId62"/>
                          <a:stretch>
                            <a:fillRect/>
                          </a:stretch>
                        </pic:blipFill>
                        <pic:spPr>
                          <a:xfrm>
                            <a:off x="2657962" y="1090119"/>
                            <a:ext cx="1843501" cy="759591"/>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7E6D623" id="Group 9" o:spid="_x0000_s1026" style="position:absolute;margin-left:-34.1pt;margin-top:0;width:557.1pt;height:387.6pt;z-index:251685888;mso-width-relative:margin;mso-height-relative:margin" coordsize="76421,50140" o:gfxdata="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">
                <v:shape id="Picture 1947846253" o:spid="_x0000_s1027" type="#_x0000_t75" style="position:absolute;width:65522;height:5014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" fillcolor="#4472c4 [3204]" strokecolor="black [3213]">
                  <v:imagedata r:id="rId63" o:title=""/>
                  <v:shadow color="#e7e6e6 [3214]"/>
                </v:shape>
                <v:shape id="Picture 1947846254" o:spid="_x0000_s1028" type="#_x0000_t75" style="position:absolute;left:50405;top:2772;width:25203;height:1094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">
                  <v:imagedata r:id="rId64" o:title=""/>
                </v:shape>
                <v:shape id="Picture 1947846255" o:spid="_x0000_s1029" type="#_x0000_t75" style="position:absolute;left:50405;top:17682;width:26016;height:1143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">
                  <v:imagedata r:id="rId65" o:title=""/>
                </v:shape>
                <v:shape id="Picture 1947846256" o:spid="_x0000_s1030" type="#_x0000_t75" style="position:absolute;left:13638;top:23862;width:11564;height:971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">
                  <v:imagedata r:id="rId66" o:title=""/>
                </v:shape>
                <v:shape id="Picture 1947846257" o:spid="_x0000_s1031" type="#_x0000_t75" style="position:absolute;left:2318;top:26022;width:10127;height:1052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">
                  <v:imagedata r:id="rId67" o:title=""/>
                </v:shape>
                <v:shape id="Picture 1947846258" o:spid="_x0000_s1032" type="#_x0000_t75" style="position:absolute;left:26579;top:10901;width:18435;height:759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">
                  <v:imagedata r:id="rId68" o:title=""/>
                </v:shape>
                <w10:wrap type="topAndBottom"/>
              </v:group>
            </w:pict>
          </mc:Fallback>
        </mc:AlternateContent>
      </w:r>
      <w:r w:rsidRPr="001A2766">
        <w:rPr>
          <w:rFonts w:asciiTheme="minorHAnsi" w:hAnsiTheme="minorHAnsi"/>
          <w:color w:val="000000" w:themeColor="text1"/>
        </w:rPr>
        <w:t xml:space="preserve">Fig… Troglitazone Standard TIC, m/z range of </w:t>
      </w:r>
      <w:r w:rsidRPr="001A2766">
        <w:rPr>
          <w:rFonts w:asciiTheme="minorHAnsi" w:hAnsiTheme="minorHAnsi"/>
          <w:color w:val="000000" w:themeColor="text1"/>
          <w:highlight w:val="magenta"/>
        </w:rPr>
        <w:t>150- 500….</w:t>
      </w:r>
      <w:r w:rsidRPr="001A2766">
        <w:rPr>
          <w:rFonts w:asciiTheme="minorHAnsi" w:hAnsiTheme="minorHAnsi"/>
          <w:color w:val="000000" w:themeColor="text1"/>
        </w:rPr>
        <w:t xml:space="preserve"> With Parent ion [M+H]</w:t>
      </w:r>
      <w:r w:rsidRPr="001A2766">
        <w:rPr>
          <w:rFonts w:asciiTheme="minorHAnsi" w:hAnsiTheme="minorHAnsi"/>
          <w:color w:val="000000" w:themeColor="text1"/>
          <w:vertAlign w:val="superscript"/>
        </w:rPr>
        <w:t>+</w:t>
      </w:r>
      <w:r w:rsidRPr="001A2766">
        <w:rPr>
          <w:rFonts w:asciiTheme="minorHAnsi" w:hAnsiTheme="minorHAnsi"/>
          <w:color w:val="000000" w:themeColor="text1"/>
        </w:rPr>
        <w:t>, potassium adduct [M+K]</w:t>
      </w:r>
      <w:r w:rsidRPr="001A2766">
        <w:rPr>
          <w:rFonts w:asciiTheme="minorHAnsi" w:hAnsiTheme="minorHAnsi"/>
          <w:color w:val="000000" w:themeColor="text1"/>
          <w:vertAlign w:val="superscript"/>
        </w:rPr>
        <w:t>+</w:t>
      </w:r>
      <w:r w:rsidRPr="001A2766">
        <w:rPr>
          <w:rFonts w:asciiTheme="minorHAnsi" w:hAnsiTheme="minorHAnsi"/>
          <w:color w:val="000000" w:themeColor="text1"/>
        </w:rPr>
        <w:t xml:space="preserve"> and three significant fragments labelled. </w:t>
      </w:r>
      <w:r w:rsidR="00044C9B" w:rsidRPr="001A2766">
        <w:rPr>
          <w:rFonts w:asciiTheme="minorHAnsi" w:hAnsiTheme="minorHAnsi"/>
          <w:color w:val="000000" w:themeColor="text1"/>
        </w:rPr>
        <w:t xml:space="preserve">Figure produced in </w:t>
      </w:r>
      <w:proofErr w:type="spellStart"/>
      <w:r w:rsidR="00044C9B" w:rsidRPr="001A2766">
        <w:rPr>
          <w:rFonts w:asciiTheme="minorHAnsi" w:hAnsiTheme="minorHAnsi"/>
          <w:color w:val="000000" w:themeColor="text1"/>
        </w:rPr>
        <w:t>Origi</w:t>
      </w:r>
      <w:r w:rsidR="00E16701" w:rsidRPr="001A2766">
        <w:rPr>
          <w:rFonts w:asciiTheme="minorHAnsi" w:hAnsiTheme="minorHAnsi"/>
          <w:color w:val="000000" w:themeColor="text1"/>
        </w:rPr>
        <w:t>nPro</w:t>
      </w:r>
      <w:proofErr w:type="spellEnd"/>
      <w:r w:rsidR="00E16701" w:rsidRPr="001A2766">
        <w:rPr>
          <w:rFonts w:asciiTheme="minorHAnsi" w:hAnsiTheme="minorHAnsi"/>
          <w:color w:val="000000" w:themeColor="text1"/>
        </w:rPr>
        <w:t xml:space="preserve"> 9.0</w:t>
      </w:r>
      <w:r w:rsidR="00044C9B" w:rsidRPr="001A2766">
        <w:rPr>
          <w:rFonts w:asciiTheme="minorHAnsi" w:hAnsiTheme="minorHAnsi"/>
          <w:color w:val="000000" w:themeColor="text1"/>
        </w:rPr>
        <w:t xml:space="preserve"> (</w:t>
      </w:r>
      <w:proofErr w:type="spellStart"/>
      <w:r w:rsidR="00044C9B" w:rsidRPr="001A2766">
        <w:rPr>
          <w:rFonts w:asciiTheme="minorHAnsi" w:hAnsiTheme="minorHAnsi"/>
          <w:color w:val="000000" w:themeColor="text1"/>
          <w:highlight w:val="green"/>
        </w:rPr>
        <w:t>OriginLab</w:t>
      </w:r>
      <w:proofErr w:type="spellEnd"/>
      <w:r w:rsidR="00044C9B" w:rsidRPr="001A2766">
        <w:rPr>
          <w:rFonts w:asciiTheme="minorHAnsi" w:hAnsiTheme="minorHAnsi"/>
          <w:color w:val="000000" w:themeColor="text1"/>
          <w:highlight w:val="green"/>
        </w:rPr>
        <w:t>,…)</w:t>
      </w:r>
      <w:r w:rsidR="00044C9B" w:rsidRPr="001A2766">
        <w:rPr>
          <w:rFonts w:asciiTheme="minorHAnsi" w:hAnsiTheme="minorHAnsi"/>
          <w:color w:val="000000" w:themeColor="text1"/>
        </w:rPr>
        <w:t xml:space="preserve"> </w:t>
      </w:r>
    </w:p>
    <w:p w14:paraId="3258303D" w14:textId="7C3F5EA3" w:rsidR="00EC071E" w:rsidRPr="001A2766" w:rsidRDefault="00EC071E" w:rsidP="001A2766">
      <w:pPr>
        <w:spacing w:line="360" w:lineRule="auto"/>
        <w:jc w:val="both"/>
        <w:rPr>
          <w:rFonts w:asciiTheme="minorHAnsi" w:hAnsiTheme="minorHAnsi"/>
          <w:color w:val="000000" w:themeColor="text1"/>
        </w:rPr>
      </w:pPr>
    </w:p>
    <w:p w14:paraId="261E8230" w14:textId="7B751F5C" w:rsidR="00EC071E" w:rsidRPr="001A2766" w:rsidRDefault="00EC071E" w:rsidP="001A2766">
      <w:pPr>
        <w:spacing w:line="360" w:lineRule="auto"/>
        <w:jc w:val="both"/>
        <w:rPr>
          <w:rFonts w:asciiTheme="minorHAnsi" w:hAnsiTheme="minorHAnsi"/>
          <w:color w:val="000000" w:themeColor="text1"/>
        </w:rPr>
      </w:pPr>
    </w:p>
    <w:p w14:paraId="574107E7" w14:textId="74D90FF1" w:rsidR="00EC071E" w:rsidRPr="001A2766" w:rsidRDefault="00EC071E" w:rsidP="001A2766">
      <w:pPr>
        <w:spacing w:line="360" w:lineRule="auto"/>
        <w:jc w:val="both"/>
        <w:rPr>
          <w:rFonts w:asciiTheme="minorHAnsi" w:hAnsiTheme="minorHAnsi"/>
          <w:color w:val="000000" w:themeColor="text1"/>
        </w:rPr>
      </w:pPr>
    </w:p>
    <w:p w14:paraId="46458763" w14:textId="7467BE19" w:rsidR="00EC071E" w:rsidRPr="001A2766" w:rsidRDefault="00EC071E" w:rsidP="001A2766">
      <w:pPr>
        <w:spacing w:line="360" w:lineRule="auto"/>
        <w:jc w:val="both"/>
        <w:rPr>
          <w:rFonts w:asciiTheme="minorHAnsi" w:hAnsiTheme="minorHAnsi"/>
          <w:color w:val="000000" w:themeColor="text1"/>
        </w:rPr>
      </w:pPr>
    </w:p>
    <w:p w14:paraId="4AF4BCD1" w14:textId="20F12813" w:rsidR="00EC071E" w:rsidRPr="001A2766" w:rsidRDefault="00EC071E" w:rsidP="001A2766">
      <w:pPr>
        <w:spacing w:line="360" w:lineRule="auto"/>
        <w:jc w:val="both"/>
        <w:rPr>
          <w:rFonts w:asciiTheme="minorHAnsi" w:hAnsiTheme="minorHAnsi"/>
          <w:color w:val="000000" w:themeColor="text1"/>
        </w:rPr>
      </w:pPr>
    </w:p>
    <w:p w14:paraId="57125A49" w14:textId="77777777" w:rsidR="00EC071E" w:rsidRPr="001A2766" w:rsidRDefault="00EC071E" w:rsidP="001A2766">
      <w:pPr>
        <w:spacing w:line="360" w:lineRule="auto"/>
        <w:jc w:val="both"/>
        <w:rPr>
          <w:rFonts w:asciiTheme="minorHAnsi" w:hAnsiTheme="minorHAnsi"/>
          <w:color w:val="000000" w:themeColor="text1"/>
        </w:rPr>
      </w:pPr>
    </w:p>
    <w:p w14:paraId="38E79308" w14:textId="271A0684" w:rsidR="00EC071E" w:rsidRPr="001A2766" w:rsidRDefault="00EC071E" w:rsidP="001A2766">
      <w:pPr>
        <w:spacing w:line="360" w:lineRule="auto"/>
        <w:jc w:val="both"/>
        <w:rPr>
          <w:rFonts w:asciiTheme="minorHAnsi" w:hAnsiTheme="minorHAnsi"/>
          <w:color w:val="000000" w:themeColor="text1"/>
        </w:rPr>
      </w:pPr>
    </w:p>
    <w:p w14:paraId="5399A3C5" w14:textId="085878AE" w:rsidR="00EC071E" w:rsidRPr="001A2766" w:rsidRDefault="00EC071E" w:rsidP="001A2766">
      <w:pPr>
        <w:spacing w:line="360" w:lineRule="auto"/>
        <w:jc w:val="both"/>
        <w:rPr>
          <w:rFonts w:asciiTheme="minorHAnsi" w:hAnsiTheme="minorHAnsi"/>
          <w:color w:val="000000" w:themeColor="text1"/>
        </w:rPr>
      </w:pPr>
    </w:p>
    <w:p w14:paraId="7347D1CB" w14:textId="251B7D46" w:rsidR="00EC071E" w:rsidRPr="001A2766" w:rsidRDefault="00EC071E" w:rsidP="001A2766">
      <w:pPr>
        <w:spacing w:line="360" w:lineRule="auto"/>
        <w:jc w:val="both"/>
        <w:rPr>
          <w:rFonts w:asciiTheme="minorHAnsi" w:hAnsiTheme="minorHAnsi"/>
          <w:color w:val="000000" w:themeColor="text1"/>
        </w:rPr>
      </w:pPr>
    </w:p>
    <w:p w14:paraId="61950A86" w14:textId="2B6B667D" w:rsidR="00EC071E" w:rsidRPr="001A2766" w:rsidRDefault="00EC071E" w:rsidP="001A2766">
      <w:pPr>
        <w:spacing w:line="360" w:lineRule="auto"/>
        <w:jc w:val="both"/>
        <w:rPr>
          <w:rFonts w:asciiTheme="minorHAnsi" w:hAnsiTheme="minorHAnsi"/>
          <w:color w:val="000000" w:themeColor="text1"/>
        </w:rPr>
      </w:pPr>
    </w:p>
    <w:p w14:paraId="2482C698" w14:textId="6B01F81B" w:rsidR="00EC071E" w:rsidRPr="001A2766" w:rsidRDefault="00E16701" w:rsidP="001A2766">
      <w:pPr>
        <w:spacing w:line="360" w:lineRule="auto"/>
        <w:jc w:val="both"/>
        <w:rPr>
          <w:rFonts w:asciiTheme="minorHAnsi" w:hAnsiTheme="minorHAnsi"/>
          <w:color w:val="000000" w:themeColor="text1"/>
        </w:rPr>
      </w:pPr>
      <w:r w:rsidRPr="001A2766">
        <w:rPr>
          <w:rFonts w:asciiTheme="minorHAnsi" w:hAnsiTheme="minorHAnsi"/>
          <w:noProof/>
          <w:color w:val="000000" w:themeColor="text1"/>
        </w:rPr>
        <w:drawing>
          <wp:anchor distT="0" distB="0" distL="114300" distR="114300" simplePos="0" relativeHeight="251731968" behindDoc="0" locked="0" layoutInCell="1" allowOverlap="1" wp14:anchorId="71DDF3A9" wp14:editId="3BCA85DC">
            <wp:simplePos x="0" y="0"/>
            <wp:positionH relativeFrom="column">
              <wp:posOffset>0</wp:posOffset>
            </wp:positionH>
            <wp:positionV relativeFrom="paragraph">
              <wp:posOffset>2310765</wp:posOffset>
            </wp:positionV>
            <wp:extent cx="4582160" cy="6480810"/>
            <wp:effectExtent l="0" t="0" r="2540" b="0"/>
            <wp:wrapTopAndBottom/>
            <wp:docPr id="88" name="Picture 8">
              <a:extLst xmlns:a="http://schemas.openxmlformats.org/drawingml/2006/main">
                <a:ext uri="{FF2B5EF4-FFF2-40B4-BE49-F238E27FC236}">
                  <a16:creationId xmlns:a16="http://schemas.microsoft.com/office/drawing/2014/main" id="{D892A26C-2E28-4B4E-A043-9221CCB0166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8">
                      <a:extLst>
                        <a:ext uri="{FF2B5EF4-FFF2-40B4-BE49-F238E27FC236}">
                          <a16:creationId xmlns:a16="http://schemas.microsoft.com/office/drawing/2014/main" id="{D892A26C-2E28-4B4E-A043-9221CCB01662}"/>
                        </a:ext>
                      </a:extLst>
                    </pic:cNvPr>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a:xfrm>
                      <a:off x="0" y="0"/>
                      <a:ext cx="4582160" cy="6480810"/>
                    </a:xfrm>
                    <a:prstGeom prst="rect">
                      <a:avLst/>
                    </a:prstGeom>
                    <a:noFill/>
                    <a:ln/>
                  </pic:spPr>
                </pic:pic>
              </a:graphicData>
            </a:graphic>
            <wp14:sizeRelH relativeFrom="margin">
              <wp14:pctWidth>0</wp14:pctWidth>
            </wp14:sizeRelH>
            <wp14:sizeRelV relativeFrom="margin">
              <wp14:pctHeight>0</wp14:pctHeight>
            </wp14:sizeRelV>
          </wp:anchor>
        </w:drawing>
      </w:r>
    </w:p>
    <w:p w14:paraId="1E00191A" w14:textId="77777777" w:rsidR="00475781" w:rsidRPr="001A2766" w:rsidRDefault="00475781" w:rsidP="001A2766">
      <w:pPr>
        <w:pStyle w:val="Heading4"/>
        <w:spacing w:line="360" w:lineRule="auto"/>
        <w:jc w:val="both"/>
        <w:rPr>
          <w:rFonts w:asciiTheme="minorHAnsi" w:hAnsiTheme="minorHAnsi"/>
          <w:color w:val="000000" w:themeColor="text1"/>
        </w:rPr>
      </w:pPr>
    </w:p>
    <w:p w14:paraId="2E3069D5" w14:textId="77777777" w:rsidR="00475781" w:rsidRPr="001A2766" w:rsidRDefault="00475781" w:rsidP="001A2766">
      <w:pPr>
        <w:pStyle w:val="Heading4"/>
        <w:spacing w:line="360" w:lineRule="auto"/>
        <w:jc w:val="both"/>
        <w:rPr>
          <w:rFonts w:asciiTheme="minorHAnsi" w:hAnsiTheme="minorHAnsi"/>
          <w:color w:val="000000" w:themeColor="text1"/>
        </w:rPr>
      </w:pPr>
    </w:p>
    <w:p w14:paraId="73588EFA" w14:textId="77777777" w:rsidR="00475781" w:rsidRPr="001A2766" w:rsidRDefault="00475781" w:rsidP="001A2766">
      <w:pPr>
        <w:pStyle w:val="Heading4"/>
        <w:spacing w:line="360" w:lineRule="auto"/>
        <w:jc w:val="both"/>
        <w:rPr>
          <w:rFonts w:asciiTheme="minorHAnsi" w:hAnsiTheme="minorHAnsi"/>
          <w:color w:val="000000" w:themeColor="text1"/>
        </w:rPr>
      </w:pPr>
    </w:p>
    <w:p w14:paraId="5B5C6884" w14:textId="77777777" w:rsidR="00475781" w:rsidRPr="001A2766" w:rsidRDefault="00475781" w:rsidP="001A2766">
      <w:pPr>
        <w:pStyle w:val="Heading4"/>
        <w:spacing w:line="360" w:lineRule="auto"/>
        <w:jc w:val="both"/>
        <w:rPr>
          <w:rFonts w:asciiTheme="minorHAnsi" w:hAnsiTheme="minorHAnsi"/>
          <w:color w:val="000000" w:themeColor="text1"/>
        </w:rPr>
      </w:pPr>
    </w:p>
    <w:p w14:paraId="5DF8D79C" w14:textId="77777777" w:rsidR="00475781" w:rsidRPr="001A2766" w:rsidRDefault="00475781" w:rsidP="001A2766">
      <w:pPr>
        <w:pStyle w:val="Heading4"/>
        <w:spacing w:line="360" w:lineRule="auto"/>
        <w:jc w:val="both"/>
        <w:rPr>
          <w:rFonts w:asciiTheme="minorHAnsi" w:hAnsiTheme="minorHAnsi"/>
          <w:color w:val="000000" w:themeColor="text1"/>
        </w:rPr>
      </w:pPr>
    </w:p>
    <w:p w14:paraId="427CAEAF" w14:textId="77777777" w:rsidR="00475781" w:rsidRPr="001A2766" w:rsidRDefault="00475781" w:rsidP="001A2766">
      <w:pPr>
        <w:pStyle w:val="Heading4"/>
        <w:spacing w:line="360" w:lineRule="auto"/>
        <w:jc w:val="both"/>
        <w:rPr>
          <w:rFonts w:asciiTheme="minorHAnsi" w:hAnsiTheme="minorHAnsi"/>
          <w:color w:val="000000" w:themeColor="text1"/>
        </w:rPr>
      </w:pPr>
    </w:p>
    <w:p w14:paraId="578C7867" w14:textId="77777777" w:rsidR="00475781" w:rsidRPr="001A2766" w:rsidRDefault="00475781" w:rsidP="001A2766">
      <w:pPr>
        <w:pStyle w:val="Heading4"/>
        <w:spacing w:line="360" w:lineRule="auto"/>
        <w:jc w:val="both"/>
        <w:rPr>
          <w:rFonts w:asciiTheme="minorHAnsi" w:hAnsiTheme="minorHAnsi"/>
          <w:color w:val="000000" w:themeColor="text1"/>
        </w:rPr>
      </w:pPr>
    </w:p>
    <w:p w14:paraId="230F5BE4" w14:textId="77777777" w:rsidR="00475781" w:rsidRPr="001A2766" w:rsidRDefault="00475781" w:rsidP="001A2766">
      <w:pPr>
        <w:pStyle w:val="Heading4"/>
        <w:spacing w:line="360" w:lineRule="auto"/>
        <w:jc w:val="both"/>
        <w:rPr>
          <w:rFonts w:asciiTheme="minorHAnsi" w:hAnsiTheme="minorHAnsi"/>
          <w:color w:val="000000" w:themeColor="text1"/>
        </w:rPr>
      </w:pPr>
    </w:p>
    <w:p w14:paraId="2E35ACFD" w14:textId="42F3EE72" w:rsidR="00EC071E" w:rsidRPr="001A2766" w:rsidRDefault="00EC071E" w:rsidP="001A2766">
      <w:pPr>
        <w:pStyle w:val="Heading4"/>
        <w:spacing w:line="360" w:lineRule="auto"/>
        <w:jc w:val="both"/>
        <w:rPr>
          <w:rFonts w:asciiTheme="minorHAnsi" w:hAnsiTheme="minorHAnsi"/>
          <w:color w:val="000000" w:themeColor="text1"/>
        </w:rPr>
      </w:pPr>
      <w:bookmarkStart w:id="95" w:name="_Toc60561291"/>
      <w:r w:rsidRPr="001A2766">
        <w:rPr>
          <w:rFonts w:asciiTheme="minorHAnsi" w:hAnsiTheme="minorHAnsi"/>
          <w:color w:val="000000" w:themeColor="text1"/>
        </w:rPr>
        <w:t>3.5.2 NMR techniques for further elucidation of Troglitazone metabolites</w:t>
      </w:r>
      <w:bookmarkEnd w:id="95"/>
      <w:r w:rsidRPr="001A2766">
        <w:rPr>
          <w:rFonts w:asciiTheme="minorHAnsi" w:hAnsiTheme="minorHAnsi"/>
          <w:color w:val="000000" w:themeColor="text1"/>
        </w:rPr>
        <w:t xml:space="preserve"> </w:t>
      </w:r>
    </w:p>
    <w:p w14:paraId="29873BB1" w14:textId="45980358" w:rsidR="00EC071E" w:rsidRPr="001A2766" w:rsidRDefault="00E16701" w:rsidP="001A2766">
      <w:pPr>
        <w:spacing w:line="360" w:lineRule="auto"/>
        <w:jc w:val="both"/>
        <w:rPr>
          <w:rFonts w:asciiTheme="minorHAnsi" w:hAnsiTheme="minorHAnsi"/>
          <w:color w:val="000000" w:themeColor="text1"/>
        </w:rPr>
      </w:pPr>
      <w:r w:rsidRPr="001A2766">
        <w:rPr>
          <w:rFonts w:asciiTheme="minorHAnsi" w:hAnsiTheme="minorHAnsi"/>
          <w:noProof/>
          <w:color w:val="000000" w:themeColor="text1"/>
        </w:rPr>
        <w:drawing>
          <wp:anchor distT="0" distB="0" distL="114300" distR="114300" simplePos="0" relativeHeight="251735040" behindDoc="1" locked="0" layoutInCell="1" allowOverlap="1" wp14:anchorId="031C1C28" wp14:editId="637E125A">
            <wp:simplePos x="0" y="0"/>
            <wp:positionH relativeFrom="column">
              <wp:posOffset>830767</wp:posOffset>
            </wp:positionH>
            <wp:positionV relativeFrom="paragraph">
              <wp:posOffset>3656591</wp:posOffset>
            </wp:positionV>
            <wp:extent cx="719455" cy="648335"/>
            <wp:effectExtent l="0" t="0" r="4445" b="0"/>
            <wp:wrapTight wrapText="bothSides">
              <wp:wrapPolygon edited="0">
                <wp:start x="16777" y="0"/>
                <wp:lineTo x="11439" y="1269"/>
                <wp:lineTo x="3432" y="5077"/>
                <wp:lineTo x="3813" y="7193"/>
                <wp:lineTo x="0" y="11847"/>
                <wp:lineTo x="0" y="12270"/>
                <wp:lineTo x="3432" y="13963"/>
                <wp:lineTo x="2669" y="19040"/>
                <wp:lineTo x="3813" y="20733"/>
                <wp:lineTo x="9151" y="21156"/>
                <wp:lineTo x="10676" y="21156"/>
                <wp:lineTo x="11820" y="20733"/>
                <wp:lineTo x="14870" y="13963"/>
                <wp:lineTo x="16014" y="7193"/>
                <wp:lineTo x="21352" y="4654"/>
                <wp:lineTo x="21352" y="4231"/>
                <wp:lineTo x="18302" y="0"/>
                <wp:lineTo x="16777" y="0"/>
              </wp:wrapPolygon>
            </wp:wrapTight>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719455" cy="648335"/>
                    </a:xfrm>
                    <a:prstGeom prst="rect">
                      <a:avLst/>
                    </a:prstGeom>
                  </pic:spPr>
                </pic:pic>
              </a:graphicData>
            </a:graphic>
            <wp14:sizeRelH relativeFrom="page">
              <wp14:pctWidth>0</wp14:pctWidth>
            </wp14:sizeRelH>
            <wp14:sizeRelV relativeFrom="page">
              <wp14:pctHeight>0</wp14:pctHeight>
            </wp14:sizeRelV>
          </wp:anchor>
        </w:drawing>
      </w:r>
      <w:r w:rsidRPr="001A2766">
        <w:rPr>
          <w:rFonts w:asciiTheme="minorHAnsi" w:hAnsiTheme="minorHAnsi"/>
          <w:noProof/>
          <w:color w:val="000000" w:themeColor="text1"/>
        </w:rPr>
        <w:drawing>
          <wp:anchor distT="0" distB="0" distL="114300" distR="114300" simplePos="0" relativeHeight="251732992" behindDoc="0" locked="0" layoutInCell="1" allowOverlap="1" wp14:anchorId="377A436F" wp14:editId="7692E0D5">
            <wp:simplePos x="0" y="0"/>
            <wp:positionH relativeFrom="column">
              <wp:posOffset>1691864</wp:posOffset>
            </wp:positionH>
            <wp:positionV relativeFrom="paragraph">
              <wp:posOffset>2550198</wp:posOffset>
            </wp:positionV>
            <wp:extent cx="2253615" cy="1034415"/>
            <wp:effectExtent l="0" t="0" r="0" b="0"/>
            <wp:wrapTopAndBottom/>
            <wp:docPr id="89" name="Picture 6">
              <a:extLst xmlns:a="http://schemas.openxmlformats.org/drawingml/2006/main">
                <a:ext uri="{FF2B5EF4-FFF2-40B4-BE49-F238E27FC236}">
                  <a16:creationId xmlns:a16="http://schemas.microsoft.com/office/drawing/2014/main" id="{782A736E-B776-3648-9EDF-2BD0FC73F82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782A736E-B776-3648-9EDF-2BD0FC73F82F}"/>
                        </a:ext>
                      </a:extLst>
                    </pic:cNvPr>
                    <pic:cNvPicPr>
                      <a:picLocks noChangeAspect="1"/>
                    </pic:cNvPicPr>
                  </pic:nvPicPr>
                  <pic:blipFill>
                    <a:blip r:embed="rId71"/>
                    <a:stretch>
                      <a:fillRect/>
                    </a:stretch>
                  </pic:blipFill>
                  <pic:spPr>
                    <a:xfrm>
                      <a:off x="0" y="0"/>
                      <a:ext cx="2253615" cy="1034415"/>
                    </a:xfrm>
                    <a:prstGeom prst="rect">
                      <a:avLst/>
                    </a:prstGeom>
                  </pic:spPr>
                </pic:pic>
              </a:graphicData>
            </a:graphic>
            <wp14:sizeRelH relativeFrom="margin">
              <wp14:pctWidth>0</wp14:pctWidth>
            </wp14:sizeRelH>
            <wp14:sizeRelV relativeFrom="margin">
              <wp14:pctHeight>0</wp14:pctHeight>
            </wp14:sizeRelV>
          </wp:anchor>
        </w:drawing>
      </w:r>
      <w:r w:rsidRPr="001A2766">
        <w:rPr>
          <w:rFonts w:asciiTheme="minorHAnsi" w:hAnsiTheme="minorHAnsi"/>
          <w:noProof/>
          <w:color w:val="000000" w:themeColor="text1"/>
        </w:rPr>
        <mc:AlternateContent>
          <mc:Choice Requires="wps">
            <w:drawing>
              <wp:anchor distT="0" distB="0" distL="114300" distR="114300" simplePos="0" relativeHeight="251734016" behindDoc="0" locked="0" layoutInCell="1" allowOverlap="1" wp14:anchorId="25DD35F7" wp14:editId="7BC838EC">
                <wp:simplePos x="0" y="0"/>
                <wp:positionH relativeFrom="column">
                  <wp:posOffset>2077234</wp:posOffset>
                </wp:positionH>
                <wp:positionV relativeFrom="paragraph">
                  <wp:posOffset>3413125</wp:posOffset>
                </wp:positionV>
                <wp:extent cx="2114550" cy="403200"/>
                <wp:effectExtent l="0" t="0" r="0" b="0"/>
                <wp:wrapTopAndBottom/>
                <wp:docPr id="87" name="TextBox 7"/>
                <wp:cNvGraphicFramePr/>
                <a:graphic xmlns:a="http://schemas.openxmlformats.org/drawingml/2006/main">
                  <a:graphicData uri="http://schemas.microsoft.com/office/word/2010/wordprocessingShape">
                    <wps:wsp>
                      <wps:cNvSpPr txBox="1"/>
                      <wps:spPr>
                        <a:xfrm>
                          <a:off x="0" y="0"/>
                          <a:ext cx="2114550" cy="403200"/>
                        </a:xfrm>
                        <a:prstGeom prst="rect">
                          <a:avLst/>
                        </a:prstGeom>
                        <a:noFill/>
                      </wps:spPr>
                      <wps:txbx>
                        <w:txbxContent>
                          <w:p w14:paraId="4F8D1767" w14:textId="6258D4E1" w:rsidR="001A2766" w:rsidRPr="00475781" w:rsidRDefault="001A2766" w:rsidP="00475781">
                            <w:r w:rsidRPr="00475781">
                              <w:rPr>
                                <w:rFonts w:asciiTheme="minorHAnsi" w:hAnsi="Calibri" w:cstheme="minorBidi"/>
                                <w:i/>
                                <w:iCs/>
                                <w:color w:val="000000" w:themeColor="text1"/>
                                <w:kern w:val="24"/>
                                <w:lang w:val="en-US"/>
                              </w:rPr>
                              <w:t>m/</w:t>
                            </w:r>
                            <w:r w:rsidRPr="00475781">
                              <w:rPr>
                                <w:rFonts w:asciiTheme="minorHAnsi" w:hAnsi="Calibri" w:cstheme="minorBidi"/>
                                <w:color w:val="000000" w:themeColor="text1"/>
                                <w:kern w:val="24"/>
                                <w:lang w:val="en-US"/>
                              </w:rPr>
                              <w:t>z 456.15 [M+H]</w:t>
                            </w:r>
                            <w:r w:rsidRPr="00475781">
                              <w:rPr>
                                <w:rFonts w:asciiTheme="minorHAnsi" w:hAnsi="Calibri" w:cstheme="minorBidi"/>
                                <w:color w:val="000000" w:themeColor="text1"/>
                                <w:kern w:val="24"/>
                                <w:position w:val="10"/>
                                <w:vertAlign w:val="superscript"/>
                                <w:lang w:val="en-US"/>
                              </w:rPr>
                              <w:t>+</w:t>
                            </w:r>
                            <w:r w:rsidRPr="00475781">
                              <w:rPr>
                                <w:rFonts w:asciiTheme="minorHAnsi" w:hAnsi="Calibri" w:cstheme="minorBidi"/>
                                <w:color w:val="000000" w:themeColor="text1"/>
                                <w:kern w:val="24"/>
                                <w:lang w:val="en-US"/>
                              </w:rPr>
                              <w:t xml:space="preserve"> </w:t>
                            </w:r>
                          </w:p>
                        </w:txbxContent>
                      </wps:txbx>
                      <wps:bodyPr wrap="square" rtlCol="0">
                        <a:noAutofit/>
                      </wps:bodyPr>
                    </wps:wsp>
                  </a:graphicData>
                </a:graphic>
                <wp14:sizeRelV relativeFrom="margin">
                  <wp14:pctHeight>0</wp14:pctHeight>
                </wp14:sizeRelV>
              </wp:anchor>
            </w:drawing>
          </mc:Choice>
          <mc:Fallback>
            <w:pict>
              <v:shape w14:anchorId="25DD35F7" id="TextBox 7" o:spid="_x0000_s1098" type="#_x0000_t202" style="position:absolute;left:0;text-align:left;margin-left:163.55pt;margin-top:268.75pt;width:166.5pt;height:31.75pt;z-index:2517340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" filled="f" stroked="f">
                <v:textbox>
                  <w:txbxContent>
                    <w:p w14:paraId="4F8D1767" w14:textId="6258D4E1" w:rsidR="001A2766" w:rsidRPr="00475781" w:rsidRDefault="001A2766" w:rsidP="00475781">
                      <w:r w:rsidRPr="00475781">
                        <w:rPr>
                          <w:rFonts w:asciiTheme="minorHAnsi" w:hAnsi="Calibri" w:cstheme="minorBidi"/>
                          <w:i/>
                          <w:iCs/>
                          <w:color w:val="000000" w:themeColor="text1"/>
                          <w:kern w:val="24"/>
                          <w:lang w:val="en-US"/>
                        </w:rPr>
                        <w:t>m/</w:t>
                      </w:r>
                      <w:r w:rsidRPr="00475781">
                        <w:rPr>
                          <w:rFonts w:asciiTheme="minorHAnsi" w:hAnsi="Calibri" w:cstheme="minorBidi"/>
                          <w:color w:val="000000" w:themeColor="text1"/>
                          <w:kern w:val="24"/>
                          <w:lang w:val="en-US"/>
                        </w:rPr>
                        <w:t>z 456.15 [M+H]</w:t>
                      </w:r>
                      <w:r w:rsidRPr="00475781">
                        <w:rPr>
                          <w:rFonts w:asciiTheme="minorHAnsi" w:hAnsi="Calibri" w:cstheme="minorBidi"/>
                          <w:color w:val="000000" w:themeColor="text1"/>
                          <w:kern w:val="24"/>
                          <w:position w:val="10"/>
                          <w:vertAlign w:val="superscript"/>
                          <w:lang w:val="en-US"/>
                        </w:rPr>
                        <w:t>+</w:t>
                      </w:r>
                      <w:r w:rsidRPr="00475781">
                        <w:rPr>
                          <w:rFonts w:asciiTheme="minorHAnsi" w:hAnsi="Calibri" w:cstheme="minorBidi"/>
                          <w:color w:val="000000" w:themeColor="text1"/>
                          <w:kern w:val="24"/>
                          <w:lang w:val="en-US"/>
                        </w:rPr>
                        <w:t xml:space="preserve"> </w:t>
                      </w:r>
                    </w:p>
                  </w:txbxContent>
                </v:textbox>
                <w10:wrap type="topAndBottom"/>
              </v:shape>
            </w:pict>
          </mc:Fallback>
        </mc:AlternateContent>
      </w:r>
    </w:p>
    <w:p w14:paraId="442C0E7B" w14:textId="6BD68B82" w:rsidR="00EC071E" w:rsidRPr="001A2766" w:rsidRDefault="00EC071E" w:rsidP="001A2766">
      <w:pPr>
        <w:spacing w:line="360" w:lineRule="auto"/>
        <w:jc w:val="both"/>
        <w:rPr>
          <w:rFonts w:asciiTheme="minorHAnsi" w:hAnsiTheme="minorHAnsi"/>
          <w:color w:val="000000" w:themeColor="text1"/>
        </w:rPr>
      </w:pPr>
    </w:p>
    <w:p w14:paraId="16356DB8" w14:textId="2792D5A4" w:rsidR="00EC071E" w:rsidRPr="001A2766" w:rsidRDefault="00EC071E" w:rsidP="001A2766">
      <w:pPr>
        <w:spacing w:line="360" w:lineRule="auto"/>
        <w:jc w:val="both"/>
        <w:rPr>
          <w:rFonts w:asciiTheme="minorHAnsi" w:hAnsiTheme="minorHAnsi"/>
          <w:color w:val="000000" w:themeColor="text1"/>
        </w:rPr>
      </w:pPr>
    </w:p>
    <w:p w14:paraId="2B94EFE8" w14:textId="119B568A" w:rsidR="00EC071E" w:rsidRPr="001A2766" w:rsidRDefault="003350B5" w:rsidP="001A2766">
      <w:pPr>
        <w:spacing w:line="360" w:lineRule="auto"/>
        <w:jc w:val="both"/>
        <w:rPr>
          <w:rFonts w:asciiTheme="minorHAnsi" w:hAnsiTheme="minorHAnsi"/>
          <w:color w:val="000000" w:themeColor="text1"/>
        </w:rPr>
      </w:pPr>
      <w:r w:rsidRPr="001A2766">
        <w:rPr>
          <w:rFonts w:asciiTheme="minorHAnsi" w:hAnsiTheme="minorHAnsi"/>
          <w:noProof/>
          <w:color w:val="000000" w:themeColor="text1"/>
        </w:rPr>
        <w:lastRenderedPageBreak/>
        <w:drawing>
          <wp:inline distT="0" distB="0" distL="0" distR="0" wp14:anchorId="0F539532" wp14:editId="4B3CA527">
            <wp:extent cx="6024282" cy="4208315"/>
            <wp:effectExtent l="0" t="0" r="0" b="0"/>
            <wp:docPr id="1947846259" name="Picture 1947846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029988" cy="4212301"/>
                    </a:xfrm>
                    <a:prstGeom prst="rect">
                      <a:avLst/>
                    </a:prstGeom>
                  </pic:spPr>
                </pic:pic>
              </a:graphicData>
            </a:graphic>
          </wp:inline>
        </w:drawing>
      </w:r>
    </w:p>
    <w:p w14:paraId="06467134" w14:textId="2A036657" w:rsidR="00EC071E" w:rsidRPr="001A2766" w:rsidRDefault="00EC071E" w:rsidP="001A2766">
      <w:pPr>
        <w:spacing w:line="360" w:lineRule="auto"/>
        <w:jc w:val="both"/>
        <w:rPr>
          <w:rFonts w:asciiTheme="minorHAnsi" w:hAnsiTheme="minorHAnsi"/>
          <w:color w:val="000000" w:themeColor="text1"/>
        </w:rPr>
      </w:pPr>
    </w:p>
    <w:p w14:paraId="379B023D" w14:textId="7B3322C3" w:rsidR="00EC071E" w:rsidRPr="001A2766" w:rsidRDefault="00EC071E" w:rsidP="001A2766">
      <w:pPr>
        <w:spacing w:line="360" w:lineRule="auto"/>
        <w:jc w:val="both"/>
        <w:rPr>
          <w:rFonts w:asciiTheme="minorHAnsi" w:hAnsiTheme="minorHAnsi"/>
          <w:color w:val="000000" w:themeColor="text1"/>
        </w:rPr>
      </w:pPr>
    </w:p>
    <w:p w14:paraId="4B8DF973" w14:textId="4E31166B" w:rsidR="00EC071E" w:rsidRPr="001A2766" w:rsidRDefault="00EC071E" w:rsidP="001A2766">
      <w:pPr>
        <w:spacing w:line="360" w:lineRule="auto"/>
        <w:jc w:val="both"/>
        <w:rPr>
          <w:rFonts w:asciiTheme="minorHAnsi" w:hAnsiTheme="minorHAnsi"/>
          <w:color w:val="000000" w:themeColor="text1"/>
        </w:rPr>
      </w:pPr>
    </w:p>
    <w:p w14:paraId="57079ADD" w14:textId="15BF1E25" w:rsidR="00EC071E" w:rsidRPr="001A2766" w:rsidRDefault="00EC071E" w:rsidP="001A2766">
      <w:pPr>
        <w:spacing w:line="360" w:lineRule="auto"/>
        <w:jc w:val="both"/>
        <w:rPr>
          <w:rFonts w:asciiTheme="minorHAnsi" w:hAnsiTheme="minorHAnsi"/>
          <w:color w:val="000000" w:themeColor="text1"/>
        </w:rPr>
      </w:pPr>
    </w:p>
    <w:p w14:paraId="0AD3DCCA" w14:textId="39016BF0" w:rsidR="00EC071E" w:rsidRPr="001A2766" w:rsidRDefault="00FF3406" w:rsidP="001A2766">
      <w:pPr>
        <w:spacing w:line="360" w:lineRule="auto"/>
        <w:jc w:val="both"/>
        <w:rPr>
          <w:rFonts w:asciiTheme="minorHAnsi" w:hAnsiTheme="minorHAnsi"/>
          <w:color w:val="000000" w:themeColor="text1"/>
        </w:rPr>
      </w:pPr>
      <w:r w:rsidRPr="001A2766">
        <w:rPr>
          <w:rFonts w:asciiTheme="minorHAnsi" w:hAnsiTheme="minorHAnsi"/>
          <w:color w:val="000000" w:themeColor="text1"/>
        </w:rPr>
        <w:t xml:space="preserve">Fig… </w:t>
      </w:r>
      <w:r w:rsidRPr="001A2766">
        <w:rPr>
          <w:rFonts w:asciiTheme="minorHAnsi" w:hAnsiTheme="minorHAnsi"/>
          <w:color w:val="000000" w:themeColor="text1"/>
          <w:vertAlign w:val="superscript"/>
        </w:rPr>
        <w:t>1</w:t>
      </w:r>
      <w:r w:rsidRPr="001A2766">
        <w:rPr>
          <w:rFonts w:asciiTheme="minorHAnsi" w:hAnsiTheme="minorHAnsi"/>
          <w:color w:val="000000" w:themeColor="text1"/>
        </w:rPr>
        <w:t xml:space="preserve">H-NMR assignment of 100 </w:t>
      </w:r>
      <w:proofErr w:type="spellStart"/>
      <w:r w:rsidRPr="001A2766">
        <w:rPr>
          <w:rFonts w:asciiTheme="minorHAnsi" w:hAnsiTheme="minorHAnsi"/>
          <w:color w:val="000000" w:themeColor="text1"/>
        </w:rPr>
        <w:t>uM</w:t>
      </w:r>
      <w:proofErr w:type="spellEnd"/>
      <w:r w:rsidRPr="001A2766">
        <w:rPr>
          <w:rFonts w:asciiTheme="minorHAnsi" w:hAnsiTheme="minorHAnsi"/>
          <w:color w:val="000000" w:themeColor="text1"/>
        </w:rPr>
        <w:t xml:space="preserve"> Trog standard. Data were collected on a Bruker 500 MHz NMR in DMSO-d</w:t>
      </w:r>
      <w:r w:rsidRPr="001A2766">
        <w:rPr>
          <w:rFonts w:asciiTheme="minorHAnsi" w:hAnsiTheme="minorHAnsi"/>
          <w:color w:val="000000" w:themeColor="text1"/>
          <w:vertAlign w:val="subscript"/>
        </w:rPr>
        <w:t>6</w:t>
      </w:r>
      <w:r w:rsidRPr="001A2766">
        <w:rPr>
          <w:rFonts w:asciiTheme="minorHAnsi" w:hAnsiTheme="minorHAnsi"/>
          <w:color w:val="000000" w:themeColor="text1"/>
        </w:rPr>
        <w:t>.</w:t>
      </w:r>
      <w:r w:rsidR="00EC1AFB" w:rsidRPr="001A2766">
        <w:rPr>
          <w:rFonts w:asciiTheme="minorHAnsi" w:hAnsiTheme="minorHAnsi"/>
          <w:color w:val="000000" w:themeColor="text1"/>
          <w:highlight w:val="green"/>
        </w:rPr>
        <w:t xml:space="preserve"> In Appendix</w:t>
      </w:r>
      <w:r w:rsidR="00EC1AFB" w:rsidRPr="001A2766">
        <w:rPr>
          <w:rFonts w:asciiTheme="minorHAnsi" w:hAnsiTheme="minorHAnsi"/>
          <w:color w:val="000000" w:themeColor="text1"/>
        </w:rPr>
        <w:t>?</w:t>
      </w:r>
    </w:p>
    <w:p w14:paraId="74ADD0AA" w14:textId="6FB258BC" w:rsidR="003D5F8F" w:rsidRPr="001A2766" w:rsidRDefault="003D5F8F" w:rsidP="001A2766">
      <w:pPr>
        <w:spacing w:line="360" w:lineRule="auto"/>
        <w:jc w:val="both"/>
        <w:rPr>
          <w:rFonts w:asciiTheme="minorHAnsi" w:hAnsiTheme="minorHAnsi"/>
          <w:color w:val="000000" w:themeColor="text1"/>
        </w:rPr>
      </w:pPr>
      <w:r w:rsidRPr="001A2766">
        <w:rPr>
          <w:rFonts w:asciiTheme="minorHAnsi" w:hAnsiTheme="minorHAnsi"/>
          <w:noProof/>
          <w:color w:val="000000" w:themeColor="text1"/>
        </w:rPr>
        <w:lastRenderedPageBreak/>
        <w:drawing>
          <wp:inline distT="0" distB="0" distL="0" distR="0" wp14:anchorId="280307BA" wp14:editId="7098A6E7">
            <wp:extent cx="6422315" cy="4718646"/>
            <wp:effectExtent l="0" t="0" r="4445" b="635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t="5377" r="10035"/>
                    <a:stretch/>
                  </pic:blipFill>
                  <pic:spPr bwMode="auto">
                    <a:xfrm>
                      <a:off x="0" y="0"/>
                      <a:ext cx="6428171" cy="4722949"/>
                    </a:xfrm>
                    <a:prstGeom prst="rect">
                      <a:avLst/>
                    </a:prstGeom>
                    <a:ln>
                      <a:noFill/>
                    </a:ln>
                    <a:extLst>
                      <a:ext uri="{53640926-AAD7-44D8-BBD7-CCE9431645EC}">
                        <a14:shadowObscured xmlns:a14="http://schemas.microsoft.com/office/drawing/2010/main"/>
                      </a:ext>
                    </a:extLst>
                  </pic:spPr>
                </pic:pic>
              </a:graphicData>
            </a:graphic>
          </wp:inline>
        </w:drawing>
      </w:r>
    </w:p>
    <w:p w14:paraId="063AC977" w14:textId="184F9CD8" w:rsidR="003D5F8F" w:rsidRPr="001A2766" w:rsidRDefault="003D5F8F" w:rsidP="001A2766">
      <w:pPr>
        <w:spacing w:line="360" w:lineRule="auto"/>
        <w:jc w:val="both"/>
        <w:rPr>
          <w:rFonts w:asciiTheme="minorHAnsi" w:hAnsiTheme="minorHAnsi"/>
          <w:color w:val="000000" w:themeColor="text1"/>
        </w:rPr>
      </w:pPr>
    </w:p>
    <w:p w14:paraId="3A6E0273" w14:textId="77C5DD0A" w:rsidR="001D390E" w:rsidRPr="001A2766" w:rsidRDefault="001D390E" w:rsidP="001A2766">
      <w:pPr>
        <w:spacing w:line="360" w:lineRule="auto"/>
        <w:ind w:firstLine="720"/>
        <w:jc w:val="both"/>
        <w:rPr>
          <w:rFonts w:asciiTheme="minorHAnsi" w:hAnsiTheme="minorHAnsi"/>
          <w:color w:val="000000" w:themeColor="text1"/>
        </w:rPr>
      </w:pPr>
      <w:r w:rsidRPr="001A2766">
        <w:rPr>
          <w:rFonts w:asciiTheme="minorHAnsi" w:hAnsiTheme="minorHAnsi"/>
          <w:color w:val="000000" w:themeColor="text1"/>
        </w:rPr>
        <w:t xml:space="preserve">Fig.. Stacked 1H NMR spectra of TROG standard (a) against TROG bulk incubation after 180 mins (b). The areas of interest are the aliphatic and aromatic regions. The proposed metabolite has no changes in the aromatic region which can be seen in b) the aromatic region still shares the same peak multiplicity, indicating that any changes to TROG were not seen in either aromatic region. </w:t>
      </w:r>
      <w:r w:rsidR="00FF3406" w:rsidRPr="001A2766">
        <w:rPr>
          <w:rFonts w:asciiTheme="minorHAnsi" w:hAnsiTheme="minorHAnsi"/>
          <w:color w:val="000000" w:themeColor="text1"/>
        </w:rPr>
        <w:t>Data were collected on a Bruker 500 MHz NMR in DMSO-d</w:t>
      </w:r>
      <w:r w:rsidR="00FF3406" w:rsidRPr="001A2766">
        <w:rPr>
          <w:rFonts w:asciiTheme="minorHAnsi" w:hAnsiTheme="minorHAnsi"/>
          <w:color w:val="000000" w:themeColor="text1"/>
          <w:vertAlign w:val="subscript"/>
        </w:rPr>
        <w:t>6</w:t>
      </w:r>
      <w:r w:rsidR="00FF3406" w:rsidRPr="001A2766">
        <w:rPr>
          <w:rFonts w:asciiTheme="minorHAnsi" w:hAnsiTheme="minorHAnsi"/>
          <w:color w:val="000000" w:themeColor="text1"/>
        </w:rPr>
        <w:t>.</w:t>
      </w:r>
    </w:p>
    <w:p w14:paraId="4140D04D" w14:textId="12D59874" w:rsidR="003D5F8F" w:rsidRPr="001A2766" w:rsidRDefault="003D5F8F" w:rsidP="001A2766">
      <w:pPr>
        <w:spacing w:line="360" w:lineRule="auto"/>
        <w:jc w:val="both"/>
        <w:rPr>
          <w:rFonts w:asciiTheme="minorHAnsi" w:hAnsiTheme="minorHAnsi"/>
          <w:color w:val="000000" w:themeColor="text1"/>
        </w:rPr>
      </w:pPr>
    </w:p>
    <w:p w14:paraId="5169BD8F" w14:textId="77777777" w:rsidR="007D388B" w:rsidRPr="001A2766" w:rsidRDefault="007D388B" w:rsidP="001A2766">
      <w:pPr>
        <w:spacing w:line="360" w:lineRule="auto"/>
        <w:jc w:val="both"/>
        <w:rPr>
          <w:rFonts w:asciiTheme="minorHAnsi" w:hAnsiTheme="minorHAnsi"/>
          <w:color w:val="000000" w:themeColor="text1"/>
        </w:rPr>
      </w:pPr>
      <w:r w:rsidRPr="001A2766">
        <w:rPr>
          <w:rFonts w:asciiTheme="minorHAnsi" w:hAnsiTheme="minorHAnsi"/>
          <w:noProof/>
          <w:color w:val="000000" w:themeColor="text1"/>
        </w:rPr>
        <w:lastRenderedPageBreak/>
        <w:drawing>
          <wp:inline distT="0" distB="0" distL="0" distR="0" wp14:anchorId="0E5DAAAA" wp14:editId="2B47CEAD">
            <wp:extent cx="5727700" cy="400113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27700" cy="4001135"/>
                    </a:xfrm>
                    <a:prstGeom prst="rect">
                      <a:avLst/>
                    </a:prstGeom>
                  </pic:spPr>
                </pic:pic>
              </a:graphicData>
            </a:graphic>
          </wp:inline>
        </w:drawing>
      </w:r>
    </w:p>
    <w:p w14:paraId="6099EF83" w14:textId="77777777" w:rsidR="007D388B" w:rsidRPr="001A2766" w:rsidRDefault="007D388B" w:rsidP="001A2766">
      <w:pPr>
        <w:spacing w:line="360" w:lineRule="auto"/>
        <w:jc w:val="both"/>
        <w:rPr>
          <w:rFonts w:asciiTheme="minorHAnsi" w:hAnsiTheme="minorHAnsi"/>
          <w:color w:val="000000" w:themeColor="text1"/>
        </w:rPr>
      </w:pPr>
    </w:p>
    <w:p w14:paraId="0C866942" w14:textId="77777777" w:rsidR="007D388B" w:rsidRPr="001A2766" w:rsidRDefault="007D388B" w:rsidP="001A2766">
      <w:pPr>
        <w:spacing w:line="360" w:lineRule="auto"/>
        <w:jc w:val="both"/>
        <w:rPr>
          <w:rFonts w:asciiTheme="minorHAnsi" w:hAnsiTheme="minorHAnsi"/>
          <w:color w:val="000000" w:themeColor="text1"/>
        </w:rPr>
      </w:pPr>
    </w:p>
    <w:p w14:paraId="1B80B556" w14:textId="4EA859F0" w:rsidR="007D388B" w:rsidRPr="001A2766" w:rsidRDefault="007D388B" w:rsidP="001A2766">
      <w:pPr>
        <w:tabs>
          <w:tab w:val="left" w:pos="2502"/>
        </w:tabs>
        <w:spacing w:line="360" w:lineRule="auto"/>
        <w:jc w:val="both"/>
        <w:rPr>
          <w:rFonts w:asciiTheme="minorHAnsi" w:hAnsiTheme="minorHAnsi"/>
          <w:color w:val="000000" w:themeColor="text1"/>
        </w:rPr>
      </w:pPr>
      <w:r w:rsidRPr="001A2766">
        <w:rPr>
          <w:rFonts w:asciiTheme="minorHAnsi" w:hAnsiTheme="minorHAnsi"/>
          <w:color w:val="000000" w:themeColor="text1"/>
        </w:rPr>
        <w:tab/>
        <w:t xml:space="preserve">Fig… </w:t>
      </w:r>
      <w:r w:rsidRPr="001A2766">
        <w:rPr>
          <w:rFonts w:asciiTheme="minorHAnsi" w:hAnsiTheme="minorHAnsi"/>
          <w:color w:val="000000" w:themeColor="text1"/>
          <w:vertAlign w:val="superscript"/>
        </w:rPr>
        <w:t>1</w:t>
      </w:r>
      <w:r w:rsidRPr="001A2766">
        <w:rPr>
          <w:rFonts w:asciiTheme="minorHAnsi" w:hAnsiTheme="minorHAnsi"/>
          <w:color w:val="000000" w:themeColor="text1"/>
        </w:rPr>
        <w:t>H</w:t>
      </w:r>
      <w:r w:rsidR="00475781" w:rsidRPr="001A2766">
        <w:rPr>
          <w:rFonts w:asciiTheme="minorHAnsi" w:hAnsiTheme="minorHAnsi"/>
          <w:color w:val="000000" w:themeColor="text1"/>
        </w:rPr>
        <w:t xml:space="preserve">- </w:t>
      </w:r>
      <w:r w:rsidRPr="001A2766">
        <w:rPr>
          <w:rFonts w:asciiTheme="minorHAnsi" w:hAnsiTheme="minorHAnsi"/>
          <w:color w:val="000000" w:themeColor="text1"/>
        </w:rPr>
        <w:t>NMR Trog bulk incubation- 180 min… not crashed due to acid cleavage</w:t>
      </w:r>
      <w:r w:rsidR="00FF3406" w:rsidRPr="001A2766">
        <w:rPr>
          <w:rFonts w:asciiTheme="minorHAnsi" w:hAnsiTheme="minorHAnsi"/>
          <w:color w:val="000000" w:themeColor="text1"/>
        </w:rPr>
        <w:t>. Data were collected on a Bruker 500 MHz NMR in DMSO-d</w:t>
      </w:r>
      <w:r w:rsidR="00FF3406" w:rsidRPr="001A2766">
        <w:rPr>
          <w:rFonts w:asciiTheme="minorHAnsi" w:hAnsiTheme="minorHAnsi"/>
          <w:color w:val="000000" w:themeColor="text1"/>
          <w:vertAlign w:val="subscript"/>
        </w:rPr>
        <w:t>6</w:t>
      </w:r>
      <w:r w:rsidR="00FF3406" w:rsidRPr="001A2766">
        <w:rPr>
          <w:rFonts w:asciiTheme="minorHAnsi" w:hAnsiTheme="minorHAnsi"/>
          <w:color w:val="000000" w:themeColor="text1"/>
        </w:rPr>
        <w:t>.</w:t>
      </w:r>
    </w:p>
    <w:p w14:paraId="33B96C19" w14:textId="77777777" w:rsidR="007D388B" w:rsidRPr="001A2766" w:rsidRDefault="007D388B" w:rsidP="001A2766">
      <w:pPr>
        <w:tabs>
          <w:tab w:val="left" w:pos="2502"/>
        </w:tabs>
        <w:spacing w:line="360" w:lineRule="auto"/>
        <w:jc w:val="both"/>
        <w:rPr>
          <w:rFonts w:asciiTheme="minorHAnsi" w:hAnsiTheme="minorHAnsi"/>
          <w:color w:val="000000" w:themeColor="text1"/>
        </w:rPr>
      </w:pPr>
    </w:p>
    <w:p w14:paraId="6B74DC56" w14:textId="77777777" w:rsidR="007D388B" w:rsidRPr="001A2766" w:rsidRDefault="007D388B" w:rsidP="001A2766">
      <w:pPr>
        <w:tabs>
          <w:tab w:val="left" w:pos="2502"/>
        </w:tabs>
        <w:spacing w:line="360" w:lineRule="auto"/>
        <w:jc w:val="both"/>
        <w:rPr>
          <w:rFonts w:asciiTheme="minorHAnsi" w:hAnsiTheme="minorHAnsi"/>
          <w:color w:val="000000" w:themeColor="text1"/>
        </w:rPr>
      </w:pPr>
    </w:p>
    <w:p w14:paraId="7D35C699" w14:textId="77777777" w:rsidR="007D388B" w:rsidRPr="001A2766" w:rsidRDefault="007D388B" w:rsidP="001A2766">
      <w:pPr>
        <w:tabs>
          <w:tab w:val="left" w:pos="2502"/>
        </w:tabs>
        <w:spacing w:line="360" w:lineRule="auto"/>
        <w:jc w:val="both"/>
        <w:rPr>
          <w:rFonts w:asciiTheme="minorHAnsi" w:hAnsiTheme="minorHAnsi"/>
          <w:color w:val="000000" w:themeColor="text1"/>
        </w:rPr>
      </w:pPr>
      <w:r w:rsidRPr="001A2766">
        <w:rPr>
          <w:rFonts w:asciiTheme="minorHAnsi" w:hAnsiTheme="minorHAnsi"/>
          <w:color w:val="000000" w:themeColor="text1"/>
          <w:vertAlign w:val="superscript"/>
        </w:rPr>
        <w:t>1</w:t>
      </w:r>
      <w:r w:rsidRPr="001A2766">
        <w:rPr>
          <w:rFonts w:asciiTheme="minorHAnsi" w:hAnsiTheme="minorHAnsi"/>
          <w:color w:val="000000" w:themeColor="text1"/>
        </w:rPr>
        <w:t xml:space="preserve">H NMR spectra of the new TROG standard was assigned and it was apparent that no breakdown had occurred. Upon attempts to assign the first TROG bulk standard and incubation, it quickly became apparent that there was a breakdown in the standard and subsequently the metabolites also. It can be seen from the original standard that there may have been a breakdown due to photolysis… as seen in the literature…. </w:t>
      </w:r>
    </w:p>
    <w:p w14:paraId="1310E96D" w14:textId="77777777" w:rsidR="007D388B" w:rsidRPr="001A2766" w:rsidRDefault="007D388B" w:rsidP="001A2766">
      <w:pPr>
        <w:tabs>
          <w:tab w:val="left" w:pos="2502"/>
        </w:tabs>
        <w:spacing w:line="360" w:lineRule="auto"/>
        <w:jc w:val="both"/>
        <w:rPr>
          <w:rFonts w:asciiTheme="minorHAnsi" w:hAnsiTheme="minorHAnsi"/>
          <w:color w:val="000000" w:themeColor="text1"/>
        </w:rPr>
      </w:pPr>
    </w:p>
    <w:p w14:paraId="0AD7A83C" w14:textId="77777777" w:rsidR="007D388B" w:rsidRPr="001A2766" w:rsidRDefault="007D388B" w:rsidP="001A2766">
      <w:pPr>
        <w:tabs>
          <w:tab w:val="left" w:pos="2502"/>
        </w:tabs>
        <w:spacing w:line="360" w:lineRule="auto"/>
        <w:jc w:val="both"/>
        <w:rPr>
          <w:rFonts w:asciiTheme="minorHAnsi" w:hAnsiTheme="minorHAnsi"/>
          <w:color w:val="000000" w:themeColor="text1"/>
        </w:rPr>
      </w:pPr>
      <w:r w:rsidRPr="001A2766">
        <w:rPr>
          <w:rFonts w:asciiTheme="minorHAnsi" w:hAnsiTheme="minorHAnsi"/>
          <w:color w:val="000000" w:themeColor="text1"/>
        </w:rPr>
        <w:t xml:space="preserve">Insert old trog NMR/LC for standard to show breakdown… </w:t>
      </w:r>
    </w:p>
    <w:p w14:paraId="27465CFA" w14:textId="77777777" w:rsidR="007D388B" w:rsidRPr="001A2766" w:rsidRDefault="007D388B" w:rsidP="001A2766">
      <w:pPr>
        <w:spacing w:line="360" w:lineRule="auto"/>
        <w:jc w:val="both"/>
        <w:rPr>
          <w:rFonts w:asciiTheme="minorHAnsi" w:hAnsiTheme="minorHAnsi"/>
          <w:color w:val="000000" w:themeColor="text1"/>
        </w:rPr>
      </w:pPr>
    </w:p>
    <w:p w14:paraId="58D6B118" w14:textId="3F54C328" w:rsidR="003D5F8F" w:rsidRPr="001A2766" w:rsidRDefault="003D5F8F" w:rsidP="001A2766">
      <w:pPr>
        <w:spacing w:line="360" w:lineRule="auto"/>
        <w:jc w:val="both"/>
        <w:rPr>
          <w:rFonts w:asciiTheme="minorHAnsi" w:hAnsiTheme="minorHAnsi"/>
          <w:color w:val="000000" w:themeColor="text1"/>
        </w:rPr>
      </w:pPr>
    </w:p>
    <w:p w14:paraId="31CF9C6A" w14:textId="37A85683" w:rsidR="003D5F8F" w:rsidRPr="001A2766" w:rsidRDefault="00513066" w:rsidP="001A2766">
      <w:pPr>
        <w:spacing w:line="360" w:lineRule="auto"/>
        <w:jc w:val="both"/>
        <w:rPr>
          <w:rFonts w:asciiTheme="minorHAnsi" w:hAnsiTheme="minorHAnsi"/>
          <w:color w:val="000000" w:themeColor="text1"/>
        </w:rPr>
      </w:pPr>
      <w:r w:rsidRPr="001A2766">
        <w:rPr>
          <w:rFonts w:asciiTheme="minorHAnsi" w:hAnsiTheme="minorHAnsi"/>
          <w:color w:val="000000" w:themeColor="text1"/>
        </w:rPr>
        <w:t xml:space="preserve">HSQC </w:t>
      </w:r>
    </w:p>
    <w:p w14:paraId="500BA413" w14:textId="69A2477D" w:rsidR="00513066" w:rsidRPr="001A2766" w:rsidRDefault="00513066" w:rsidP="001A2766">
      <w:pPr>
        <w:spacing w:line="360" w:lineRule="auto"/>
        <w:jc w:val="both"/>
        <w:rPr>
          <w:rFonts w:asciiTheme="minorHAnsi" w:hAnsiTheme="minorHAnsi"/>
          <w:color w:val="000000" w:themeColor="text1"/>
        </w:rPr>
      </w:pPr>
    </w:p>
    <w:p w14:paraId="119D7768" w14:textId="53B15E4C" w:rsidR="00513066" w:rsidRPr="001A2766" w:rsidRDefault="00513066" w:rsidP="001A2766">
      <w:pPr>
        <w:spacing w:line="360" w:lineRule="auto"/>
        <w:jc w:val="both"/>
        <w:rPr>
          <w:rFonts w:asciiTheme="minorHAnsi" w:hAnsiTheme="minorHAnsi"/>
          <w:color w:val="000000" w:themeColor="text1"/>
        </w:rPr>
      </w:pPr>
      <w:r w:rsidRPr="001A2766">
        <w:rPr>
          <w:rFonts w:asciiTheme="minorHAnsi" w:hAnsiTheme="minorHAnsi"/>
          <w:color w:val="000000" w:themeColor="text1"/>
        </w:rPr>
        <w:lastRenderedPageBreak/>
        <w:t xml:space="preserve">COSY </w:t>
      </w:r>
    </w:p>
    <w:p w14:paraId="567B6BC4" w14:textId="57E21618" w:rsidR="00513066" w:rsidRPr="001A2766" w:rsidRDefault="00513066" w:rsidP="001A2766">
      <w:pPr>
        <w:spacing w:line="360" w:lineRule="auto"/>
        <w:jc w:val="both"/>
        <w:rPr>
          <w:rFonts w:asciiTheme="minorHAnsi" w:hAnsiTheme="minorHAnsi"/>
          <w:color w:val="000000" w:themeColor="text1"/>
        </w:rPr>
      </w:pPr>
    </w:p>
    <w:p w14:paraId="17767309" w14:textId="217B7051" w:rsidR="00513066" w:rsidRPr="001A2766" w:rsidRDefault="00513066" w:rsidP="001A2766">
      <w:pPr>
        <w:spacing w:line="360" w:lineRule="auto"/>
        <w:jc w:val="both"/>
        <w:rPr>
          <w:rFonts w:asciiTheme="minorHAnsi" w:hAnsiTheme="minorHAnsi"/>
          <w:color w:val="000000" w:themeColor="text1"/>
        </w:rPr>
      </w:pPr>
      <w:r w:rsidRPr="001A2766">
        <w:rPr>
          <w:rFonts w:asciiTheme="minorHAnsi" w:hAnsiTheme="minorHAnsi"/>
          <w:color w:val="000000" w:themeColor="text1"/>
        </w:rPr>
        <w:t>ROESY</w:t>
      </w:r>
    </w:p>
    <w:p w14:paraId="1790A1CE" w14:textId="229C0F2A" w:rsidR="007D388B" w:rsidRPr="001A2766" w:rsidRDefault="007D388B" w:rsidP="001A2766">
      <w:pPr>
        <w:spacing w:line="360" w:lineRule="auto"/>
        <w:jc w:val="both"/>
        <w:rPr>
          <w:rFonts w:asciiTheme="minorHAnsi" w:hAnsiTheme="minorHAnsi"/>
          <w:color w:val="000000" w:themeColor="text1"/>
        </w:rPr>
      </w:pPr>
    </w:p>
    <w:p w14:paraId="59CDCEE7" w14:textId="77777777" w:rsidR="007D388B" w:rsidRPr="001A2766" w:rsidRDefault="007D388B" w:rsidP="001A2766">
      <w:pPr>
        <w:spacing w:line="360" w:lineRule="auto"/>
        <w:jc w:val="both"/>
        <w:rPr>
          <w:rFonts w:asciiTheme="minorHAnsi" w:hAnsiTheme="minorHAnsi"/>
          <w:color w:val="000000" w:themeColor="text1"/>
          <w:sz w:val="22"/>
          <w:szCs w:val="22"/>
          <w:shd w:val="clear" w:color="auto" w:fill="FFFFFF"/>
        </w:rPr>
      </w:pPr>
      <w:r w:rsidRPr="001A2766">
        <w:rPr>
          <w:rFonts w:asciiTheme="minorHAnsi" w:hAnsiTheme="minorHAnsi"/>
          <w:color w:val="000000" w:themeColor="text1"/>
          <w:sz w:val="22"/>
          <w:szCs w:val="22"/>
          <w:shd w:val="clear" w:color="auto" w:fill="FFFFFF"/>
        </w:rPr>
        <w:t xml:space="preserve">In the </w:t>
      </w:r>
      <w:r w:rsidRPr="001A2766">
        <w:rPr>
          <w:rFonts w:asciiTheme="minorHAnsi" w:hAnsiTheme="minorHAnsi"/>
          <w:color w:val="000000" w:themeColor="text1"/>
          <w:sz w:val="22"/>
          <w:szCs w:val="22"/>
          <w:shd w:val="clear" w:color="auto" w:fill="FFFFFF"/>
          <w:vertAlign w:val="superscript"/>
        </w:rPr>
        <w:t>1</w:t>
      </w:r>
      <w:r w:rsidRPr="001A2766">
        <w:rPr>
          <w:rFonts w:asciiTheme="minorHAnsi" w:hAnsiTheme="minorHAnsi"/>
          <w:color w:val="000000" w:themeColor="text1"/>
          <w:sz w:val="22"/>
          <w:szCs w:val="22"/>
          <w:shd w:val="clear" w:color="auto" w:fill="FFFFFF"/>
        </w:rPr>
        <w:t>H- NMR spectra of the TROG bulk incubation, the peaks are badly resolved and the internal TSP standard peak is split abnormally, this is indicative of problems with the shimming of the internal magnet. Due to the shimming, and the resulting peak resolution, the integrations of the peaks within the spectra are less reliable, therefore it is necessary to weigh more on the LC-MS/MS data. Further elucidation would be necessary via NMR confirm the identity of the metabolite, however it…</w:t>
      </w:r>
    </w:p>
    <w:p w14:paraId="478767C2" w14:textId="77777777" w:rsidR="007D388B" w:rsidRPr="001A2766" w:rsidRDefault="007D388B" w:rsidP="001A2766">
      <w:pPr>
        <w:spacing w:line="360" w:lineRule="auto"/>
        <w:jc w:val="both"/>
        <w:rPr>
          <w:rFonts w:asciiTheme="minorHAnsi" w:hAnsiTheme="minorHAnsi"/>
          <w:color w:val="000000" w:themeColor="text1"/>
          <w:sz w:val="22"/>
          <w:szCs w:val="22"/>
          <w:shd w:val="clear" w:color="auto" w:fill="FFFFFF"/>
        </w:rPr>
      </w:pPr>
    </w:p>
    <w:p w14:paraId="30A45046" w14:textId="77777777" w:rsidR="007D388B" w:rsidRPr="001A2766" w:rsidRDefault="007D388B" w:rsidP="001A2766">
      <w:pPr>
        <w:spacing w:line="360" w:lineRule="auto"/>
        <w:jc w:val="both"/>
        <w:rPr>
          <w:rFonts w:asciiTheme="minorHAnsi" w:hAnsiTheme="minorHAnsi"/>
          <w:color w:val="000000" w:themeColor="text1"/>
          <w:sz w:val="22"/>
          <w:szCs w:val="22"/>
          <w:shd w:val="clear" w:color="auto" w:fill="FFFFFF"/>
        </w:rPr>
      </w:pPr>
      <w:r w:rsidRPr="001A2766">
        <w:rPr>
          <w:rFonts w:asciiTheme="minorHAnsi" w:hAnsiTheme="minorHAnsi"/>
          <w:color w:val="000000" w:themeColor="text1"/>
          <w:sz w:val="22"/>
          <w:szCs w:val="22"/>
          <w:shd w:val="clear" w:color="auto" w:fill="FFFFFF"/>
        </w:rPr>
        <w:t xml:space="preserve">The mixture of metabolites within the TROG bulk incubation, due to the lack of separation by time, may be </w:t>
      </w:r>
      <w:proofErr w:type="spellStart"/>
      <w:r w:rsidRPr="001A2766">
        <w:rPr>
          <w:rFonts w:asciiTheme="minorHAnsi" w:hAnsiTheme="minorHAnsi"/>
          <w:color w:val="000000" w:themeColor="text1"/>
          <w:sz w:val="22"/>
          <w:szCs w:val="22"/>
          <w:shd w:val="clear" w:color="auto" w:fill="FFFFFF"/>
        </w:rPr>
        <w:t>futher</w:t>
      </w:r>
      <w:proofErr w:type="spellEnd"/>
      <w:r w:rsidRPr="001A2766">
        <w:rPr>
          <w:rFonts w:asciiTheme="minorHAnsi" w:hAnsiTheme="minorHAnsi"/>
          <w:color w:val="000000" w:themeColor="text1"/>
          <w:sz w:val="22"/>
          <w:szCs w:val="22"/>
          <w:shd w:val="clear" w:color="auto" w:fill="FFFFFF"/>
        </w:rPr>
        <w:t xml:space="preserve"> explored and further attempts may be made in future work to separate metabolites via preparative- scale high performance liquid chromatography.  </w:t>
      </w:r>
    </w:p>
    <w:p w14:paraId="2AA85C42" w14:textId="77777777" w:rsidR="007D388B" w:rsidRPr="001A2766" w:rsidRDefault="007D388B" w:rsidP="001A2766">
      <w:pPr>
        <w:spacing w:line="360" w:lineRule="auto"/>
        <w:jc w:val="both"/>
        <w:rPr>
          <w:rFonts w:asciiTheme="minorHAnsi" w:hAnsiTheme="minorHAnsi"/>
          <w:color w:val="000000" w:themeColor="text1"/>
          <w:sz w:val="22"/>
          <w:szCs w:val="22"/>
          <w:shd w:val="clear" w:color="auto" w:fill="FFFFFF"/>
        </w:rPr>
      </w:pPr>
    </w:p>
    <w:p w14:paraId="17E806C0" w14:textId="77777777" w:rsidR="007D388B" w:rsidRPr="001A2766" w:rsidRDefault="007D388B" w:rsidP="001A2766">
      <w:pPr>
        <w:spacing w:line="360" w:lineRule="auto"/>
        <w:jc w:val="both"/>
        <w:rPr>
          <w:rFonts w:asciiTheme="minorHAnsi" w:hAnsiTheme="minorHAnsi"/>
          <w:color w:val="000000" w:themeColor="text1"/>
        </w:rPr>
      </w:pPr>
      <w:r w:rsidRPr="001A2766">
        <w:rPr>
          <w:rFonts w:asciiTheme="minorHAnsi" w:hAnsiTheme="minorHAnsi"/>
          <w:color w:val="000000" w:themeColor="text1"/>
          <w:sz w:val="22"/>
          <w:szCs w:val="22"/>
          <w:highlight w:val="magenta"/>
          <w:shd w:val="clear" w:color="auto" w:fill="FFFFFF"/>
        </w:rPr>
        <w:t xml:space="preserve">The peak at 3.53 I think is actually the singlet of the tautomer of the glitazone ring at 6H2, </w:t>
      </w:r>
      <w:proofErr w:type="spellStart"/>
      <w:r w:rsidRPr="001A2766">
        <w:rPr>
          <w:rFonts w:asciiTheme="minorHAnsi" w:hAnsiTheme="minorHAnsi"/>
          <w:color w:val="000000" w:themeColor="text1"/>
          <w:sz w:val="22"/>
          <w:szCs w:val="22"/>
          <w:highlight w:val="magenta"/>
          <w:shd w:val="clear" w:color="auto" w:fill="FFFFFF"/>
        </w:rPr>
        <w:t>ive</w:t>
      </w:r>
      <w:proofErr w:type="spellEnd"/>
      <w:r w:rsidRPr="001A2766">
        <w:rPr>
          <w:rFonts w:asciiTheme="minorHAnsi" w:hAnsiTheme="minorHAnsi"/>
          <w:color w:val="000000" w:themeColor="text1"/>
          <w:sz w:val="22"/>
          <w:szCs w:val="22"/>
          <w:highlight w:val="magenta"/>
          <w:shd w:val="clear" w:color="auto" w:fill="FFFFFF"/>
        </w:rPr>
        <w:t xml:space="preserve"> seen this for rosiglitazone too, you can justify this by saying the integration of the aromatic environments and that peak ratios are the same which means all metabolites have these environments if that makes sense?  If you have a look at the troglitazone only proton through SPE this should clear up whether it does </w:t>
      </w:r>
      <w:proofErr w:type="spellStart"/>
      <w:r w:rsidRPr="001A2766">
        <w:rPr>
          <w:rFonts w:asciiTheme="minorHAnsi" w:hAnsiTheme="minorHAnsi"/>
          <w:color w:val="000000" w:themeColor="text1"/>
          <w:sz w:val="22"/>
          <w:szCs w:val="22"/>
          <w:highlight w:val="magenta"/>
          <w:shd w:val="clear" w:color="auto" w:fill="FFFFFF"/>
        </w:rPr>
        <w:t>tautomerise</w:t>
      </w:r>
      <w:proofErr w:type="spellEnd"/>
      <w:r w:rsidRPr="001A2766">
        <w:rPr>
          <w:rFonts w:asciiTheme="minorHAnsi" w:hAnsiTheme="minorHAnsi"/>
          <w:color w:val="000000" w:themeColor="text1"/>
          <w:sz w:val="22"/>
          <w:szCs w:val="22"/>
          <w:highlight w:val="magenta"/>
          <w:shd w:val="clear" w:color="auto" w:fill="FFFFFF"/>
        </w:rPr>
        <w:t xml:space="preserve">.  </w:t>
      </w:r>
      <w:proofErr w:type="spellStart"/>
      <w:r w:rsidRPr="001A2766">
        <w:rPr>
          <w:rFonts w:asciiTheme="minorHAnsi" w:hAnsiTheme="minorHAnsi"/>
          <w:color w:val="000000" w:themeColor="text1"/>
          <w:sz w:val="22"/>
          <w:szCs w:val="22"/>
          <w:highlight w:val="magenta"/>
          <w:shd w:val="clear" w:color="auto" w:fill="FFFFFF"/>
        </w:rPr>
        <w:t>Ive</w:t>
      </w:r>
      <w:proofErr w:type="spellEnd"/>
      <w:r w:rsidRPr="001A2766">
        <w:rPr>
          <w:rFonts w:asciiTheme="minorHAnsi" w:hAnsiTheme="minorHAnsi"/>
          <w:color w:val="000000" w:themeColor="text1"/>
          <w:sz w:val="22"/>
          <w:szCs w:val="22"/>
          <w:highlight w:val="magenta"/>
          <w:shd w:val="clear" w:color="auto" w:fill="FFFFFF"/>
        </w:rPr>
        <w:t xml:space="preserve"> changed it on your assignment.  I think your 15 and 16 assignments look like a series of singlets from the aromatic region too so id highlight that it’s too messy to distinguish but is probably the aromatic </w:t>
      </w:r>
      <w:proofErr w:type="spellStart"/>
      <w:r w:rsidRPr="001A2766">
        <w:rPr>
          <w:rFonts w:asciiTheme="minorHAnsi" w:hAnsiTheme="minorHAnsi"/>
          <w:color w:val="000000" w:themeColor="text1"/>
          <w:sz w:val="22"/>
          <w:szCs w:val="22"/>
          <w:highlight w:val="magenta"/>
          <w:shd w:val="clear" w:color="auto" w:fill="FFFFFF"/>
        </w:rPr>
        <w:t>methyls</w:t>
      </w:r>
      <w:proofErr w:type="spellEnd"/>
      <w:r w:rsidRPr="001A2766">
        <w:rPr>
          <w:rFonts w:asciiTheme="minorHAnsi" w:hAnsiTheme="minorHAnsi"/>
          <w:color w:val="000000" w:themeColor="text1"/>
          <w:sz w:val="22"/>
          <w:szCs w:val="22"/>
          <w:highlight w:val="magenta"/>
          <w:shd w:val="clear" w:color="auto" w:fill="FFFFFF"/>
        </w:rPr>
        <w:t xml:space="preserve">.  I think using the </w:t>
      </w:r>
      <w:proofErr w:type="spellStart"/>
      <w:r w:rsidRPr="001A2766">
        <w:rPr>
          <w:rFonts w:asciiTheme="minorHAnsi" w:hAnsiTheme="minorHAnsi"/>
          <w:color w:val="000000" w:themeColor="text1"/>
          <w:sz w:val="22"/>
          <w:szCs w:val="22"/>
          <w:highlight w:val="magenta"/>
          <w:shd w:val="clear" w:color="auto" w:fill="FFFFFF"/>
        </w:rPr>
        <w:t>hsqc</w:t>
      </w:r>
      <w:proofErr w:type="spellEnd"/>
      <w:r w:rsidRPr="001A2766">
        <w:rPr>
          <w:rFonts w:asciiTheme="minorHAnsi" w:hAnsiTheme="minorHAnsi"/>
          <w:color w:val="000000" w:themeColor="text1"/>
          <w:sz w:val="22"/>
          <w:szCs w:val="22"/>
          <w:highlight w:val="magenta"/>
          <w:shd w:val="clear" w:color="auto" w:fill="FFFFFF"/>
        </w:rPr>
        <w:t xml:space="preserve"> and comparing peaks to the carbon predictions for the main metabolite is going to give a bit better elucidation, cause I think the proton is too messy and shimming is too off to distinguish any peaks related to the metabolites.  This is alright though as you can discuss this and say at the moment the LCMS data is the only one </w:t>
      </w:r>
      <w:proofErr w:type="spellStart"/>
      <w:r w:rsidRPr="001A2766">
        <w:rPr>
          <w:rFonts w:asciiTheme="minorHAnsi" w:hAnsiTheme="minorHAnsi"/>
          <w:color w:val="000000" w:themeColor="text1"/>
          <w:sz w:val="22"/>
          <w:szCs w:val="22"/>
          <w:highlight w:val="magenta"/>
          <w:shd w:val="clear" w:color="auto" w:fill="FFFFFF"/>
        </w:rPr>
        <w:t>youre</w:t>
      </w:r>
      <w:proofErr w:type="spellEnd"/>
      <w:r w:rsidRPr="001A2766">
        <w:rPr>
          <w:rFonts w:asciiTheme="minorHAnsi" w:hAnsiTheme="minorHAnsi"/>
          <w:color w:val="000000" w:themeColor="text1"/>
          <w:sz w:val="22"/>
          <w:szCs w:val="22"/>
          <w:highlight w:val="magenta"/>
          <w:shd w:val="clear" w:color="auto" w:fill="FFFFFF"/>
        </w:rPr>
        <w:t xml:space="preserve"> confident on.</w:t>
      </w:r>
    </w:p>
    <w:p w14:paraId="3B57C51F" w14:textId="77777777" w:rsidR="007D388B" w:rsidRPr="001A2766" w:rsidRDefault="007D388B" w:rsidP="001A2766">
      <w:pPr>
        <w:spacing w:line="360" w:lineRule="auto"/>
        <w:jc w:val="both"/>
        <w:rPr>
          <w:rFonts w:asciiTheme="minorHAnsi" w:hAnsiTheme="minorHAnsi"/>
          <w:color w:val="000000" w:themeColor="text1"/>
        </w:rPr>
      </w:pPr>
    </w:p>
    <w:p w14:paraId="57FE81FE" w14:textId="77777777" w:rsidR="007D388B" w:rsidRPr="001A2766" w:rsidRDefault="007D388B" w:rsidP="001A2766">
      <w:pPr>
        <w:spacing w:line="360" w:lineRule="auto"/>
        <w:jc w:val="both"/>
        <w:rPr>
          <w:rFonts w:asciiTheme="minorHAnsi" w:hAnsiTheme="minorHAnsi"/>
          <w:color w:val="000000" w:themeColor="text1"/>
        </w:rPr>
      </w:pPr>
    </w:p>
    <w:p w14:paraId="7DA8BB1F" w14:textId="4D1F9D28" w:rsidR="003D5F8F" w:rsidRPr="001A2766" w:rsidRDefault="003D5F8F" w:rsidP="001A2766">
      <w:pPr>
        <w:spacing w:line="360" w:lineRule="auto"/>
        <w:jc w:val="both"/>
        <w:rPr>
          <w:rFonts w:asciiTheme="minorHAnsi" w:hAnsiTheme="minorHAnsi"/>
          <w:color w:val="000000" w:themeColor="text1"/>
        </w:rPr>
      </w:pPr>
    </w:p>
    <w:p w14:paraId="50DCDBFA" w14:textId="6774B089" w:rsidR="003D5F8F" w:rsidRPr="001A2766" w:rsidRDefault="003D5F8F" w:rsidP="001A2766">
      <w:pPr>
        <w:spacing w:line="360" w:lineRule="auto"/>
        <w:jc w:val="both"/>
        <w:rPr>
          <w:rFonts w:asciiTheme="minorHAnsi" w:hAnsiTheme="minorHAnsi"/>
          <w:color w:val="000000" w:themeColor="text1"/>
        </w:rPr>
      </w:pPr>
    </w:p>
    <w:p w14:paraId="02A56B8A" w14:textId="77777777" w:rsidR="00280FA7" w:rsidRPr="001A2766" w:rsidRDefault="00280FA7" w:rsidP="001A2766">
      <w:pPr>
        <w:spacing w:line="360" w:lineRule="auto"/>
        <w:jc w:val="both"/>
        <w:rPr>
          <w:rFonts w:asciiTheme="minorHAnsi" w:hAnsiTheme="minorHAnsi"/>
          <w:color w:val="000000" w:themeColor="text1"/>
        </w:rPr>
      </w:pPr>
    </w:p>
    <w:p w14:paraId="62B7DB56" w14:textId="13E230CF" w:rsidR="003D5F8F" w:rsidRPr="001A2766" w:rsidRDefault="00EC071E" w:rsidP="001A2766">
      <w:pPr>
        <w:pStyle w:val="Heading4"/>
        <w:spacing w:line="360" w:lineRule="auto"/>
        <w:jc w:val="both"/>
        <w:rPr>
          <w:rFonts w:asciiTheme="minorHAnsi" w:hAnsiTheme="minorHAnsi"/>
          <w:color w:val="000000" w:themeColor="text1"/>
        </w:rPr>
      </w:pPr>
      <w:bookmarkStart w:id="96" w:name="_Toc60561292"/>
      <w:r w:rsidRPr="001A2766">
        <w:rPr>
          <w:rFonts w:asciiTheme="minorHAnsi" w:hAnsiTheme="minorHAnsi"/>
          <w:color w:val="000000" w:themeColor="text1"/>
        </w:rPr>
        <w:t>3.5.3 Troglitazone conclusions</w:t>
      </w:r>
      <w:bookmarkEnd w:id="96"/>
    </w:p>
    <w:p w14:paraId="67774119" w14:textId="65095C5B" w:rsidR="00280FA7" w:rsidRPr="001A2766" w:rsidRDefault="00280FA7" w:rsidP="001A2766">
      <w:pPr>
        <w:spacing w:line="360" w:lineRule="auto"/>
        <w:jc w:val="both"/>
        <w:rPr>
          <w:rFonts w:asciiTheme="minorHAnsi" w:hAnsiTheme="minorHAnsi"/>
          <w:color w:val="000000" w:themeColor="text1"/>
        </w:rPr>
      </w:pPr>
    </w:p>
    <w:p w14:paraId="33290E10" w14:textId="490D5115" w:rsidR="00280FA7" w:rsidRPr="001A2766" w:rsidRDefault="00280FA7" w:rsidP="001A2766">
      <w:pPr>
        <w:spacing w:line="360" w:lineRule="auto"/>
        <w:jc w:val="both"/>
        <w:rPr>
          <w:rFonts w:asciiTheme="minorHAnsi" w:hAnsiTheme="minorHAnsi"/>
          <w:color w:val="000000" w:themeColor="text1"/>
        </w:rPr>
      </w:pPr>
      <w:r w:rsidRPr="001A2766">
        <w:rPr>
          <w:rFonts w:asciiTheme="minorHAnsi" w:hAnsiTheme="minorHAnsi"/>
          <w:noProof/>
          <w:color w:val="000000" w:themeColor="text1"/>
        </w:rPr>
        <w:lastRenderedPageBreak/>
        <w:drawing>
          <wp:inline distT="0" distB="0" distL="0" distR="0" wp14:anchorId="1EEC613B" wp14:editId="7CD085E8">
            <wp:extent cx="5727700" cy="826135"/>
            <wp:effectExtent l="0" t="0" r="0" b="0"/>
            <wp:docPr id="1947846251" name="Picture 1947846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27700" cy="826135"/>
                    </a:xfrm>
                    <a:prstGeom prst="rect">
                      <a:avLst/>
                    </a:prstGeom>
                  </pic:spPr>
                </pic:pic>
              </a:graphicData>
            </a:graphic>
          </wp:inline>
        </w:drawing>
      </w:r>
    </w:p>
    <w:p w14:paraId="2D856E10" w14:textId="5B697C1C" w:rsidR="00513066" w:rsidRPr="001A2766" w:rsidRDefault="00513066" w:rsidP="001A2766">
      <w:pPr>
        <w:spacing w:line="360" w:lineRule="auto"/>
        <w:jc w:val="both"/>
        <w:rPr>
          <w:rFonts w:asciiTheme="minorHAnsi" w:hAnsiTheme="minorHAnsi"/>
          <w:color w:val="000000" w:themeColor="text1"/>
        </w:rPr>
      </w:pPr>
    </w:p>
    <w:p w14:paraId="78CB360E" w14:textId="26E5A8E7" w:rsidR="00280FA7" w:rsidRPr="001A2766" w:rsidRDefault="00280FA7" w:rsidP="001A2766">
      <w:pPr>
        <w:spacing w:line="360" w:lineRule="auto"/>
        <w:jc w:val="both"/>
        <w:rPr>
          <w:rFonts w:asciiTheme="minorHAnsi" w:hAnsiTheme="minorHAnsi"/>
          <w:color w:val="000000" w:themeColor="text1"/>
        </w:rPr>
      </w:pPr>
    </w:p>
    <w:p w14:paraId="75EC8CD6" w14:textId="77777777" w:rsidR="00280FA7" w:rsidRPr="001A2766" w:rsidRDefault="00280FA7" w:rsidP="001A2766">
      <w:pPr>
        <w:spacing w:line="360" w:lineRule="auto"/>
        <w:jc w:val="both"/>
        <w:rPr>
          <w:rFonts w:asciiTheme="minorHAnsi" w:hAnsiTheme="minorHAnsi"/>
          <w:color w:val="000000" w:themeColor="text1"/>
        </w:rPr>
      </w:pPr>
      <w:r w:rsidRPr="001A2766">
        <w:rPr>
          <w:rFonts w:asciiTheme="minorHAnsi" w:hAnsiTheme="minorHAnsi"/>
          <w:color w:val="000000" w:themeColor="text1"/>
        </w:rPr>
        <w:t xml:space="preserve">Scheme… Proposed major metabolite formation for TROG after 180 minute incubation with BM3 DM and electron regeneration system. </w:t>
      </w:r>
    </w:p>
    <w:p w14:paraId="538D7C76" w14:textId="77777777" w:rsidR="00280FA7" w:rsidRPr="001A2766" w:rsidRDefault="00280FA7" w:rsidP="001A2766">
      <w:pPr>
        <w:spacing w:line="360" w:lineRule="auto"/>
        <w:jc w:val="both"/>
        <w:rPr>
          <w:rFonts w:asciiTheme="minorHAnsi" w:hAnsiTheme="minorHAnsi"/>
          <w:color w:val="000000" w:themeColor="text1"/>
        </w:rPr>
      </w:pPr>
    </w:p>
    <w:p w14:paraId="0034D0B2" w14:textId="4494AF99" w:rsidR="00513066" w:rsidRPr="001A2766" w:rsidRDefault="00513066" w:rsidP="001A2766">
      <w:pPr>
        <w:spacing w:line="360" w:lineRule="auto"/>
        <w:jc w:val="both"/>
        <w:rPr>
          <w:rFonts w:asciiTheme="minorHAnsi" w:hAnsiTheme="minorHAnsi"/>
          <w:color w:val="000000" w:themeColor="text1"/>
        </w:rPr>
      </w:pPr>
      <w:r w:rsidRPr="001A2766">
        <w:rPr>
          <w:rFonts w:asciiTheme="minorHAnsi" w:hAnsiTheme="minorHAnsi"/>
          <w:color w:val="000000" w:themeColor="text1"/>
        </w:rPr>
        <w:t xml:space="preserve">Troglitazone metabolism proved to be more difficult for a number of reasons. Firstly, initial </w:t>
      </w:r>
      <w:r w:rsidR="00367F51" w:rsidRPr="001A2766">
        <w:rPr>
          <w:rFonts w:asciiTheme="minorHAnsi" w:hAnsiTheme="minorHAnsi"/>
          <w:color w:val="000000" w:themeColor="text1"/>
        </w:rPr>
        <w:t>attempts of incubations with BM3 DM and Trog failed</w:t>
      </w:r>
      <w:r w:rsidRPr="001A2766">
        <w:rPr>
          <w:rFonts w:asciiTheme="minorHAnsi" w:hAnsiTheme="minorHAnsi"/>
          <w:color w:val="000000" w:themeColor="text1"/>
        </w:rPr>
        <w:t>,</w:t>
      </w:r>
      <w:r w:rsidR="00367F51" w:rsidRPr="001A2766">
        <w:rPr>
          <w:rFonts w:asciiTheme="minorHAnsi" w:hAnsiTheme="minorHAnsi"/>
          <w:color w:val="000000" w:themeColor="text1"/>
        </w:rPr>
        <w:t xml:space="preserve"> </w:t>
      </w:r>
      <w:r w:rsidRPr="001A2766">
        <w:rPr>
          <w:rFonts w:asciiTheme="minorHAnsi" w:hAnsiTheme="minorHAnsi"/>
          <w:color w:val="000000" w:themeColor="text1"/>
        </w:rPr>
        <w:t xml:space="preserve">due to </w:t>
      </w:r>
      <w:r w:rsidR="00367F51" w:rsidRPr="001A2766">
        <w:rPr>
          <w:rFonts w:asciiTheme="minorHAnsi" w:hAnsiTheme="minorHAnsi"/>
          <w:color w:val="000000" w:themeColor="text1"/>
        </w:rPr>
        <w:t>temperature dependent breakdown, or potential photooxidation</w:t>
      </w:r>
      <w:r w:rsidR="0048393E" w:rsidRPr="001A2766">
        <w:rPr>
          <w:rFonts w:asciiTheme="minorHAnsi" w:hAnsiTheme="minorHAnsi"/>
          <w:color w:val="000000" w:themeColor="text1"/>
        </w:rPr>
        <w:t xml:space="preserve"> or the Trog and any potential metabolites formed. </w:t>
      </w:r>
    </w:p>
    <w:p w14:paraId="1793FD6C" w14:textId="236DD202" w:rsidR="00513066" w:rsidRPr="001A2766" w:rsidRDefault="00513066" w:rsidP="001A2766">
      <w:pPr>
        <w:spacing w:line="360" w:lineRule="auto"/>
        <w:jc w:val="both"/>
        <w:rPr>
          <w:rFonts w:asciiTheme="minorHAnsi" w:hAnsiTheme="minorHAnsi"/>
          <w:color w:val="000000" w:themeColor="text1"/>
          <w:highlight w:val="magenta"/>
        </w:rPr>
      </w:pPr>
    </w:p>
    <w:p w14:paraId="1BD89FC3" w14:textId="7B8D695E" w:rsidR="0048393E" w:rsidRPr="001A2766" w:rsidRDefault="00513066" w:rsidP="001A2766">
      <w:pPr>
        <w:spacing w:line="360" w:lineRule="auto"/>
        <w:jc w:val="both"/>
        <w:rPr>
          <w:rFonts w:asciiTheme="minorHAnsi" w:hAnsiTheme="minorHAnsi"/>
          <w:color w:val="000000" w:themeColor="text1"/>
        </w:rPr>
      </w:pPr>
      <w:r w:rsidRPr="001A2766">
        <w:rPr>
          <w:rFonts w:asciiTheme="minorHAnsi" w:hAnsiTheme="minorHAnsi"/>
          <w:color w:val="000000" w:themeColor="text1"/>
        </w:rPr>
        <w:t>With new reagent it was possible to obtain clean</w:t>
      </w:r>
      <w:r w:rsidR="0048393E" w:rsidRPr="001A2766">
        <w:rPr>
          <w:rFonts w:asciiTheme="minorHAnsi" w:hAnsiTheme="minorHAnsi"/>
          <w:color w:val="000000" w:themeColor="text1"/>
        </w:rPr>
        <w:t>er LC-MS/MS spectra, and upon incubation with BM3, full turnover of the parent drug was achieved. Following assignment the standard fragmentation, and evaluation against a set of controls, it was possible to determine a metabolite ion peak and fragmentation (</w:t>
      </w:r>
      <w:r w:rsidR="0048393E" w:rsidRPr="001A2766">
        <w:rPr>
          <w:rFonts w:asciiTheme="minorHAnsi" w:hAnsiTheme="minorHAnsi"/>
          <w:i/>
          <w:iCs/>
          <w:color w:val="000000" w:themeColor="text1"/>
        </w:rPr>
        <w:t>m/z</w:t>
      </w:r>
      <w:r w:rsidR="0048393E" w:rsidRPr="001A2766">
        <w:rPr>
          <w:rFonts w:asciiTheme="minorHAnsi" w:hAnsiTheme="minorHAnsi"/>
          <w:color w:val="000000" w:themeColor="text1"/>
        </w:rPr>
        <w:t xml:space="preserve"> 456.15), not seen in previous BM3 Trog </w:t>
      </w:r>
    </w:p>
    <w:p w14:paraId="1E8B7FD3" w14:textId="77777777" w:rsidR="0048393E" w:rsidRPr="001A2766" w:rsidRDefault="0048393E" w:rsidP="001A2766">
      <w:pPr>
        <w:spacing w:line="360" w:lineRule="auto"/>
        <w:jc w:val="both"/>
        <w:rPr>
          <w:rFonts w:asciiTheme="minorHAnsi" w:hAnsiTheme="minorHAnsi"/>
          <w:color w:val="000000" w:themeColor="text1"/>
          <w:highlight w:val="magenta"/>
        </w:rPr>
      </w:pPr>
    </w:p>
    <w:p w14:paraId="471E4BED" w14:textId="6075B41C" w:rsidR="00513066" w:rsidRPr="001A2766" w:rsidRDefault="00513066" w:rsidP="001A2766">
      <w:pPr>
        <w:spacing w:line="360" w:lineRule="auto"/>
        <w:jc w:val="both"/>
        <w:rPr>
          <w:rFonts w:asciiTheme="minorHAnsi" w:hAnsiTheme="minorHAnsi"/>
          <w:color w:val="000000" w:themeColor="text1"/>
          <w:highlight w:val="magenta"/>
        </w:rPr>
      </w:pPr>
      <w:r w:rsidRPr="001A2766">
        <w:rPr>
          <w:rFonts w:asciiTheme="minorHAnsi" w:hAnsiTheme="minorHAnsi"/>
          <w:color w:val="000000" w:themeColor="text1"/>
          <w:highlight w:val="magenta"/>
        </w:rPr>
        <w:t xml:space="preserve"> And a</w:t>
      </w:r>
      <w:r w:rsidR="00367F51" w:rsidRPr="001A2766">
        <w:rPr>
          <w:rFonts w:asciiTheme="minorHAnsi" w:hAnsiTheme="minorHAnsi"/>
          <w:color w:val="000000" w:themeColor="text1"/>
          <w:highlight w:val="magenta"/>
        </w:rPr>
        <w:t xml:space="preserve"> proposed</w:t>
      </w:r>
      <w:r w:rsidRPr="001A2766">
        <w:rPr>
          <w:rFonts w:asciiTheme="minorHAnsi" w:hAnsiTheme="minorHAnsi"/>
          <w:color w:val="000000" w:themeColor="text1"/>
          <w:highlight w:val="magenta"/>
        </w:rPr>
        <w:t xml:space="preserve"> assignment of the proton standard NMR was possible. It was however difficult to elucidate the structure of metabolite(s) formed with a combination of the two techniques. With the LC data… </w:t>
      </w:r>
    </w:p>
    <w:p w14:paraId="2EA1FFAA" w14:textId="17D9E5BE" w:rsidR="00513066" w:rsidRPr="001A2766" w:rsidRDefault="00513066" w:rsidP="001A2766">
      <w:pPr>
        <w:spacing w:line="360" w:lineRule="auto"/>
        <w:jc w:val="both"/>
        <w:rPr>
          <w:rFonts w:asciiTheme="minorHAnsi" w:hAnsiTheme="minorHAnsi"/>
          <w:color w:val="000000" w:themeColor="text1"/>
          <w:highlight w:val="magenta"/>
        </w:rPr>
      </w:pPr>
    </w:p>
    <w:p w14:paraId="1D4F5A5B" w14:textId="3764A890" w:rsidR="00513066" w:rsidRPr="001A2766" w:rsidRDefault="00513066" w:rsidP="001A2766">
      <w:pPr>
        <w:spacing w:line="360" w:lineRule="auto"/>
        <w:jc w:val="both"/>
        <w:rPr>
          <w:rFonts w:asciiTheme="minorHAnsi" w:hAnsiTheme="minorHAnsi"/>
          <w:color w:val="000000" w:themeColor="text1"/>
          <w:highlight w:val="magenta"/>
        </w:rPr>
      </w:pPr>
      <w:r w:rsidRPr="001A2766">
        <w:rPr>
          <w:rFonts w:asciiTheme="minorHAnsi" w:hAnsiTheme="minorHAnsi"/>
          <w:color w:val="000000" w:themeColor="text1"/>
          <w:highlight w:val="magenta"/>
        </w:rPr>
        <w:t xml:space="preserve">The lack of resolved peaks in the </w:t>
      </w:r>
      <w:r w:rsidRPr="001A2766">
        <w:rPr>
          <w:rFonts w:asciiTheme="minorHAnsi" w:hAnsiTheme="minorHAnsi"/>
          <w:color w:val="000000" w:themeColor="text1"/>
          <w:highlight w:val="magenta"/>
          <w:vertAlign w:val="superscript"/>
        </w:rPr>
        <w:t>1</w:t>
      </w:r>
      <w:r w:rsidRPr="001A2766">
        <w:rPr>
          <w:rFonts w:asciiTheme="minorHAnsi" w:hAnsiTheme="minorHAnsi"/>
          <w:color w:val="000000" w:themeColor="text1"/>
          <w:highlight w:val="magenta"/>
        </w:rPr>
        <w:t xml:space="preserve">H NMMR… indicative of shimming… as well as the splitting of the TSP standard… </w:t>
      </w:r>
    </w:p>
    <w:p w14:paraId="2BA369B7" w14:textId="371B5D4F" w:rsidR="00513066" w:rsidRPr="001A2766" w:rsidRDefault="00513066" w:rsidP="001A2766">
      <w:pPr>
        <w:spacing w:line="360" w:lineRule="auto"/>
        <w:jc w:val="both"/>
        <w:rPr>
          <w:rFonts w:asciiTheme="minorHAnsi" w:hAnsiTheme="minorHAnsi"/>
          <w:color w:val="000000" w:themeColor="text1"/>
          <w:highlight w:val="magenta"/>
        </w:rPr>
      </w:pPr>
    </w:p>
    <w:p w14:paraId="2FD772A5" w14:textId="1806E4ED" w:rsidR="00513066" w:rsidRPr="001A2766" w:rsidRDefault="00513066" w:rsidP="001A2766">
      <w:pPr>
        <w:spacing w:line="360" w:lineRule="auto"/>
        <w:jc w:val="both"/>
        <w:rPr>
          <w:rFonts w:asciiTheme="minorHAnsi" w:hAnsiTheme="minorHAnsi"/>
          <w:color w:val="000000" w:themeColor="text1"/>
          <w:highlight w:val="magenta"/>
        </w:rPr>
      </w:pPr>
      <w:r w:rsidRPr="001A2766">
        <w:rPr>
          <w:rFonts w:asciiTheme="minorHAnsi" w:hAnsiTheme="minorHAnsi"/>
          <w:color w:val="000000" w:themeColor="text1"/>
          <w:highlight w:val="magenta"/>
        </w:rPr>
        <w:t xml:space="preserve">It would be necessary to re run samples with appropriate shimming and acquisition parameters…. </w:t>
      </w:r>
    </w:p>
    <w:p w14:paraId="5B890AAC" w14:textId="336B59A1" w:rsidR="00513066" w:rsidRPr="001A2766" w:rsidRDefault="00513066" w:rsidP="001A2766">
      <w:pPr>
        <w:spacing w:line="360" w:lineRule="auto"/>
        <w:jc w:val="both"/>
        <w:rPr>
          <w:rFonts w:asciiTheme="minorHAnsi" w:hAnsiTheme="minorHAnsi"/>
          <w:color w:val="000000" w:themeColor="text1"/>
          <w:highlight w:val="magenta"/>
        </w:rPr>
      </w:pPr>
    </w:p>
    <w:p w14:paraId="385A339B" w14:textId="25EA1F53" w:rsidR="00513066" w:rsidRPr="001A2766" w:rsidRDefault="00513066" w:rsidP="001A2766">
      <w:pPr>
        <w:spacing w:line="360" w:lineRule="auto"/>
        <w:jc w:val="both"/>
        <w:rPr>
          <w:rFonts w:asciiTheme="minorHAnsi" w:hAnsiTheme="minorHAnsi"/>
          <w:color w:val="000000" w:themeColor="text1"/>
          <w:highlight w:val="magenta"/>
        </w:rPr>
      </w:pPr>
      <w:r w:rsidRPr="001A2766">
        <w:rPr>
          <w:rFonts w:asciiTheme="minorHAnsi" w:hAnsiTheme="minorHAnsi"/>
          <w:color w:val="000000" w:themeColor="text1"/>
          <w:highlight w:val="magenta"/>
        </w:rPr>
        <w:t xml:space="preserve">Furthermore, a greater degree of separation could be achieved, either by running a tine </w:t>
      </w:r>
      <w:proofErr w:type="spellStart"/>
      <w:r w:rsidRPr="001A2766">
        <w:rPr>
          <w:rFonts w:asciiTheme="minorHAnsi" w:hAnsiTheme="minorHAnsi"/>
          <w:color w:val="000000" w:themeColor="text1"/>
          <w:highlight w:val="magenta"/>
        </w:rPr>
        <w:t>deoendant</w:t>
      </w:r>
      <w:proofErr w:type="spellEnd"/>
      <w:r w:rsidRPr="001A2766">
        <w:rPr>
          <w:rFonts w:asciiTheme="minorHAnsi" w:hAnsiTheme="minorHAnsi"/>
          <w:color w:val="000000" w:themeColor="text1"/>
          <w:highlight w:val="magenta"/>
        </w:rPr>
        <w:t xml:space="preserve"> assay or… use of separation techniques </w:t>
      </w:r>
      <w:proofErr w:type="spellStart"/>
      <w:r w:rsidRPr="001A2766">
        <w:rPr>
          <w:rFonts w:asciiTheme="minorHAnsi" w:hAnsiTheme="minorHAnsi"/>
          <w:color w:val="000000" w:themeColor="text1"/>
          <w:highlight w:val="magenta"/>
        </w:rPr>
        <w:t>ie</w:t>
      </w:r>
      <w:proofErr w:type="spellEnd"/>
      <w:r w:rsidRPr="001A2766">
        <w:rPr>
          <w:rFonts w:asciiTheme="minorHAnsi" w:hAnsiTheme="minorHAnsi"/>
          <w:color w:val="000000" w:themeColor="text1"/>
          <w:highlight w:val="magenta"/>
        </w:rPr>
        <w:t xml:space="preserve"> prep HPLC… </w:t>
      </w:r>
    </w:p>
    <w:p w14:paraId="21C06D99" w14:textId="6E395421" w:rsidR="00513066" w:rsidRPr="001A2766" w:rsidRDefault="00513066" w:rsidP="001A2766">
      <w:pPr>
        <w:spacing w:line="360" w:lineRule="auto"/>
        <w:jc w:val="both"/>
        <w:rPr>
          <w:rFonts w:asciiTheme="minorHAnsi" w:hAnsiTheme="minorHAnsi"/>
          <w:color w:val="000000" w:themeColor="text1"/>
          <w:highlight w:val="magenta"/>
        </w:rPr>
      </w:pPr>
    </w:p>
    <w:p w14:paraId="285D761E" w14:textId="60163712" w:rsidR="00513066" w:rsidRPr="001A2766" w:rsidRDefault="00513066" w:rsidP="001A2766">
      <w:pPr>
        <w:spacing w:line="360" w:lineRule="auto"/>
        <w:jc w:val="both"/>
        <w:rPr>
          <w:rFonts w:asciiTheme="minorHAnsi" w:hAnsiTheme="minorHAnsi"/>
          <w:color w:val="000000" w:themeColor="text1"/>
        </w:rPr>
      </w:pPr>
      <w:r w:rsidRPr="001A2766">
        <w:rPr>
          <w:rFonts w:asciiTheme="minorHAnsi" w:hAnsiTheme="minorHAnsi"/>
          <w:color w:val="000000" w:themeColor="text1"/>
          <w:highlight w:val="magenta"/>
        </w:rPr>
        <w:t xml:space="preserve">Optimise </w:t>
      </w:r>
      <w:r w:rsidR="002052D4" w:rsidRPr="001A2766">
        <w:rPr>
          <w:rFonts w:asciiTheme="minorHAnsi" w:hAnsiTheme="minorHAnsi"/>
          <w:color w:val="000000" w:themeColor="text1"/>
          <w:highlight w:val="magenta"/>
        </w:rPr>
        <w:t>m</w:t>
      </w:r>
      <w:r w:rsidRPr="001A2766">
        <w:rPr>
          <w:rFonts w:asciiTheme="minorHAnsi" w:hAnsiTheme="minorHAnsi"/>
          <w:color w:val="000000" w:themeColor="text1"/>
          <w:highlight w:val="magenta"/>
        </w:rPr>
        <w:t>ethods of protein removal….</w:t>
      </w:r>
      <w:r w:rsidRPr="001A2766">
        <w:rPr>
          <w:rFonts w:asciiTheme="minorHAnsi" w:hAnsiTheme="minorHAnsi"/>
          <w:color w:val="000000" w:themeColor="text1"/>
        </w:rPr>
        <w:t xml:space="preserve"> </w:t>
      </w:r>
    </w:p>
    <w:p w14:paraId="4F4B9DB5" w14:textId="22EDFF60" w:rsidR="002052D4" w:rsidRPr="001A2766" w:rsidRDefault="002052D4" w:rsidP="001A2766">
      <w:pPr>
        <w:spacing w:line="360" w:lineRule="auto"/>
        <w:jc w:val="both"/>
        <w:rPr>
          <w:rFonts w:asciiTheme="minorHAnsi" w:hAnsiTheme="minorHAnsi"/>
          <w:color w:val="000000" w:themeColor="text1"/>
        </w:rPr>
      </w:pPr>
    </w:p>
    <w:p w14:paraId="1F6AB874" w14:textId="1A1DCF7F" w:rsidR="002052D4" w:rsidRPr="001A2766" w:rsidRDefault="002052D4" w:rsidP="001A2766">
      <w:pPr>
        <w:spacing w:line="360" w:lineRule="auto"/>
        <w:jc w:val="both"/>
        <w:rPr>
          <w:rFonts w:asciiTheme="minorHAnsi" w:hAnsiTheme="minorHAnsi"/>
          <w:color w:val="000000" w:themeColor="text1"/>
        </w:rPr>
      </w:pPr>
      <w:r w:rsidRPr="001A2766">
        <w:rPr>
          <w:rFonts w:asciiTheme="minorHAnsi" w:hAnsiTheme="minorHAnsi"/>
          <w:color w:val="000000" w:themeColor="text1"/>
        </w:rPr>
        <w:t xml:space="preserve">However, there is enough evidence to suggest that the metabolite formed following incubation of BM3 DM with TROG is the major quinone- like human metabolite which has been reported in literature as a main source of hepatotoxicity. The formation of this metabolite eventually lead to Trog being removed from the market due to… and even reported adverse drug- drug </w:t>
      </w:r>
      <w:proofErr w:type="spellStart"/>
      <w:r w:rsidRPr="001A2766">
        <w:rPr>
          <w:rFonts w:asciiTheme="minorHAnsi" w:hAnsiTheme="minorHAnsi"/>
          <w:color w:val="000000" w:themeColor="text1"/>
        </w:rPr>
        <w:t>interations</w:t>
      </w:r>
      <w:proofErr w:type="spellEnd"/>
      <w:r w:rsidRPr="001A2766">
        <w:rPr>
          <w:rFonts w:asciiTheme="minorHAnsi" w:hAnsiTheme="minorHAnsi"/>
          <w:color w:val="000000" w:themeColor="text1"/>
        </w:rPr>
        <w:t xml:space="preserve"> (DDIs) with other common drugs such as paracetamol.</w:t>
      </w:r>
    </w:p>
    <w:p w14:paraId="6978F3B0" w14:textId="60298CB0" w:rsidR="003D5F8F" w:rsidRPr="001A2766" w:rsidRDefault="003D5F8F" w:rsidP="001A2766">
      <w:pPr>
        <w:spacing w:line="360" w:lineRule="auto"/>
        <w:jc w:val="both"/>
        <w:rPr>
          <w:rFonts w:asciiTheme="minorHAnsi" w:hAnsiTheme="minorHAnsi"/>
          <w:color w:val="000000" w:themeColor="text1"/>
        </w:rPr>
      </w:pPr>
    </w:p>
    <w:p w14:paraId="35072F67" w14:textId="77777777" w:rsidR="003D5F8F" w:rsidRPr="001A2766" w:rsidRDefault="003D5F8F" w:rsidP="001A2766">
      <w:pPr>
        <w:spacing w:line="360" w:lineRule="auto"/>
        <w:jc w:val="both"/>
        <w:rPr>
          <w:rFonts w:asciiTheme="minorHAnsi" w:hAnsiTheme="minorHAnsi"/>
          <w:color w:val="000000" w:themeColor="text1"/>
        </w:rPr>
      </w:pPr>
    </w:p>
    <w:p w14:paraId="72105D9C" w14:textId="0C8EDBDB" w:rsidR="00001AB6" w:rsidRPr="001A2766" w:rsidRDefault="0046447E" w:rsidP="001A2766">
      <w:pPr>
        <w:pStyle w:val="Heading4"/>
        <w:spacing w:line="360" w:lineRule="auto"/>
        <w:jc w:val="both"/>
        <w:rPr>
          <w:rFonts w:asciiTheme="minorHAnsi" w:hAnsiTheme="minorHAnsi"/>
          <w:color w:val="000000" w:themeColor="text1"/>
        </w:rPr>
      </w:pPr>
      <w:bookmarkStart w:id="97" w:name="_Toc60561293"/>
      <w:r w:rsidRPr="001A2766">
        <w:rPr>
          <w:rFonts w:asciiTheme="minorHAnsi" w:hAnsiTheme="minorHAnsi"/>
          <w:color w:val="000000" w:themeColor="text1"/>
        </w:rPr>
        <w:t xml:space="preserve">3.4.3 Production of valuable human drug metabolites with P450 </w:t>
      </w:r>
      <w:r w:rsidR="00EC071E" w:rsidRPr="001A2766">
        <w:rPr>
          <w:rFonts w:asciiTheme="minorHAnsi" w:hAnsiTheme="minorHAnsi"/>
          <w:color w:val="000000" w:themeColor="text1"/>
        </w:rPr>
        <w:t>conclusion</w:t>
      </w:r>
      <w:bookmarkEnd w:id="97"/>
    </w:p>
    <w:p w14:paraId="5F952531" w14:textId="77C0B153" w:rsidR="0095082B" w:rsidRPr="001A2766" w:rsidRDefault="0095082B" w:rsidP="001A2766">
      <w:pPr>
        <w:spacing w:line="360" w:lineRule="auto"/>
        <w:jc w:val="both"/>
        <w:rPr>
          <w:rFonts w:asciiTheme="minorHAnsi" w:hAnsiTheme="minorHAnsi"/>
          <w:color w:val="000000" w:themeColor="text1"/>
        </w:rPr>
      </w:pPr>
    </w:p>
    <w:p w14:paraId="365FA5E7" w14:textId="0E6C665D" w:rsidR="0095082B" w:rsidRPr="001A2766" w:rsidRDefault="0095082B" w:rsidP="001A2766">
      <w:pPr>
        <w:spacing w:line="360" w:lineRule="auto"/>
        <w:jc w:val="both"/>
        <w:rPr>
          <w:rFonts w:asciiTheme="minorHAnsi" w:hAnsiTheme="minorHAnsi"/>
          <w:color w:val="000000" w:themeColor="text1"/>
        </w:rPr>
      </w:pPr>
    </w:p>
    <w:p w14:paraId="6F9FB049" w14:textId="5C3ACAB1" w:rsidR="0095082B" w:rsidRPr="001A2766" w:rsidRDefault="0095082B" w:rsidP="001A2766">
      <w:pPr>
        <w:spacing w:line="360" w:lineRule="auto"/>
        <w:jc w:val="both"/>
        <w:rPr>
          <w:rFonts w:asciiTheme="minorHAnsi" w:hAnsiTheme="minorHAnsi"/>
          <w:color w:val="000000" w:themeColor="text1"/>
        </w:rPr>
      </w:pPr>
    </w:p>
    <w:p w14:paraId="567ED0F9" w14:textId="3F7FEC3B" w:rsidR="0095082B" w:rsidRPr="001A2766" w:rsidRDefault="0095082B" w:rsidP="001A2766">
      <w:pPr>
        <w:spacing w:line="360" w:lineRule="auto"/>
        <w:jc w:val="both"/>
        <w:rPr>
          <w:rFonts w:asciiTheme="minorHAnsi" w:hAnsiTheme="minorHAnsi"/>
          <w:color w:val="000000" w:themeColor="text1"/>
        </w:rPr>
      </w:pPr>
      <w:r w:rsidRPr="001A2766">
        <w:rPr>
          <w:rFonts w:asciiTheme="minorHAnsi" w:hAnsiTheme="minorHAnsi"/>
          <w:color w:val="000000" w:themeColor="text1"/>
        </w:rPr>
        <w:t xml:space="preserve">Cytochromes P450 enzymes are known to catalyse a range of structurally diverse xenobiotic substrates. The metabolites formed, are more easily excreted via renal or </w:t>
      </w:r>
      <w:proofErr w:type="spellStart"/>
      <w:r w:rsidRPr="001A2766">
        <w:rPr>
          <w:rFonts w:asciiTheme="minorHAnsi" w:hAnsiTheme="minorHAnsi"/>
          <w:color w:val="000000" w:themeColor="text1"/>
        </w:rPr>
        <w:t>bilary</w:t>
      </w:r>
      <w:proofErr w:type="spellEnd"/>
      <w:r w:rsidRPr="001A2766">
        <w:rPr>
          <w:rFonts w:asciiTheme="minorHAnsi" w:hAnsiTheme="minorHAnsi"/>
          <w:color w:val="000000" w:themeColor="text1"/>
        </w:rPr>
        <w:t xml:space="preserve"> pathways due to the increase in hydrophilicity of the molecules, resulting from hydroxylations. </w:t>
      </w:r>
    </w:p>
    <w:p w14:paraId="299666AE" w14:textId="09EDF37C" w:rsidR="0095082B" w:rsidRPr="001A2766" w:rsidRDefault="0095082B" w:rsidP="001A2766">
      <w:pPr>
        <w:spacing w:line="360" w:lineRule="auto"/>
        <w:jc w:val="both"/>
        <w:rPr>
          <w:rFonts w:asciiTheme="minorHAnsi" w:hAnsiTheme="minorHAnsi"/>
          <w:color w:val="000000" w:themeColor="text1"/>
        </w:rPr>
      </w:pPr>
    </w:p>
    <w:p w14:paraId="08A2A076" w14:textId="561DA538" w:rsidR="0095082B" w:rsidRPr="001A2766" w:rsidRDefault="0095082B" w:rsidP="001A2766">
      <w:pPr>
        <w:spacing w:line="360" w:lineRule="auto"/>
        <w:jc w:val="both"/>
        <w:rPr>
          <w:rFonts w:asciiTheme="minorHAnsi" w:hAnsiTheme="minorHAnsi"/>
          <w:color w:val="000000" w:themeColor="text1"/>
        </w:rPr>
      </w:pPr>
      <w:r w:rsidRPr="001A2766">
        <w:rPr>
          <w:rFonts w:asciiTheme="minorHAnsi" w:hAnsiTheme="minorHAnsi"/>
          <w:color w:val="000000" w:themeColor="text1"/>
        </w:rPr>
        <w:t>In general, these drug oxidations halt any pharmacological potency…</w:t>
      </w:r>
    </w:p>
    <w:p w14:paraId="0BFA7096" w14:textId="275EF3EC" w:rsidR="009E3D6C" w:rsidRPr="001A2766" w:rsidRDefault="009E3D6C" w:rsidP="001A2766">
      <w:pPr>
        <w:spacing w:line="360" w:lineRule="auto"/>
        <w:jc w:val="both"/>
        <w:rPr>
          <w:rFonts w:asciiTheme="minorHAnsi" w:hAnsiTheme="minorHAnsi"/>
          <w:color w:val="000000" w:themeColor="text1"/>
        </w:rPr>
      </w:pPr>
    </w:p>
    <w:p w14:paraId="3F1959A1" w14:textId="4B55E857" w:rsidR="0046447E" w:rsidRPr="001A2766" w:rsidRDefault="0046447E" w:rsidP="001A2766">
      <w:pPr>
        <w:spacing w:line="360" w:lineRule="auto"/>
        <w:jc w:val="both"/>
        <w:rPr>
          <w:rFonts w:asciiTheme="minorHAnsi" w:hAnsiTheme="minorHAnsi"/>
          <w:color w:val="000000" w:themeColor="text1"/>
        </w:rPr>
      </w:pPr>
      <w:r w:rsidRPr="001A2766">
        <w:rPr>
          <w:rFonts w:asciiTheme="minorHAnsi" w:hAnsiTheme="minorHAnsi"/>
          <w:color w:val="000000" w:themeColor="text1"/>
        </w:rPr>
        <w:t xml:space="preserve">P450 BM3 has proven to turnover a wide range of structurally diverse compounds, in this project in particular, BM3 has proven its high turnover rate….. </w:t>
      </w:r>
    </w:p>
    <w:p w14:paraId="396C33D6" w14:textId="070D70A3" w:rsidR="0046447E" w:rsidRPr="001A2766" w:rsidRDefault="0046447E" w:rsidP="001A2766">
      <w:pPr>
        <w:spacing w:line="360" w:lineRule="auto"/>
        <w:jc w:val="both"/>
        <w:rPr>
          <w:rFonts w:asciiTheme="minorHAnsi" w:hAnsiTheme="minorHAnsi"/>
          <w:color w:val="000000" w:themeColor="text1"/>
        </w:rPr>
      </w:pPr>
    </w:p>
    <w:p w14:paraId="29A6D32A" w14:textId="0ED8C5BB" w:rsidR="0046447E" w:rsidRPr="001A2766" w:rsidRDefault="0046447E" w:rsidP="001A2766">
      <w:pPr>
        <w:spacing w:line="360" w:lineRule="auto"/>
        <w:jc w:val="both"/>
        <w:rPr>
          <w:rFonts w:asciiTheme="minorHAnsi" w:hAnsiTheme="minorHAnsi"/>
          <w:color w:val="000000" w:themeColor="text1"/>
        </w:rPr>
      </w:pPr>
      <w:r w:rsidRPr="001A2766">
        <w:rPr>
          <w:rFonts w:asciiTheme="minorHAnsi" w:hAnsiTheme="minorHAnsi"/>
          <w:color w:val="000000" w:themeColor="text1"/>
        </w:rPr>
        <w:t>P450 BM3 was able to produc</w:t>
      </w:r>
      <w:r w:rsidR="00513066" w:rsidRPr="001A2766">
        <w:rPr>
          <w:rFonts w:asciiTheme="minorHAnsi" w:hAnsiTheme="minorHAnsi"/>
          <w:color w:val="000000" w:themeColor="text1"/>
        </w:rPr>
        <w:t>e major</w:t>
      </w:r>
      <w:r w:rsidRPr="001A2766">
        <w:rPr>
          <w:rFonts w:asciiTheme="minorHAnsi" w:hAnsiTheme="minorHAnsi"/>
          <w:color w:val="000000" w:themeColor="text1"/>
        </w:rPr>
        <w:t xml:space="preserve"> human metabolites for both PIOG and TROG, needs to be further elucidated with trog… </w:t>
      </w:r>
      <w:r w:rsidR="00513066" w:rsidRPr="001A2766">
        <w:rPr>
          <w:rFonts w:asciiTheme="minorHAnsi" w:hAnsiTheme="minorHAnsi"/>
          <w:color w:val="000000" w:themeColor="text1"/>
        </w:rPr>
        <w:t xml:space="preserve">This would be of interest to… </w:t>
      </w:r>
    </w:p>
    <w:p w14:paraId="06615697" w14:textId="5F4380DF" w:rsidR="0046447E" w:rsidRPr="001A2766" w:rsidRDefault="0046447E" w:rsidP="001A2766">
      <w:pPr>
        <w:spacing w:line="360" w:lineRule="auto"/>
        <w:jc w:val="both"/>
        <w:rPr>
          <w:rFonts w:asciiTheme="minorHAnsi" w:hAnsiTheme="minorHAnsi"/>
          <w:color w:val="000000" w:themeColor="text1"/>
        </w:rPr>
      </w:pPr>
    </w:p>
    <w:p w14:paraId="3BB3D6AF" w14:textId="067CD61A" w:rsidR="0046447E" w:rsidRPr="001A2766" w:rsidRDefault="0046447E" w:rsidP="001A2766">
      <w:pPr>
        <w:spacing w:line="360" w:lineRule="auto"/>
        <w:jc w:val="both"/>
        <w:rPr>
          <w:rFonts w:asciiTheme="minorHAnsi" w:hAnsiTheme="minorHAnsi"/>
          <w:color w:val="000000" w:themeColor="text1"/>
        </w:rPr>
      </w:pPr>
      <w:r w:rsidRPr="001A2766">
        <w:rPr>
          <w:rFonts w:asciiTheme="minorHAnsi" w:hAnsiTheme="minorHAnsi"/>
          <w:color w:val="000000" w:themeColor="text1"/>
          <w:highlight w:val="magenta"/>
        </w:rPr>
        <w:t>Utilities in… scale up..???</w:t>
      </w:r>
      <w:r w:rsidRPr="001A2766">
        <w:rPr>
          <w:rFonts w:asciiTheme="minorHAnsi" w:hAnsiTheme="minorHAnsi"/>
          <w:color w:val="000000" w:themeColor="text1"/>
        </w:rPr>
        <w:t xml:space="preserve"> </w:t>
      </w:r>
    </w:p>
    <w:p w14:paraId="1E4B6F2A" w14:textId="77777777" w:rsidR="0046447E" w:rsidRPr="001A2766" w:rsidRDefault="0046447E" w:rsidP="001A2766">
      <w:pPr>
        <w:spacing w:line="360" w:lineRule="auto"/>
        <w:jc w:val="both"/>
        <w:rPr>
          <w:rFonts w:asciiTheme="minorHAnsi" w:hAnsiTheme="minorHAnsi"/>
          <w:color w:val="000000" w:themeColor="text1"/>
        </w:rPr>
      </w:pPr>
    </w:p>
    <w:p w14:paraId="00C062C7" w14:textId="4FD50417" w:rsidR="009E3D6C" w:rsidRPr="001A2766" w:rsidRDefault="009E3D6C" w:rsidP="001A2766">
      <w:pPr>
        <w:spacing w:line="360" w:lineRule="auto"/>
        <w:jc w:val="both"/>
        <w:rPr>
          <w:rFonts w:asciiTheme="minorHAnsi" w:hAnsiTheme="minorHAnsi"/>
          <w:color w:val="000000" w:themeColor="text1"/>
        </w:rPr>
      </w:pPr>
      <w:r w:rsidRPr="001A2766">
        <w:rPr>
          <w:rFonts w:asciiTheme="minorHAnsi" w:hAnsiTheme="minorHAnsi"/>
          <w:color w:val="000000" w:themeColor="text1"/>
        </w:rPr>
        <w:t xml:space="preserve">Employing both LC-MS/MS alongside 1D and 2D NMR techniques has proven to be an effective method for metabolite elucidation of these members of the glitazone drug class. Coupled with previous work by </w:t>
      </w:r>
      <w:proofErr w:type="spellStart"/>
      <w:r w:rsidRPr="001A2766">
        <w:rPr>
          <w:rFonts w:asciiTheme="minorHAnsi" w:hAnsiTheme="minorHAnsi"/>
          <w:color w:val="000000" w:themeColor="text1"/>
        </w:rPr>
        <w:t>This</w:t>
      </w:r>
      <w:r w:rsidR="008B4973" w:rsidRPr="001A2766">
        <w:rPr>
          <w:rFonts w:asciiTheme="minorHAnsi" w:hAnsiTheme="minorHAnsi"/>
          <w:color w:val="000000" w:themeColor="text1"/>
        </w:rPr>
        <w:t>s</w:t>
      </w:r>
      <w:r w:rsidRPr="001A2766">
        <w:rPr>
          <w:rFonts w:asciiTheme="minorHAnsi" w:hAnsiTheme="minorHAnsi"/>
          <w:color w:val="000000" w:themeColor="text1"/>
        </w:rPr>
        <w:t>lethwaite</w:t>
      </w:r>
      <w:proofErr w:type="spellEnd"/>
      <w:r w:rsidRPr="001A2766">
        <w:rPr>
          <w:rFonts w:asciiTheme="minorHAnsi" w:hAnsiTheme="minorHAnsi"/>
          <w:color w:val="000000" w:themeColor="text1"/>
        </w:rPr>
        <w:t xml:space="preserve"> et </w:t>
      </w:r>
      <w:r w:rsidR="008103DA" w:rsidRPr="001A2766">
        <w:rPr>
          <w:rFonts w:asciiTheme="minorHAnsi" w:hAnsiTheme="minorHAnsi"/>
          <w:color w:val="000000" w:themeColor="text1"/>
        </w:rPr>
        <w:t xml:space="preserve">al. it can be seen that these techniques in </w:t>
      </w:r>
      <w:r w:rsidR="008103DA" w:rsidRPr="001A2766">
        <w:rPr>
          <w:rFonts w:asciiTheme="minorHAnsi" w:hAnsiTheme="minorHAnsi"/>
          <w:color w:val="000000" w:themeColor="text1"/>
        </w:rPr>
        <w:lastRenderedPageBreak/>
        <w:t xml:space="preserve">tandem can be powerful in elucidating unknown metabolite structures across a range of drug classes also. </w:t>
      </w:r>
    </w:p>
    <w:p w14:paraId="00C389E8" w14:textId="688E28F9" w:rsidR="008103DA" w:rsidRPr="001A2766" w:rsidRDefault="008103DA" w:rsidP="001A2766">
      <w:pPr>
        <w:spacing w:line="360" w:lineRule="auto"/>
        <w:jc w:val="both"/>
        <w:rPr>
          <w:rFonts w:asciiTheme="minorHAnsi" w:hAnsiTheme="minorHAnsi"/>
          <w:color w:val="000000" w:themeColor="text1"/>
        </w:rPr>
      </w:pPr>
    </w:p>
    <w:p w14:paraId="30C6D24B" w14:textId="567E5386" w:rsidR="008103DA" w:rsidRPr="001A2766" w:rsidRDefault="008103DA" w:rsidP="001A2766">
      <w:pPr>
        <w:spacing w:line="360" w:lineRule="auto"/>
        <w:jc w:val="both"/>
        <w:rPr>
          <w:rFonts w:asciiTheme="minorHAnsi" w:hAnsiTheme="minorHAnsi"/>
          <w:color w:val="000000" w:themeColor="text1"/>
        </w:rPr>
      </w:pPr>
    </w:p>
    <w:p w14:paraId="32A2B87D" w14:textId="19EF0DD0" w:rsidR="00001AB6" w:rsidRPr="001A2766" w:rsidRDefault="008103DA" w:rsidP="001A2766">
      <w:pPr>
        <w:spacing w:line="360" w:lineRule="auto"/>
        <w:jc w:val="both"/>
        <w:rPr>
          <w:rFonts w:asciiTheme="minorHAnsi" w:hAnsiTheme="minorHAnsi"/>
          <w:color w:val="000000" w:themeColor="text1"/>
        </w:rPr>
      </w:pPr>
      <w:r w:rsidRPr="001A2766">
        <w:rPr>
          <w:rFonts w:asciiTheme="minorHAnsi" w:hAnsiTheme="minorHAnsi"/>
          <w:color w:val="000000" w:themeColor="text1"/>
        </w:rPr>
        <w:t xml:space="preserve">Separation of metabolites by timepoints, as with the PIOG assay, resulted in clearer, more interpretable spectra for NMR analysis. Within the TROG bulk incubation, the NMR spectra are complex in nature due to the formation of multiple metabolites. Further attempts to separate out metabolites via optimising preparation- scale HPLC methods may result in clearer spectra. </w:t>
      </w:r>
    </w:p>
    <w:p w14:paraId="121D7B9D" w14:textId="7E2E515F" w:rsidR="00FF5239" w:rsidRPr="001A2766" w:rsidRDefault="00FF5239" w:rsidP="001A2766">
      <w:pPr>
        <w:spacing w:line="360" w:lineRule="auto"/>
        <w:jc w:val="both"/>
        <w:rPr>
          <w:rFonts w:asciiTheme="minorHAnsi" w:hAnsiTheme="minorHAnsi"/>
          <w:color w:val="000000" w:themeColor="text1"/>
        </w:rPr>
      </w:pPr>
    </w:p>
    <w:p w14:paraId="51F4B6FA" w14:textId="3DDCFFD2" w:rsidR="0046447E" w:rsidRPr="001A2766" w:rsidRDefault="0046447E" w:rsidP="001A2766">
      <w:pPr>
        <w:spacing w:line="360" w:lineRule="auto"/>
        <w:jc w:val="both"/>
        <w:rPr>
          <w:rFonts w:asciiTheme="minorHAnsi" w:hAnsiTheme="minorHAnsi"/>
          <w:color w:val="000000" w:themeColor="text1"/>
        </w:rPr>
      </w:pPr>
      <w:r w:rsidRPr="001A2766">
        <w:rPr>
          <w:rFonts w:asciiTheme="minorHAnsi" w:hAnsiTheme="minorHAnsi"/>
          <w:color w:val="000000" w:themeColor="text1"/>
        </w:rPr>
        <w:t>Problems encountered…</w:t>
      </w:r>
    </w:p>
    <w:p w14:paraId="0BEAAFF9" w14:textId="7D53D572" w:rsidR="0046447E" w:rsidRPr="001A2766" w:rsidRDefault="0046447E" w:rsidP="001A2766">
      <w:pPr>
        <w:pStyle w:val="Heading3"/>
        <w:spacing w:line="360" w:lineRule="auto"/>
        <w:jc w:val="both"/>
        <w:rPr>
          <w:rFonts w:asciiTheme="minorHAnsi" w:hAnsiTheme="minorHAnsi"/>
          <w:color w:val="000000" w:themeColor="text1"/>
        </w:rPr>
      </w:pPr>
    </w:p>
    <w:p w14:paraId="09104288" w14:textId="4DEF2914" w:rsidR="008B4973" w:rsidRPr="001A2766" w:rsidRDefault="008B4973" w:rsidP="001A2766">
      <w:pPr>
        <w:spacing w:line="360" w:lineRule="auto"/>
        <w:jc w:val="both"/>
        <w:rPr>
          <w:rFonts w:asciiTheme="minorHAnsi" w:hAnsiTheme="minorHAnsi"/>
          <w:color w:val="000000" w:themeColor="text1"/>
        </w:rPr>
      </w:pPr>
      <w:r w:rsidRPr="001A2766">
        <w:rPr>
          <w:rFonts w:asciiTheme="minorHAnsi" w:hAnsiTheme="minorHAnsi"/>
          <w:color w:val="000000" w:themeColor="text1"/>
        </w:rPr>
        <w:t xml:space="preserve">Use of BM3 DM and various other mutations for the production of human metabolites could be an effective method to scale- up. Due to the highly selective nature of BM3, DM and various mutations it is possible to introduce otherwise complex hydroxylations of a diverse range of drug classes. </w:t>
      </w:r>
    </w:p>
    <w:p w14:paraId="171EEDB1" w14:textId="094F3A34" w:rsidR="0046447E" w:rsidRPr="001A2766" w:rsidRDefault="0046447E" w:rsidP="001A2766">
      <w:pPr>
        <w:pStyle w:val="Heading3"/>
        <w:spacing w:line="360" w:lineRule="auto"/>
        <w:jc w:val="both"/>
        <w:rPr>
          <w:rFonts w:asciiTheme="minorHAnsi" w:hAnsiTheme="minorHAnsi"/>
          <w:color w:val="000000" w:themeColor="text1"/>
        </w:rPr>
      </w:pPr>
    </w:p>
    <w:p w14:paraId="3F78923D" w14:textId="27F6B10F" w:rsidR="00FF3406" w:rsidRPr="001A2766" w:rsidRDefault="00FF3406" w:rsidP="001A2766">
      <w:pPr>
        <w:spacing w:line="360" w:lineRule="auto"/>
        <w:jc w:val="both"/>
        <w:rPr>
          <w:rFonts w:asciiTheme="minorHAnsi" w:hAnsiTheme="minorHAnsi"/>
          <w:color w:val="000000" w:themeColor="text1"/>
        </w:rPr>
      </w:pPr>
      <w:r w:rsidRPr="001A2766">
        <w:rPr>
          <w:rFonts w:asciiTheme="minorHAnsi" w:hAnsiTheme="minorHAnsi"/>
          <w:color w:val="000000" w:themeColor="text1"/>
          <w:highlight w:val="green"/>
        </w:rPr>
        <w:t>HERE OR SEPARATE CONCLUSION SECTION…</w:t>
      </w:r>
      <w:r w:rsidRPr="001A2766">
        <w:rPr>
          <w:rFonts w:asciiTheme="minorHAnsi" w:hAnsiTheme="minorHAnsi"/>
          <w:color w:val="000000" w:themeColor="text1"/>
        </w:rPr>
        <w:t xml:space="preserve"> </w:t>
      </w:r>
    </w:p>
    <w:p w14:paraId="19D0F197" w14:textId="77777777" w:rsidR="0046447E" w:rsidRPr="001A2766" w:rsidRDefault="0046447E" w:rsidP="001A2766">
      <w:pPr>
        <w:pStyle w:val="Heading3"/>
        <w:spacing w:line="360" w:lineRule="auto"/>
        <w:jc w:val="both"/>
        <w:rPr>
          <w:rFonts w:asciiTheme="minorHAnsi" w:hAnsiTheme="minorHAnsi"/>
          <w:color w:val="000000" w:themeColor="text1"/>
        </w:rPr>
      </w:pPr>
    </w:p>
    <w:p w14:paraId="189546E1" w14:textId="129B03D1" w:rsidR="00FF5239" w:rsidRPr="001A2766" w:rsidRDefault="0046447E" w:rsidP="001A2766">
      <w:pPr>
        <w:pStyle w:val="Heading3"/>
        <w:spacing w:line="360" w:lineRule="auto"/>
        <w:jc w:val="both"/>
        <w:rPr>
          <w:rFonts w:asciiTheme="minorHAnsi" w:hAnsiTheme="minorHAnsi"/>
          <w:b/>
          <w:bCs/>
          <w:color w:val="000000" w:themeColor="text1"/>
        </w:rPr>
      </w:pPr>
      <w:bookmarkStart w:id="98" w:name="_Toc60561294"/>
      <w:r w:rsidRPr="001A2766">
        <w:rPr>
          <w:rFonts w:asciiTheme="minorHAnsi" w:hAnsiTheme="minorHAnsi"/>
          <w:b/>
          <w:bCs/>
          <w:color w:val="000000" w:themeColor="text1"/>
        </w:rPr>
        <w:t xml:space="preserve">3.5 </w:t>
      </w:r>
      <w:r w:rsidR="00FF5239" w:rsidRPr="001A2766">
        <w:rPr>
          <w:rFonts w:asciiTheme="minorHAnsi" w:hAnsiTheme="minorHAnsi"/>
          <w:b/>
          <w:bCs/>
          <w:color w:val="000000" w:themeColor="text1"/>
        </w:rPr>
        <w:t>Computational enzyme</w:t>
      </w:r>
      <w:bookmarkEnd w:id="98"/>
      <w:r w:rsidR="00785F35" w:rsidRPr="001A2766">
        <w:rPr>
          <w:rFonts w:asciiTheme="minorHAnsi" w:hAnsiTheme="minorHAnsi"/>
          <w:b/>
          <w:bCs/>
          <w:color w:val="000000" w:themeColor="text1"/>
        </w:rPr>
        <w:t xml:space="preserve"> design python package </w:t>
      </w:r>
    </w:p>
    <w:p w14:paraId="6C285291" w14:textId="66A3C80F" w:rsidR="00FF5239" w:rsidRPr="001A2766" w:rsidRDefault="00FF5239" w:rsidP="001A2766">
      <w:pPr>
        <w:spacing w:line="360" w:lineRule="auto"/>
        <w:jc w:val="both"/>
        <w:rPr>
          <w:rFonts w:asciiTheme="minorHAnsi" w:hAnsiTheme="minorHAnsi"/>
          <w:color w:val="000000" w:themeColor="text1"/>
        </w:rPr>
      </w:pPr>
    </w:p>
    <w:p w14:paraId="24C8C3CD" w14:textId="6D0C02B0" w:rsidR="006D5A33" w:rsidRPr="001A2766" w:rsidRDefault="00FF5239" w:rsidP="001A2766">
      <w:pPr>
        <w:spacing w:line="360" w:lineRule="auto"/>
        <w:jc w:val="both"/>
        <w:rPr>
          <w:rFonts w:asciiTheme="minorHAnsi" w:hAnsiTheme="minorHAnsi"/>
          <w:color w:val="000000" w:themeColor="text1"/>
        </w:rPr>
      </w:pPr>
      <w:r w:rsidRPr="001A2766">
        <w:rPr>
          <w:rFonts w:asciiTheme="minorHAnsi" w:hAnsiTheme="minorHAnsi"/>
          <w:color w:val="000000" w:themeColor="text1"/>
        </w:rPr>
        <w:t xml:space="preserve">A computational enzyme design pipeline was constructed with the aim of docking </w:t>
      </w:r>
      <w:r w:rsidR="006D5A33" w:rsidRPr="001A2766">
        <w:rPr>
          <w:rFonts w:asciiTheme="minorHAnsi" w:hAnsiTheme="minorHAnsi"/>
          <w:color w:val="000000" w:themeColor="text1"/>
        </w:rPr>
        <w:t>drug molecules with P450 BM3, from a template amino acid sequence, and introducing mutations to preferentially favour the hydroxylation of the substrate, at a defined position. P</w:t>
      </w:r>
      <w:r w:rsidRPr="001A2766">
        <w:rPr>
          <w:rFonts w:asciiTheme="minorHAnsi" w:hAnsiTheme="minorHAnsi"/>
          <w:color w:val="000000" w:themeColor="text1"/>
        </w:rPr>
        <w:t xml:space="preserve">ioglitazone </w:t>
      </w:r>
      <w:r w:rsidR="006D5A33" w:rsidRPr="001A2766">
        <w:rPr>
          <w:rFonts w:asciiTheme="minorHAnsi" w:hAnsiTheme="minorHAnsi"/>
          <w:color w:val="000000" w:themeColor="text1"/>
        </w:rPr>
        <w:t xml:space="preserve">was used as a starting point , it was first necessary to identify which major, active human metabolites would be of interest, as seen with </w:t>
      </w:r>
      <w:r w:rsidR="006D5A33" w:rsidRPr="001A2766">
        <w:rPr>
          <w:rFonts w:asciiTheme="minorHAnsi" w:hAnsiTheme="minorHAnsi"/>
          <w:color w:val="000000" w:themeColor="text1"/>
          <w:highlight w:val="green"/>
        </w:rPr>
        <w:t>Section..</w:t>
      </w:r>
      <w:r w:rsidR="006D5A33" w:rsidRPr="001A2766">
        <w:rPr>
          <w:rFonts w:asciiTheme="minorHAnsi" w:hAnsiTheme="minorHAnsi"/>
          <w:color w:val="000000" w:themeColor="text1"/>
        </w:rPr>
        <w:t xml:space="preserve">, with human drug metabolite formation with BM3 DM. For Pioglitazone specifically, the aim was to engineer BM3 from the WT sequence, to introduce novel mutations to tune specificity to hydroxylate at the C2 position. A several score criteria were involved at various steps in the design and screening of the possible BM3 mutants. </w:t>
      </w:r>
    </w:p>
    <w:p w14:paraId="220B8DFC" w14:textId="7128F17A" w:rsidR="006D5A33" w:rsidRPr="001A2766" w:rsidRDefault="006D5A33" w:rsidP="001A2766">
      <w:pPr>
        <w:spacing w:line="360" w:lineRule="auto"/>
        <w:jc w:val="both"/>
        <w:rPr>
          <w:rFonts w:asciiTheme="minorHAnsi" w:hAnsiTheme="minorHAnsi"/>
          <w:color w:val="000000" w:themeColor="text1"/>
        </w:rPr>
      </w:pPr>
    </w:p>
    <w:p w14:paraId="4AC4BEAB" w14:textId="235CA998" w:rsidR="006D5A33" w:rsidRPr="001A2766" w:rsidRDefault="006D5A33" w:rsidP="001A2766">
      <w:pPr>
        <w:spacing w:line="360" w:lineRule="auto"/>
        <w:jc w:val="both"/>
        <w:rPr>
          <w:rFonts w:asciiTheme="minorHAnsi" w:hAnsiTheme="minorHAnsi"/>
          <w:color w:val="000000" w:themeColor="text1"/>
        </w:rPr>
      </w:pPr>
      <w:r w:rsidRPr="001A2766">
        <w:rPr>
          <w:rFonts w:asciiTheme="minorHAnsi" w:hAnsiTheme="minorHAnsi"/>
          <w:color w:val="000000" w:themeColor="text1"/>
        </w:rPr>
        <w:lastRenderedPageBreak/>
        <w:t>Due to time and practicality constraints, the package ‘</w:t>
      </w:r>
      <w:proofErr w:type="spellStart"/>
      <w:r w:rsidRPr="001A2766">
        <w:rPr>
          <w:rFonts w:asciiTheme="minorHAnsi" w:hAnsiTheme="minorHAnsi"/>
          <w:i/>
          <w:iCs/>
          <w:color w:val="000000" w:themeColor="text1"/>
        </w:rPr>
        <w:t>enz</w:t>
      </w:r>
      <w:proofErr w:type="spellEnd"/>
      <w:r w:rsidRPr="001A2766">
        <w:rPr>
          <w:rFonts w:asciiTheme="minorHAnsi" w:hAnsiTheme="minorHAnsi"/>
          <w:color w:val="000000" w:themeColor="text1"/>
        </w:rPr>
        <w:t xml:space="preserve">’ was developed with the assumptions that the protein backbone is rigid and various other assumptions in devising suitable score functions will be further discussed in subsequent sections. </w:t>
      </w:r>
    </w:p>
    <w:p w14:paraId="6523E9BB" w14:textId="28CA852D" w:rsidR="00785F35" w:rsidRPr="001A2766" w:rsidRDefault="00785F35" w:rsidP="001A2766">
      <w:pPr>
        <w:spacing w:line="360" w:lineRule="auto"/>
        <w:jc w:val="both"/>
        <w:rPr>
          <w:rFonts w:asciiTheme="minorHAnsi" w:hAnsiTheme="minorHAnsi"/>
          <w:color w:val="000000" w:themeColor="text1"/>
        </w:rPr>
      </w:pPr>
    </w:p>
    <w:p w14:paraId="7C63DD0C" w14:textId="0610C7EA" w:rsidR="00010C5D" w:rsidRPr="001A2766" w:rsidRDefault="00010C5D" w:rsidP="001A2766">
      <w:pPr>
        <w:spacing w:line="360" w:lineRule="auto"/>
        <w:jc w:val="both"/>
        <w:rPr>
          <w:rFonts w:asciiTheme="minorHAnsi" w:hAnsiTheme="minorHAnsi"/>
          <w:color w:val="000000" w:themeColor="text1"/>
        </w:rPr>
      </w:pPr>
      <w:r w:rsidRPr="001A2766">
        <w:rPr>
          <w:rFonts w:asciiTheme="minorHAnsi" w:hAnsiTheme="minorHAnsi"/>
          <w:color w:val="000000" w:themeColor="text1"/>
        </w:rPr>
        <w:t xml:space="preserve">The basis of this package was to merge the processes of introducing mutations and docking. </w:t>
      </w:r>
    </w:p>
    <w:p w14:paraId="3D350D57" w14:textId="77777777" w:rsidR="00785F35" w:rsidRPr="001A2766" w:rsidRDefault="00785F35" w:rsidP="001A2766">
      <w:pPr>
        <w:spacing w:line="360" w:lineRule="auto"/>
        <w:jc w:val="both"/>
        <w:rPr>
          <w:rFonts w:asciiTheme="minorHAnsi" w:hAnsiTheme="minorHAnsi"/>
          <w:color w:val="000000" w:themeColor="text1"/>
        </w:rPr>
      </w:pPr>
    </w:p>
    <w:p w14:paraId="12DB9D8A" w14:textId="48AF39B4" w:rsidR="00010C5D" w:rsidRPr="001A2766" w:rsidRDefault="00010C5D" w:rsidP="001A2766">
      <w:pPr>
        <w:spacing w:line="360" w:lineRule="auto"/>
        <w:jc w:val="both"/>
        <w:rPr>
          <w:rFonts w:asciiTheme="minorHAnsi" w:hAnsiTheme="minorHAnsi"/>
          <w:color w:val="000000" w:themeColor="text1"/>
          <w:shd w:val="clear" w:color="auto" w:fill="FFFFFF"/>
        </w:rPr>
      </w:pPr>
      <w:r w:rsidRPr="001A2766">
        <w:rPr>
          <w:rFonts w:asciiTheme="minorHAnsi" w:hAnsiTheme="minorHAnsi"/>
          <w:color w:val="000000" w:themeColor="text1"/>
          <w:shd w:val="clear" w:color="auto" w:fill="FFFFFF"/>
        </w:rPr>
        <w:t xml:space="preserve">The python package </w:t>
      </w:r>
      <w:proofErr w:type="spellStart"/>
      <w:r w:rsidRPr="001A2766">
        <w:rPr>
          <w:rFonts w:asciiTheme="minorHAnsi" w:hAnsiTheme="minorHAnsi"/>
          <w:i/>
          <w:iCs/>
          <w:color w:val="000000" w:themeColor="text1"/>
          <w:shd w:val="clear" w:color="auto" w:fill="FFFFFF"/>
        </w:rPr>
        <w:t>e</w:t>
      </w:r>
      <w:r w:rsidR="00C02ECA" w:rsidRPr="001A2766">
        <w:rPr>
          <w:rFonts w:asciiTheme="minorHAnsi" w:hAnsiTheme="minorHAnsi"/>
          <w:i/>
          <w:iCs/>
          <w:color w:val="000000" w:themeColor="text1"/>
          <w:shd w:val="clear" w:color="auto" w:fill="FFFFFF"/>
        </w:rPr>
        <w:t>nz</w:t>
      </w:r>
      <w:proofErr w:type="spellEnd"/>
      <w:r w:rsidR="00310265" w:rsidRPr="001A2766">
        <w:rPr>
          <w:rFonts w:asciiTheme="minorHAnsi" w:hAnsiTheme="minorHAnsi"/>
          <w:i/>
          <w:iCs/>
          <w:color w:val="000000" w:themeColor="text1"/>
          <w:shd w:val="clear" w:color="auto" w:fill="FFFFFF"/>
        </w:rPr>
        <w:t xml:space="preserve"> </w:t>
      </w:r>
      <w:r w:rsidR="00C02ECA" w:rsidRPr="001A2766">
        <w:rPr>
          <w:rFonts w:asciiTheme="minorHAnsi" w:hAnsiTheme="minorHAnsi"/>
          <w:color w:val="000000" w:themeColor="text1"/>
          <w:shd w:val="clear" w:color="auto" w:fill="FFFFFF"/>
        </w:rPr>
        <w:t>wraps protein folding software</w:t>
      </w:r>
      <w:r w:rsidRPr="001A2766">
        <w:rPr>
          <w:rFonts w:asciiTheme="minorHAnsi" w:hAnsiTheme="minorHAnsi"/>
          <w:color w:val="000000" w:themeColor="text1"/>
          <w:shd w:val="clear" w:color="auto" w:fill="FFFFFF"/>
        </w:rPr>
        <w:t>,</w:t>
      </w:r>
      <w:r w:rsidR="00C02ECA" w:rsidRPr="001A2766">
        <w:rPr>
          <w:rFonts w:asciiTheme="minorHAnsi" w:hAnsiTheme="minorHAnsi"/>
          <w:color w:val="000000" w:themeColor="text1"/>
          <w:shd w:val="clear" w:color="auto" w:fill="FFFFFF"/>
        </w:rPr>
        <w:t xml:space="preserve"> </w:t>
      </w:r>
      <w:proofErr w:type="spellStart"/>
      <w:r w:rsidRPr="001A2766">
        <w:rPr>
          <w:rFonts w:asciiTheme="minorHAnsi" w:hAnsiTheme="minorHAnsi"/>
          <w:color w:val="000000" w:themeColor="text1"/>
          <w:shd w:val="clear" w:color="auto" w:fill="FFFFFF"/>
        </w:rPr>
        <w:t>P</w:t>
      </w:r>
      <w:r w:rsidR="00C02ECA" w:rsidRPr="001A2766">
        <w:rPr>
          <w:rFonts w:asciiTheme="minorHAnsi" w:hAnsiTheme="minorHAnsi"/>
          <w:color w:val="000000" w:themeColor="text1"/>
          <w:shd w:val="clear" w:color="auto" w:fill="FFFFFF"/>
        </w:rPr>
        <w:t>y</w:t>
      </w:r>
      <w:r w:rsidRPr="001A2766">
        <w:rPr>
          <w:rFonts w:asciiTheme="minorHAnsi" w:hAnsiTheme="minorHAnsi"/>
          <w:color w:val="000000" w:themeColor="text1"/>
          <w:shd w:val="clear" w:color="auto" w:fill="FFFFFF"/>
        </w:rPr>
        <w:t>R</w:t>
      </w:r>
      <w:r w:rsidR="00C02ECA" w:rsidRPr="001A2766">
        <w:rPr>
          <w:rFonts w:asciiTheme="minorHAnsi" w:hAnsiTheme="minorHAnsi"/>
          <w:color w:val="000000" w:themeColor="text1"/>
          <w:shd w:val="clear" w:color="auto" w:fill="FFFFFF"/>
        </w:rPr>
        <w:t>osetta</w:t>
      </w:r>
      <w:proofErr w:type="spellEnd"/>
      <w:r w:rsidRPr="001A2766">
        <w:rPr>
          <w:rFonts w:asciiTheme="minorHAnsi" w:hAnsiTheme="minorHAnsi"/>
          <w:color w:val="000000" w:themeColor="text1"/>
          <w:shd w:val="clear" w:color="auto" w:fill="FFFFFF"/>
        </w:rPr>
        <w:t>,</w:t>
      </w:r>
      <w:r w:rsidR="00C02ECA" w:rsidRPr="001A2766">
        <w:rPr>
          <w:rFonts w:asciiTheme="minorHAnsi" w:hAnsiTheme="minorHAnsi"/>
          <w:color w:val="000000" w:themeColor="text1"/>
          <w:shd w:val="clear" w:color="auto" w:fill="FFFFFF"/>
        </w:rPr>
        <w:t xml:space="preserve"> with docking in </w:t>
      </w:r>
      <w:proofErr w:type="spellStart"/>
      <w:r w:rsidR="00C02ECA" w:rsidRPr="001A2766">
        <w:rPr>
          <w:rFonts w:asciiTheme="minorHAnsi" w:hAnsiTheme="minorHAnsi"/>
          <w:color w:val="000000" w:themeColor="text1"/>
          <w:shd w:val="clear" w:color="auto" w:fill="FFFFFF"/>
        </w:rPr>
        <w:t>AutoDock</w:t>
      </w:r>
      <w:proofErr w:type="spellEnd"/>
      <w:r w:rsidR="00C02ECA" w:rsidRPr="001A2766">
        <w:rPr>
          <w:rFonts w:asciiTheme="minorHAnsi" w:hAnsiTheme="minorHAnsi"/>
          <w:color w:val="000000" w:themeColor="text1"/>
          <w:shd w:val="clear" w:color="auto" w:fill="FFFFFF"/>
        </w:rPr>
        <w:t xml:space="preserve"> Vin</w:t>
      </w:r>
      <w:r w:rsidRPr="001A2766">
        <w:rPr>
          <w:rFonts w:asciiTheme="minorHAnsi" w:hAnsiTheme="minorHAnsi"/>
          <w:color w:val="000000" w:themeColor="text1"/>
          <w:shd w:val="clear" w:color="auto" w:fill="FFFFFF"/>
        </w:rPr>
        <w:t xml:space="preserve">a. Further downstream, aims were to semi, and eventually fully automate as many processes within the computational design of BM3. </w:t>
      </w:r>
    </w:p>
    <w:p w14:paraId="2A4573C5" w14:textId="4577110D" w:rsidR="00010C5D" w:rsidRPr="001A2766" w:rsidRDefault="00010C5D" w:rsidP="001A2766">
      <w:pPr>
        <w:spacing w:line="360" w:lineRule="auto"/>
        <w:jc w:val="both"/>
        <w:rPr>
          <w:rFonts w:asciiTheme="minorHAnsi" w:hAnsiTheme="minorHAnsi"/>
          <w:color w:val="000000" w:themeColor="text1"/>
          <w:shd w:val="clear" w:color="auto" w:fill="FFFFFF"/>
        </w:rPr>
      </w:pPr>
    </w:p>
    <w:p w14:paraId="3D728843" w14:textId="5F53756E" w:rsidR="00010C5D" w:rsidRPr="001A2766" w:rsidRDefault="00010C5D" w:rsidP="001A2766">
      <w:pPr>
        <w:spacing w:line="360" w:lineRule="auto"/>
        <w:jc w:val="both"/>
        <w:rPr>
          <w:rFonts w:asciiTheme="minorHAnsi" w:hAnsiTheme="minorHAnsi"/>
          <w:color w:val="000000" w:themeColor="text1"/>
          <w:shd w:val="clear" w:color="auto" w:fill="FFFFFF"/>
        </w:rPr>
      </w:pPr>
      <w:r w:rsidRPr="001A2766">
        <w:rPr>
          <w:rFonts w:asciiTheme="minorHAnsi" w:hAnsiTheme="minorHAnsi"/>
          <w:color w:val="000000" w:themeColor="text1"/>
          <w:shd w:val="clear" w:color="auto" w:fill="FFFFFF"/>
        </w:rPr>
        <w:t>With automation in mind</w:t>
      </w:r>
      <w:r w:rsidRPr="001A2766">
        <w:rPr>
          <w:rFonts w:asciiTheme="minorHAnsi" w:hAnsiTheme="minorHAnsi"/>
          <w:color w:val="000000" w:themeColor="text1"/>
          <w:highlight w:val="green"/>
          <w:shd w:val="clear" w:color="auto" w:fill="FFFFFF"/>
        </w:rPr>
        <w:t>, API…</w:t>
      </w:r>
      <w:r w:rsidRPr="001A2766">
        <w:rPr>
          <w:rFonts w:asciiTheme="minorHAnsi" w:hAnsiTheme="minorHAnsi"/>
          <w:color w:val="000000" w:themeColor="text1"/>
          <w:shd w:val="clear" w:color="auto" w:fill="FFFFFF"/>
        </w:rPr>
        <w:t xml:space="preserve"> and the introduction and rationale behind suitable score fun</w:t>
      </w:r>
      <w:r w:rsidR="00310265" w:rsidRPr="001A2766">
        <w:rPr>
          <w:rFonts w:asciiTheme="minorHAnsi" w:hAnsiTheme="minorHAnsi"/>
          <w:color w:val="000000" w:themeColor="text1"/>
          <w:shd w:val="clear" w:color="auto" w:fill="FFFFFF"/>
        </w:rPr>
        <w:t>c</w:t>
      </w:r>
      <w:r w:rsidRPr="001A2766">
        <w:rPr>
          <w:rFonts w:asciiTheme="minorHAnsi" w:hAnsiTheme="minorHAnsi"/>
          <w:color w:val="000000" w:themeColor="text1"/>
          <w:shd w:val="clear" w:color="auto" w:fill="FFFFFF"/>
        </w:rPr>
        <w:t xml:space="preserve">tions became more important. Generation of scores based on custom scoring </w:t>
      </w:r>
      <w:proofErr w:type="spellStart"/>
      <w:r w:rsidRPr="001A2766">
        <w:rPr>
          <w:rFonts w:asciiTheme="minorHAnsi" w:hAnsiTheme="minorHAnsi"/>
          <w:color w:val="000000" w:themeColor="text1"/>
          <w:shd w:val="clear" w:color="auto" w:fill="FFFFFF"/>
        </w:rPr>
        <w:t>fucntions</w:t>
      </w:r>
      <w:proofErr w:type="spellEnd"/>
      <w:r w:rsidRPr="001A2766">
        <w:rPr>
          <w:rFonts w:asciiTheme="minorHAnsi" w:hAnsiTheme="minorHAnsi"/>
          <w:color w:val="000000" w:themeColor="text1"/>
          <w:shd w:val="clear" w:color="auto" w:fill="FFFFFF"/>
        </w:rPr>
        <w:t xml:space="preserve"> (CSFs) allowed output structures to be evaluated and compared against BM3 WT and DM structures, without the need to visualise structures at each discrete step, i.e. following the introduction of the mutation and subsequent repacking of side- chains. The minimisation of structure comparisons with visual inspection, was </w:t>
      </w:r>
      <w:r w:rsidRPr="001A2766">
        <w:rPr>
          <w:rFonts w:asciiTheme="minorHAnsi" w:hAnsiTheme="minorHAnsi"/>
          <w:color w:val="000000" w:themeColor="text1"/>
          <w:highlight w:val="green"/>
          <w:shd w:val="clear" w:color="auto" w:fill="FFFFFF"/>
        </w:rPr>
        <w:t>time saving… and…</w:t>
      </w:r>
      <w:r w:rsidRPr="001A2766">
        <w:rPr>
          <w:rFonts w:asciiTheme="minorHAnsi" w:hAnsiTheme="minorHAnsi"/>
          <w:color w:val="000000" w:themeColor="text1"/>
          <w:shd w:val="clear" w:color="auto" w:fill="FFFFFF"/>
        </w:rPr>
        <w:t xml:space="preserve"> within the design process. </w:t>
      </w:r>
    </w:p>
    <w:p w14:paraId="018B571F" w14:textId="77777777" w:rsidR="00010C5D" w:rsidRPr="001A2766" w:rsidRDefault="00010C5D" w:rsidP="001A2766">
      <w:pPr>
        <w:spacing w:line="360" w:lineRule="auto"/>
        <w:jc w:val="both"/>
        <w:rPr>
          <w:rFonts w:asciiTheme="minorHAnsi" w:hAnsiTheme="minorHAnsi"/>
          <w:color w:val="000000" w:themeColor="text1"/>
          <w:shd w:val="clear" w:color="auto" w:fill="FFFFFF"/>
        </w:rPr>
      </w:pPr>
    </w:p>
    <w:p w14:paraId="424CA994" w14:textId="1B0F4109" w:rsidR="00C02ECA" w:rsidRPr="001A2766" w:rsidRDefault="00C02ECA" w:rsidP="001A2766">
      <w:pPr>
        <w:spacing w:line="360" w:lineRule="auto"/>
        <w:jc w:val="both"/>
        <w:rPr>
          <w:rFonts w:asciiTheme="minorHAnsi" w:hAnsiTheme="minorHAnsi"/>
          <w:color w:val="000000" w:themeColor="text1"/>
          <w:shd w:val="clear" w:color="auto" w:fill="FFFFFF"/>
        </w:rPr>
      </w:pPr>
      <w:r w:rsidRPr="001A2766">
        <w:rPr>
          <w:rFonts w:asciiTheme="minorHAnsi" w:hAnsiTheme="minorHAnsi"/>
          <w:color w:val="000000" w:themeColor="text1"/>
          <w:shd w:val="clear" w:color="auto" w:fill="FFFFFF"/>
        </w:rPr>
        <w:t xml:space="preserve"> </w:t>
      </w:r>
      <w:r w:rsidR="00010C5D" w:rsidRPr="001A2766">
        <w:rPr>
          <w:rFonts w:asciiTheme="minorHAnsi" w:hAnsiTheme="minorHAnsi"/>
          <w:color w:val="000000" w:themeColor="text1"/>
          <w:highlight w:val="yellow"/>
        </w:rPr>
        <w:t xml:space="preserve">The introduction of mutations, side chain repacking and refolding was based functions provided by </w:t>
      </w:r>
      <w:proofErr w:type="spellStart"/>
      <w:r w:rsidR="00010C5D" w:rsidRPr="001A2766">
        <w:rPr>
          <w:rFonts w:asciiTheme="minorHAnsi" w:hAnsiTheme="minorHAnsi"/>
          <w:color w:val="000000" w:themeColor="text1"/>
          <w:highlight w:val="yellow"/>
        </w:rPr>
        <w:t>PyRosetta</w:t>
      </w:r>
      <w:proofErr w:type="spellEnd"/>
      <w:r w:rsidR="00010C5D" w:rsidRPr="001A2766">
        <w:rPr>
          <w:rFonts w:asciiTheme="minorHAnsi" w:hAnsiTheme="minorHAnsi"/>
          <w:color w:val="000000" w:themeColor="text1"/>
          <w:highlight w:val="yellow"/>
        </w:rPr>
        <w:t xml:space="preserve"> (Gr</w:t>
      </w:r>
      <w:r w:rsidR="00347845" w:rsidRPr="001A2766">
        <w:rPr>
          <w:rFonts w:asciiTheme="minorHAnsi" w:hAnsiTheme="minorHAnsi"/>
          <w:color w:val="000000" w:themeColor="text1"/>
          <w:highlight w:val="yellow"/>
        </w:rPr>
        <w:t>a</w:t>
      </w:r>
      <w:r w:rsidR="00010C5D" w:rsidRPr="001A2766">
        <w:rPr>
          <w:rFonts w:asciiTheme="minorHAnsi" w:hAnsiTheme="minorHAnsi"/>
          <w:color w:val="000000" w:themeColor="text1"/>
          <w:highlight w:val="yellow"/>
        </w:rPr>
        <w:t>y Lab</w:t>
      </w:r>
      <w:r w:rsidR="00010C5D" w:rsidRPr="001A2766">
        <w:rPr>
          <w:rFonts w:asciiTheme="minorHAnsi" w:hAnsiTheme="minorHAnsi"/>
          <w:color w:val="000000" w:themeColor="text1"/>
        </w:rPr>
        <w:t xml:space="preserve">), and the docking- end of the programme relies </w:t>
      </w:r>
      <w:r w:rsidR="00010C5D" w:rsidRPr="001A2766">
        <w:rPr>
          <w:rFonts w:asciiTheme="minorHAnsi" w:hAnsiTheme="minorHAnsi"/>
          <w:color w:val="000000" w:themeColor="text1"/>
          <w:highlight w:val="green"/>
        </w:rPr>
        <w:t>on…</w:t>
      </w:r>
      <w:r w:rsidR="00010C5D" w:rsidRPr="001A2766">
        <w:rPr>
          <w:rFonts w:asciiTheme="minorHAnsi" w:hAnsiTheme="minorHAnsi"/>
          <w:color w:val="000000" w:themeColor="text1"/>
        </w:rPr>
        <w:t xml:space="preserve"> from </w:t>
      </w:r>
      <w:proofErr w:type="spellStart"/>
      <w:r w:rsidR="00010C5D" w:rsidRPr="001A2766">
        <w:rPr>
          <w:rFonts w:asciiTheme="minorHAnsi" w:hAnsiTheme="minorHAnsi"/>
          <w:color w:val="000000" w:themeColor="text1"/>
        </w:rPr>
        <w:t>AutoDock</w:t>
      </w:r>
      <w:proofErr w:type="spellEnd"/>
      <w:r w:rsidR="00010C5D" w:rsidRPr="001A2766">
        <w:rPr>
          <w:rFonts w:asciiTheme="minorHAnsi" w:hAnsiTheme="minorHAnsi"/>
          <w:color w:val="000000" w:themeColor="text1"/>
        </w:rPr>
        <w:t xml:space="preserve"> Vina</w:t>
      </w:r>
      <w:r w:rsidR="00347845" w:rsidRPr="001A2766">
        <w:rPr>
          <w:rFonts w:asciiTheme="minorHAnsi" w:hAnsiTheme="minorHAnsi"/>
          <w:color w:val="000000" w:themeColor="text1"/>
        </w:rPr>
        <w:t xml:space="preserve"> </w:t>
      </w:r>
      <w:r w:rsidR="00347845" w:rsidRPr="001A2766">
        <w:rPr>
          <w:rFonts w:asciiTheme="minorHAnsi" w:hAnsiTheme="minorHAnsi"/>
          <w:color w:val="000000" w:themeColor="text1"/>
        </w:rPr>
        <w:fldChar w:fldCharType="begin" w:fldLock="1"/>
      </w:r>
      <w:r w:rsidR="00347845" w:rsidRPr="001A2766">
        <w:rPr>
          <w:rFonts w:asciiTheme="minorHAnsi" w:hAnsiTheme="minorHAnsi"/>
          <w:color w:val="000000" w:themeColor="text1"/>
        </w:rPr>
        <w:instrText>ADDIN CSL_CITATION {"citationItems":[{"id":"ITEM-1","itemData":{"DOI":"10.1093/bioinformatics/btq007","ISSN":"13674803","PMID":"20061306","abstract":"PyRosetta is a stand-alone Python-based imple-mentation of the Rosetta molecular modeling package that allows users to write custom structure prediction and design algorithms using the major Rosetta sampling and scoring functions. PyRosetta contains Python bindings to libraries that define Rosetta functions including those for accessing and manipulating protein structure, calculating energies and running Monte Carlo-based simulations. PyRosetta can be used in two ways: (i) interactively, using iPython and (ii) script-based, using Python scripting. Interactive mode contains a number of help features and is ideal for beginners while script-mode is best suited for algorithm development. PyRosetta has similar computational performance to Rosetta, can be easily scaled up for cluster applications and has been implemented for algorithms demonstrating protein docking, protein folding, loop modeling and design. Availability: PyRosetta is a stand-alone package available at http://www.pyrosetta.org under the Rosetta license which is free for academic and non-profit users. A tutorial, user's manual and sample scripts demonstrating usage are also available on the web site. Contact: pyrosetta@graylab.jhu.edu © The Author 2010. Published by Oxford University Press.","author":[{"dropping-particle":"","family":"Chaudhury","given":"Sidhartha","non-dropping-particle":"","parse-names":false,"suffix":""},{"dropping-particle":"","family":"Lyskov","given":"Sergey","non-dropping-particle":"","parse-names":false,"suffix":""},{"dropping-particle":"","family":"Gray","given":"Jeffrey J.","non-dropping-particle":"","parse-names":false,"suffix":""}],"container-title":"Bioinformatics","id":"ITEM-1","issue":"5","issued":{"date-parts":[["2010","1","7"]]},"page":"689-691","publisher":"Oxford University Press","title":"PyRosetta: A script-based interface for implementing molecular modeling algorithms using Rosetta","type":"article","volume":"26"},"uris":["http://www.mendeley.com/documents/?uuid=3fe32479-c491-3d86-9d1c-8138c1012d62"]},{"id":"ITEM-2","itemData":{"DOI":"10.1002/jcc.21334","ISSN":"01928651","PMID":"19499576","abstract":"AutoDock Vina, a new program for molecular docking and virtual screening, is presented. AutoDock Vina achieves an approximately two orders of magnitude speed-up compared with the molecular docking software previously developed in our lab (AutoDock 4), while also significantly improving the accuracy of the binding mode predictions, judging by our tests on the training set used in AutoDock 4 development. Further speed-up is achieved from parallelism, by using multithreading on multicore machines. AutoDock Vina automatically calculates the grid maps and clusters the results in a way transparent to the user.","author":[{"dropping-particle":"","family":"Trott","given":"Oleg","non-dropping-particle":"","parse-names":false,"suffix":""},{"dropping-particle":"","family":"Olson","given":"Arthur J.","non-dropping-particle":"","parse-names":false,"suffix":""}],"container-title":"Journal of Computational Chemistry","id":"ITEM-2","issue":"2","issued":{"date-parts":[["2009"]]},"page":"NA-NA","publisher":"Wiley","title":"AutoDock Vina: Improving the speed and accuracy of docking with a new scoring function, efficient optimization, and multithreading","type":"article-journal","volume":"31"},"uris":["http://www.mendeley.com/documents/?uuid=e2a9e6e7-c23a-3f18-9eb2-65e737a786fb"]}],"mendeley":{"formattedCitation":"(Trott and Olson, 2009; Chaudhury, Lyskov and Gray, 2010)","plainTextFormattedCitation":"(Trott and Olson, 2009; Chaudhury, Lyskov and Gray, 2010)"},"properties":{"noteIndex":0},"schema":"https://github.com/citation-style-language/schema/raw/master/csl-citation.json"}</w:instrText>
      </w:r>
      <w:r w:rsidR="00347845" w:rsidRPr="001A2766">
        <w:rPr>
          <w:rFonts w:asciiTheme="minorHAnsi" w:hAnsiTheme="minorHAnsi"/>
          <w:color w:val="000000" w:themeColor="text1"/>
        </w:rPr>
        <w:fldChar w:fldCharType="separate"/>
      </w:r>
      <w:r w:rsidR="00347845" w:rsidRPr="001A2766">
        <w:rPr>
          <w:rFonts w:asciiTheme="minorHAnsi" w:hAnsiTheme="minorHAnsi"/>
          <w:noProof/>
          <w:color w:val="000000" w:themeColor="text1"/>
        </w:rPr>
        <w:t>(Trott and Olson, 2009; Chaudhury, Lyskov and Gray, 2010)</w:t>
      </w:r>
      <w:r w:rsidR="00347845" w:rsidRPr="001A2766">
        <w:rPr>
          <w:rFonts w:asciiTheme="minorHAnsi" w:hAnsiTheme="minorHAnsi"/>
          <w:color w:val="000000" w:themeColor="text1"/>
        </w:rPr>
        <w:fldChar w:fldCharType="end"/>
      </w:r>
      <w:r w:rsidR="00347845" w:rsidRPr="001A2766">
        <w:rPr>
          <w:rFonts w:asciiTheme="minorHAnsi" w:hAnsiTheme="minorHAnsi"/>
          <w:color w:val="000000" w:themeColor="text1"/>
        </w:rPr>
        <w:t>.</w:t>
      </w:r>
    </w:p>
    <w:p w14:paraId="279EBFD6" w14:textId="69FFD99C" w:rsidR="00785F35" w:rsidRPr="001A2766" w:rsidRDefault="00010C5D" w:rsidP="001A2766">
      <w:pPr>
        <w:spacing w:line="360" w:lineRule="auto"/>
        <w:jc w:val="both"/>
        <w:rPr>
          <w:rFonts w:asciiTheme="minorHAnsi" w:hAnsiTheme="minorHAnsi"/>
          <w:color w:val="000000" w:themeColor="text1"/>
        </w:rPr>
      </w:pPr>
      <w:r w:rsidRPr="001A2766">
        <w:rPr>
          <w:rFonts w:asciiTheme="minorHAnsi" w:hAnsiTheme="minorHAnsi"/>
          <w:color w:val="000000" w:themeColor="text1"/>
          <w:shd w:val="clear" w:color="auto" w:fill="FFFFFF"/>
        </w:rPr>
        <w:t xml:space="preserve">Talk about </w:t>
      </w:r>
      <w:proofErr w:type="spellStart"/>
      <w:r w:rsidRPr="001A2766">
        <w:rPr>
          <w:rFonts w:asciiTheme="minorHAnsi" w:hAnsiTheme="minorHAnsi"/>
          <w:color w:val="000000" w:themeColor="text1"/>
          <w:shd w:val="clear" w:color="auto" w:fill="FFFFFF"/>
        </w:rPr>
        <w:t>hardward</w:t>
      </w:r>
      <w:proofErr w:type="spellEnd"/>
      <w:r w:rsidRPr="001A2766">
        <w:rPr>
          <w:rFonts w:asciiTheme="minorHAnsi" w:hAnsiTheme="minorHAnsi"/>
          <w:color w:val="000000" w:themeColor="text1"/>
          <w:highlight w:val="green"/>
          <w:shd w:val="clear" w:color="auto" w:fill="FFFFFF"/>
        </w:rPr>
        <w:t>…</w:t>
      </w:r>
      <w:proofErr w:type="spellStart"/>
      <w:r w:rsidRPr="001A2766">
        <w:rPr>
          <w:rFonts w:asciiTheme="minorHAnsi" w:hAnsiTheme="minorHAnsi"/>
          <w:color w:val="000000" w:themeColor="text1"/>
          <w:highlight w:val="green"/>
          <w:shd w:val="clear" w:color="auto" w:fill="FFFFFF"/>
        </w:rPr>
        <w:t>Ssh</w:t>
      </w:r>
      <w:proofErr w:type="spellEnd"/>
      <w:r w:rsidRPr="001A2766">
        <w:rPr>
          <w:rFonts w:asciiTheme="minorHAnsi" w:hAnsiTheme="minorHAnsi"/>
          <w:color w:val="000000" w:themeColor="text1"/>
          <w:highlight w:val="green"/>
          <w:shd w:val="clear" w:color="auto" w:fill="FFFFFF"/>
        </w:rPr>
        <w:t xml:space="preserve"> into </w:t>
      </w:r>
      <w:proofErr w:type="spellStart"/>
      <w:r w:rsidRPr="001A2766">
        <w:rPr>
          <w:rFonts w:asciiTheme="minorHAnsi" w:hAnsiTheme="minorHAnsi"/>
          <w:color w:val="000000" w:themeColor="text1"/>
          <w:highlight w:val="green"/>
          <w:shd w:val="clear" w:color="auto" w:fill="FFFFFF"/>
        </w:rPr>
        <w:t>Linode</w:t>
      </w:r>
      <w:proofErr w:type="spellEnd"/>
      <w:r w:rsidRPr="001A2766">
        <w:rPr>
          <w:rFonts w:asciiTheme="minorHAnsi" w:hAnsiTheme="minorHAnsi"/>
          <w:color w:val="000000" w:themeColor="text1"/>
          <w:highlight w:val="green"/>
          <w:shd w:val="clear" w:color="auto" w:fill="FFFFFF"/>
        </w:rPr>
        <w:t xml:space="preserve"> server, only 2 CPUs so weren’t able to run ensembles and dynamic flexible regions. ….</w:t>
      </w:r>
    </w:p>
    <w:p w14:paraId="7456C34C" w14:textId="0C7B935D" w:rsidR="00785F35" w:rsidRPr="001A2766" w:rsidRDefault="00785F35" w:rsidP="001A2766">
      <w:pPr>
        <w:spacing w:line="360" w:lineRule="auto"/>
        <w:jc w:val="both"/>
        <w:rPr>
          <w:rFonts w:asciiTheme="minorHAnsi" w:hAnsiTheme="minorHAnsi"/>
          <w:color w:val="000000" w:themeColor="text1"/>
        </w:rPr>
      </w:pPr>
    </w:p>
    <w:p w14:paraId="4ED4E5D4" w14:textId="77777777" w:rsidR="00D14ED3" w:rsidRPr="001A2766" w:rsidRDefault="00D14ED3" w:rsidP="001A2766">
      <w:pPr>
        <w:spacing w:line="360" w:lineRule="auto"/>
        <w:jc w:val="both"/>
        <w:rPr>
          <w:rFonts w:asciiTheme="minorHAnsi" w:hAnsiTheme="minorHAnsi"/>
          <w:color w:val="000000" w:themeColor="text1"/>
        </w:rPr>
      </w:pPr>
    </w:p>
    <w:p w14:paraId="09E9F563" w14:textId="77777777" w:rsidR="00D14ED3" w:rsidRPr="001A2766" w:rsidRDefault="00D14ED3" w:rsidP="001A2766">
      <w:pPr>
        <w:spacing w:line="360" w:lineRule="auto"/>
        <w:jc w:val="both"/>
        <w:rPr>
          <w:rFonts w:asciiTheme="minorHAnsi" w:hAnsiTheme="minorHAnsi"/>
          <w:color w:val="000000" w:themeColor="text1"/>
        </w:rPr>
      </w:pPr>
    </w:p>
    <w:p w14:paraId="5651F661" w14:textId="77777777" w:rsidR="00D14ED3" w:rsidRPr="001A2766" w:rsidRDefault="00D14ED3" w:rsidP="001A2766">
      <w:pPr>
        <w:spacing w:line="360" w:lineRule="auto"/>
        <w:jc w:val="both"/>
        <w:rPr>
          <w:rFonts w:asciiTheme="minorHAnsi" w:hAnsiTheme="minorHAnsi"/>
          <w:color w:val="000000" w:themeColor="text1"/>
        </w:rPr>
      </w:pPr>
    </w:p>
    <w:p w14:paraId="4FDE1460" w14:textId="34E2FF04" w:rsidR="00785F35" w:rsidRPr="001A2766" w:rsidRDefault="00785F35" w:rsidP="001A2766">
      <w:pPr>
        <w:spacing w:line="360" w:lineRule="auto"/>
        <w:jc w:val="both"/>
        <w:rPr>
          <w:rFonts w:asciiTheme="minorHAnsi" w:hAnsiTheme="minorHAnsi"/>
          <w:color w:val="000000" w:themeColor="text1"/>
        </w:rPr>
      </w:pPr>
      <w:r w:rsidRPr="001A2766">
        <w:rPr>
          <w:rFonts w:asciiTheme="minorHAnsi" w:hAnsiTheme="minorHAnsi"/>
          <w:color w:val="000000" w:themeColor="text1"/>
        </w:rPr>
        <w:t xml:space="preserve">assumption was made when formulating the custom score function used within the alanine </w:t>
      </w:r>
      <w:r w:rsidRPr="001A2766">
        <w:rPr>
          <w:rFonts w:asciiTheme="minorHAnsi" w:hAnsiTheme="minorHAnsi"/>
          <w:color w:val="000000" w:themeColor="text1"/>
          <w:highlight w:val="green"/>
        </w:rPr>
        <w:t>scan….</w:t>
      </w:r>
      <w:r w:rsidRPr="001A2766">
        <w:rPr>
          <w:rFonts w:asciiTheme="minorHAnsi" w:hAnsiTheme="minorHAnsi"/>
          <w:color w:val="000000" w:themeColor="text1"/>
        </w:rPr>
        <w:t xml:space="preserve"> </w:t>
      </w:r>
    </w:p>
    <w:p w14:paraId="30468934" w14:textId="77777777" w:rsidR="00FF5239" w:rsidRPr="001A2766" w:rsidRDefault="00FF5239" w:rsidP="001A2766">
      <w:pPr>
        <w:spacing w:line="360" w:lineRule="auto"/>
        <w:jc w:val="both"/>
        <w:rPr>
          <w:rFonts w:asciiTheme="minorHAnsi" w:hAnsiTheme="minorHAnsi"/>
          <w:color w:val="000000" w:themeColor="text1"/>
        </w:rPr>
      </w:pPr>
    </w:p>
    <w:p w14:paraId="26C39EC5" w14:textId="1A5BF0F1" w:rsidR="007D388B" w:rsidRPr="001A2766" w:rsidRDefault="007D388B" w:rsidP="001A2766">
      <w:pPr>
        <w:spacing w:line="360" w:lineRule="auto"/>
        <w:jc w:val="both"/>
        <w:rPr>
          <w:rFonts w:asciiTheme="minorHAnsi" w:hAnsiTheme="minorHAnsi"/>
          <w:color w:val="000000" w:themeColor="text1"/>
          <w:highlight w:val="yellow"/>
        </w:rPr>
      </w:pPr>
      <w:proofErr w:type="spellStart"/>
      <w:r w:rsidRPr="001A2766">
        <w:rPr>
          <w:rFonts w:asciiTheme="minorHAnsi" w:hAnsiTheme="minorHAnsi"/>
          <w:color w:val="000000" w:themeColor="text1"/>
          <w:highlight w:val="yellow"/>
        </w:rPr>
        <w:lastRenderedPageBreak/>
        <w:t>Pyrosetta</w:t>
      </w:r>
      <w:proofErr w:type="spellEnd"/>
      <w:r w:rsidRPr="001A2766">
        <w:rPr>
          <w:rFonts w:asciiTheme="minorHAnsi" w:hAnsiTheme="minorHAnsi"/>
          <w:color w:val="000000" w:themeColor="text1"/>
          <w:highlight w:val="yellow"/>
        </w:rPr>
        <w:t xml:space="preserve"> is a… protein modelling suite, developed in.. as </w:t>
      </w:r>
      <w:proofErr w:type="spellStart"/>
      <w:r w:rsidRPr="001A2766">
        <w:rPr>
          <w:rFonts w:asciiTheme="minorHAnsi" w:hAnsiTheme="minorHAnsi"/>
          <w:color w:val="000000" w:themeColor="text1"/>
          <w:highlight w:val="yellow"/>
        </w:rPr>
        <w:t>Rosetta@Home</w:t>
      </w:r>
      <w:proofErr w:type="spellEnd"/>
      <w:r w:rsidRPr="001A2766">
        <w:rPr>
          <w:rFonts w:asciiTheme="minorHAnsi" w:hAnsiTheme="minorHAnsi"/>
          <w:color w:val="000000" w:themeColor="text1"/>
          <w:highlight w:val="yellow"/>
        </w:rPr>
        <w:t xml:space="preserve">.. Initially Rosetta relied on C++, a programming language that requires scientists to have a background in this language.. </w:t>
      </w:r>
      <w:proofErr w:type="spellStart"/>
      <w:r w:rsidRPr="001A2766">
        <w:rPr>
          <w:rFonts w:asciiTheme="minorHAnsi" w:hAnsiTheme="minorHAnsi"/>
          <w:color w:val="000000" w:themeColor="text1"/>
          <w:highlight w:val="yellow"/>
        </w:rPr>
        <w:t>PyRosetta</w:t>
      </w:r>
      <w:proofErr w:type="spellEnd"/>
      <w:r w:rsidRPr="001A2766">
        <w:rPr>
          <w:rFonts w:asciiTheme="minorHAnsi" w:hAnsiTheme="minorHAnsi"/>
          <w:color w:val="000000" w:themeColor="text1"/>
          <w:highlight w:val="yellow"/>
        </w:rPr>
        <w:t xml:space="preserve"> was created as the python interface, as Python was simpler coding language and much more accessible…</w:t>
      </w:r>
      <w:r w:rsidR="00605E70" w:rsidRPr="001A2766">
        <w:rPr>
          <w:rFonts w:asciiTheme="minorHAnsi" w:hAnsiTheme="minorHAnsi"/>
          <w:color w:val="000000" w:themeColor="text1"/>
          <w:highlight w:val="yellow"/>
        </w:rPr>
        <w:t>INTRO?</w:t>
      </w:r>
      <w:r w:rsidRPr="001A2766">
        <w:rPr>
          <w:rFonts w:asciiTheme="minorHAnsi" w:hAnsiTheme="minorHAnsi"/>
          <w:color w:val="000000" w:themeColor="text1"/>
          <w:highlight w:val="yellow"/>
        </w:rPr>
        <w:t xml:space="preserve"> </w:t>
      </w:r>
    </w:p>
    <w:p w14:paraId="50FAD232" w14:textId="5068A8C9" w:rsidR="00605E70" w:rsidRPr="001A2766" w:rsidRDefault="00605E70" w:rsidP="001A2766">
      <w:pPr>
        <w:spacing w:line="360" w:lineRule="auto"/>
        <w:jc w:val="both"/>
        <w:rPr>
          <w:rFonts w:asciiTheme="minorHAnsi" w:hAnsiTheme="minorHAnsi"/>
          <w:color w:val="000000" w:themeColor="text1"/>
          <w:shd w:val="clear" w:color="auto" w:fill="FFFFFF"/>
        </w:rPr>
      </w:pPr>
      <w:r w:rsidRPr="001A2766">
        <w:rPr>
          <w:rFonts w:asciiTheme="minorHAnsi" w:hAnsiTheme="minorHAnsi"/>
          <w:color w:val="000000" w:themeColor="text1"/>
          <w:highlight w:val="yellow"/>
          <w:shd w:val="clear" w:color="auto" w:fill="FFFFFF"/>
        </w:rPr>
        <w:t xml:space="preserve">The full-atom score function in Rosetta has been repeatedly improved through the introduction of new energy terms and optimization of term weighting. Although Rosetta-based simulations can generate accurate structural models, correlations between the canonical score functions and experimental data remain relatively poor </w:t>
      </w:r>
      <w:r w:rsidRPr="001A2766">
        <w:rPr>
          <w:rFonts w:asciiTheme="minorHAnsi" w:hAnsiTheme="minorHAnsi"/>
          <w:color w:val="000000" w:themeColor="text1"/>
          <w:highlight w:val="yellow"/>
          <w:shd w:val="clear" w:color="auto" w:fill="FFFFFF"/>
        </w:rPr>
        <w:fldChar w:fldCharType="begin" w:fldLock="1"/>
      </w:r>
      <w:r w:rsidR="005E6AB4" w:rsidRPr="001A2766">
        <w:rPr>
          <w:rFonts w:asciiTheme="minorHAnsi" w:hAnsiTheme="minorHAnsi"/>
          <w:color w:val="000000" w:themeColor="text1"/>
          <w:highlight w:val="yellow"/>
          <w:shd w:val="clear" w:color="auto" w:fill="FFFFFF"/>
        </w:rPr>
        <w:instrText>ADDIN CSL_CITATION {"citationItems":[{"id":"ITEM-1","itemData":{"DOI":"10.1371/journal.pcbi.1004398","ISSN":"15537358","PMID":"26325167","abstract":"Membrane proteins are critical functional molecules in the human body, constituting more than 30% of open reading frames in the human genome. Unfortunately, a myriad of difficulties in overexpression and reconstitution into membrane mimetics severely limit our ability to determine their structures. Computational tools are therefore instrumental to membrane protein structure prediction, consequently increasing our understanding of membrane protein function and their role in disease. Here, we describe a general framework facilitating membrane protein modeling and design that combines the scientific principles for membrane protein modeling with the flexible software architecture of Rosetta3. This new framework, called RosettaMP, provides a general membrane representation that interfaces with scoring, conformational sampling, and mutation routines that can be easily combined to create new protocols. To demonstrate the capabilities of this implementation, we developed four proof-of-concept applications for (1) prediction of free energy changes upon mutation; (2) high-resolution structural refinement; (3) protein-protein docking; and (4) assembly of symmetric protein complexes, all in the membrane environment. Preliminary data show that these algorithms can produce meaningful scores and structures. The data also suggest needed improvements to both sampling routines and score functions. Importantly, the applications collectively demonstrate the potential of combining the flexible nature of RosettaMP with the power of Rosetta algorithms to facilitate membrane protein modeling and design.","author":[{"dropping-particle":"","family":"Alford","given":"Rebecca F.","non-dropping-particle":"","parse-names":false,"suffix":""},{"dropping-particle":"","family":"Koehler Leman","given":"Julia","non-dropping-particle":"","parse-names":false,"suffix":""},{"dropping-particle":"","family":"Weitzner","given":"Brian D.","non-dropping-particle":"","parse-names":false,"suffix":""},{"dropping-particle":"","family":"Duran","given":"Amanda M.","non-dropping-particle":"","parse-names":false,"suffix":""},{"dropping-particle":"","family":"Tilley","given":"Drew C.","non-dropping-particle":"","parse-names":false,"suffix":""},{"dropping-particle":"","family":"Elazar","given":"Assaf","non-dropping-particle":"","parse-names":false,"suffix":""},{"dropping-particle":"","family":"Gray","given":"Jeffrey J.","non-dropping-particle":"","parse-names":false,"suffix":""}],"container-title":"PLoS Computational Biology","id":"ITEM-1","issue":"9","issued":{"date-parts":[["2015"]]},"publisher":"Public Library of Science","title":"An Integrated Framework Advancing Membrane Protein Modeling and Design","type":"article-journal","volume":"11"},"uris":["http://www.mendeley.com/documents/?uuid=a57a7746-ab49-337f-9c81-860416d6c23a"]}],"mendeley":{"formattedCitation":"(Alford &lt;i&gt;et al.&lt;/i&gt;, 2015)","plainTextFormattedCitation":"(Alford et al., 2015)","previouslyFormattedCitation":"(Alford &lt;i&gt;et al.&lt;/i&gt;, 2015)"},"properties":{"noteIndex":0},"schema":"https://github.com/citation-style-language/schema/raw/master/csl-citation.json"}</w:instrText>
      </w:r>
      <w:r w:rsidRPr="001A2766">
        <w:rPr>
          <w:rFonts w:asciiTheme="minorHAnsi" w:hAnsiTheme="minorHAnsi"/>
          <w:color w:val="000000" w:themeColor="text1"/>
          <w:highlight w:val="yellow"/>
          <w:shd w:val="clear" w:color="auto" w:fill="FFFFFF"/>
        </w:rPr>
        <w:fldChar w:fldCharType="separate"/>
      </w:r>
      <w:r w:rsidRPr="001A2766">
        <w:rPr>
          <w:rFonts w:asciiTheme="minorHAnsi" w:hAnsiTheme="minorHAnsi"/>
          <w:noProof/>
          <w:color w:val="000000" w:themeColor="text1"/>
          <w:highlight w:val="yellow"/>
          <w:shd w:val="clear" w:color="auto" w:fill="FFFFFF"/>
        </w:rPr>
        <w:t xml:space="preserve">(Alford </w:t>
      </w:r>
      <w:r w:rsidRPr="001A2766">
        <w:rPr>
          <w:rFonts w:asciiTheme="minorHAnsi" w:hAnsiTheme="minorHAnsi"/>
          <w:i/>
          <w:noProof/>
          <w:color w:val="000000" w:themeColor="text1"/>
          <w:highlight w:val="yellow"/>
          <w:shd w:val="clear" w:color="auto" w:fill="FFFFFF"/>
        </w:rPr>
        <w:t>et al.</w:t>
      </w:r>
      <w:r w:rsidRPr="001A2766">
        <w:rPr>
          <w:rFonts w:asciiTheme="minorHAnsi" w:hAnsiTheme="minorHAnsi"/>
          <w:noProof/>
          <w:color w:val="000000" w:themeColor="text1"/>
          <w:highlight w:val="yellow"/>
          <w:shd w:val="clear" w:color="auto" w:fill="FFFFFF"/>
        </w:rPr>
        <w:t>, 2015)</w:t>
      </w:r>
      <w:r w:rsidRPr="001A2766">
        <w:rPr>
          <w:rFonts w:asciiTheme="minorHAnsi" w:hAnsiTheme="minorHAnsi"/>
          <w:color w:val="000000" w:themeColor="text1"/>
          <w:highlight w:val="yellow"/>
          <w:shd w:val="clear" w:color="auto" w:fill="FFFFFF"/>
        </w:rPr>
        <w:fldChar w:fldCharType="end"/>
      </w:r>
    </w:p>
    <w:p w14:paraId="5A1FF59E" w14:textId="171E9CFF" w:rsidR="00785F35" w:rsidRPr="001A2766" w:rsidRDefault="00785F35" w:rsidP="001A2766">
      <w:pPr>
        <w:spacing w:line="360" w:lineRule="auto"/>
        <w:jc w:val="both"/>
        <w:rPr>
          <w:rFonts w:asciiTheme="minorHAnsi" w:hAnsiTheme="minorHAnsi"/>
          <w:color w:val="000000" w:themeColor="text1"/>
          <w:shd w:val="clear" w:color="auto" w:fill="FFFFFF"/>
        </w:rPr>
      </w:pPr>
    </w:p>
    <w:p w14:paraId="46198454" w14:textId="5BF66268" w:rsidR="00785F35" w:rsidRPr="001A2766" w:rsidRDefault="00785F35" w:rsidP="001A2766">
      <w:pPr>
        <w:spacing w:line="360" w:lineRule="auto"/>
        <w:jc w:val="both"/>
        <w:rPr>
          <w:rFonts w:asciiTheme="minorHAnsi" w:hAnsiTheme="minorHAnsi"/>
          <w:color w:val="000000" w:themeColor="text1"/>
          <w:shd w:val="clear" w:color="auto" w:fill="FFFFFF"/>
        </w:rPr>
      </w:pPr>
    </w:p>
    <w:p w14:paraId="429F98E7" w14:textId="7FB9B719" w:rsidR="00785F35" w:rsidRPr="001A2766" w:rsidRDefault="00785F35" w:rsidP="001A2766">
      <w:pPr>
        <w:spacing w:line="360" w:lineRule="auto"/>
        <w:jc w:val="both"/>
        <w:rPr>
          <w:rFonts w:asciiTheme="minorHAnsi" w:hAnsiTheme="minorHAnsi"/>
          <w:color w:val="000000" w:themeColor="text1"/>
          <w:shd w:val="clear" w:color="auto" w:fill="FFFFFF"/>
        </w:rPr>
      </w:pPr>
    </w:p>
    <w:p w14:paraId="12B22A7A" w14:textId="77777777" w:rsidR="00785F35" w:rsidRPr="001A2766" w:rsidRDefault="00785F35" w:rsidP="001A2766">
      <w:pPr>
        <w:spacing w:line="360" w:lineRule="auto"/>
        <w:jc w:val="both"/>
        <w:rPr>
          <w:rFonts w:asciiTheme="minorHAnsi" w:hAnsiTheme="minorHAnsi"/>
          <w:color w:val="000000" w:themeColor="text1"/>
        </w:rPr>
      </w:pPr>
    </w:p>
    <w:p w14:paraId="2BB67DD0" w14:textId="73996797" w:rsidR="00785F35" w:rsidRPr="001A2766" w:rsidRDefault="00785F35" w:rsidP="001A2766">
      <w:pPr>
        <w:spacing w:line="360" w:lineRule="auto"/>
        <w:jc w:val="both"/>
        <w:rPr>
          <w:rFonts w:asciiTheme="minorHAnsi" w:hAnsiTheme="minorHAnsi"/>
          <w:color w:val="000000" w:themeColor="text1"/>
        </w:rPr>
      </w:pPr>
    </w:p>
    <w:p w14:paraId="39AEB91E" w14:textId="46963B80" w:rsidR="007D388B" w:rsidRPr="001A2766" w:rsidRDefault="007D388B" w:rsidP="001A2766">
      <w:pPr>
        <w:spacing w:line="360" w:lineRule="auto"/>
        <w:jc w:val="both"/>
        <w:rPr>
          <w:rFonts w:asciiTheme="minorHAnsi" w:hAnsiTheme="minorHAnsi"/>
          <w:color w:val="000000" w:themeColor="text1"/>
        </w:rPr>
      </w:pPr>
    </w:p>
    <w:p w14:paraId="0C1F03AB" w14:textId="4ECA0310" w:rsidR="00FF3406" w:rsidRPr="001A2766" w:rsidRDefault="00FF3406" w:rsidP="001A2766">
      <w:pPr>
        <w:spacing w:line="360" w:lineRule="auto"/>
        <w:jc w:val="both"/>
        <w:rPr>
          <w:rFonts w:asciiTheme="minorHAnsi" w:hAnsiTheme="minorHAnsi"/>
          <w:color w:val="000000" w:themeColor="text1"/>
        </w:rPr>
      </w:pPr>
    </w:p>
    <w:p w14:paraId="567EECE8" w14:textId="5E535A1E" w:rsidR="00605E70" w:rsidRPr="001A2766" w:rsidRDefault="00605E70" w:rsidP="001A2766">
      <w:pPr>
        <w:spacing w:line="360" w:lineRule="auto"/>
        <w:jc w:val="both"/>
        <w:rPr>
          <w:rFonts w:asciiTheme="minorHAnsi" w:hAnsiTheme="minorHAnsi"/>
          <w:color w:val="000000" w:themeColor="text1"/>
        </w:rPr>
      </w:pPr>
    </w:p>
    <w:p w14:paraId="26531EF9" w14:textId="77777777" w:rsidR="00FF3406" w:rsidRPr="001A2766" w:rsidRDefault="00605E70" w:rsidP="001A2766">
      <w:pPr>
        <w:pStyle w:val="Heading4"/>
        <w:spacing w:line="360" w:lineRule="auto"/>
        <w:jc w:val="both"/>
        <w:rPr>
          <w:rFonts w:asciiTheme="minorHAnsi" w:hAnsiTheme="minorHAnsi"/>
          <w:b/>
          <w:bCs/>
          <w:color w:val="000000" w:themeColor="text1"/>
        </w:rPr>
      </w:pPr>
      <w:bookmarkStart w:id="99" w:name="_Toc60561295"/>
      <w:r w:rsidRPr="001A2766">
        <w:rPr>
          <w:rFonts w:asciiTheme="minorHAnsi" w:hAnsiTheme="minorHAnsi"/>
          <w:b/>
          <w:bCs/>
          <w:color w:val="000000" w:themeColor="text1"/>
        </w:rPr>
        <w:t>Rosetta Score Function</w:t>
      </w:r>
      <w:bookmarkEnd w:id="99"/>
      <w:r w:rsidRPr="001A2766">
        <w:rPr>
          <w:rFonts w:asciiTheme="minorHAnsi" w:hAnsiTheme="minorHAnsi"/>
          <w:b/>
          <w:bCs/>
          <w:color w:val="000000" w:themeColor="text1"/>
        </w:rPr>
        <w:t xml:space="preserve"> </w:t>
      </w:r>
    </w:p>
    <w:p w14:paraId="542D0829" w14:textId="77777777" w:rsidR="00FF3406" w:rsidRPr="001A2766" w:rsidRDefault="00FF3406" w:rsidP="001A2766">
      <w:pPr>
        <w:spacing w:line="360" w:lineRule="auto"/>
        <w:jc w:val="both"/>
        <w:rPr>
          <w:rFonts w:asciiTheme="minorHAnsi" w:hAnsiTheme="minorHAnsi"/>
          <w:color w:val="000000" w:themeColor="text1"/>
        </w:rPr>
      </w:pPr>
    </w:p>
    <w:p w14:paraId="6A5BF872" w14:textId="77777777" w:rsidR="00FF3406" w:rsidRPr="001A2766" w:rsidRDefault="00FF3406" w:rsidP="001A2766">
      <w:pPr>
        <w:spacing w:line="360" w:lineRule="auto"/>
        <w:jc w:val="both"/>
        <w:rPr>
          <w:rFonts w:asciiTheme="minorHAnsi" w:hAnsiTheme="minorHAnsi"/>
          <w:color w:val="000000" w:themeColor="text1"/>
        </w:rPr>
      </w:pPr>
      <w:r w:rsidRPr="001A2766">
        <w:rPr>
          <w:rFonts w:asciiTheme="minorHAnsi" w:hAnsiTheme="minorHAnsi"/>
          <w:color w:val="000000" w:themeColor="text1"/>
        </w:rPr>
        <w:t xml:space="preserve">Rosetta utilises a score function reliant on an approximation of the energy of particular </w:t>
      </w:r>
    </w:p>
    <w:p w14:paraId="369FA715" w14:textId="77777777" w:rsidR="00310265" w:rsidRPr="001A2766" w:rsidRDefault="00FF3406" w:rsidP="001A2766">
      <w:pPr>
        <w:spacing w:line="360" w:lineRule="auto"/>
        <w:jc w:val="both"/>
        <w:rPr>
          <w:rFonts w:asciiTheme="minorHAnsi" w:hAnsiTheme="minorHAnsi"/>
          <w:color w:val="000000" w:themeColor="text1"/>
        </w:rPr>
      </w:pPr>
      <w:r w:rsidRPr="001A2766">
        <w:rPr>
          <w:rFonts w:asciiTheme="minorHAnsi" w:hAnsiTheme="minorHAnsi"/>
          <w:color w:val="000000" w:themeColor="text1"/>
        </w:rPr>
        <w:t>molecular conformation, alongside a linear combination of weighted physical and statistical energy terms.</w:t>
      </w:r>
      <w:r w:rsidR="00310265" w:rsidRPr="001A2766">
        <w:rPr>
          <w:rFonts w:asciiTheme="minorHAnsi" w:hAnsiTheme="minorHAnsi"/>
          <w:color w:val="000000" w:themeColor="text1"/>
        </w:rPr>
        <w:t xml:space="preserve"> </w:t>
      </w:r>
    </w:p>
    <w:p w14:paraId="2B8182DA" w14:textId="77777777" w:rsidR="00310265" w:rsidRPr="001A2766" w:rsidRDefault="00310265" w:rsidP="001A2766">
      <w:pPr>
        <w:spacing w:line="360" w:lineRule="auto"/>
        <w:jc w:val="both"/>
        <w:rPr>
          <w:rFonts w:asciiTheme="minorHAnsi" w:hAnsiTheme="minorHAnsi"/>
          <w:color w:val="000000" w:themeColor="text1"/>
        </w:rPr>
      </w:pPr>
    </w:p>
    <w:p w14:paraId="100F5718" w14:textId="25D9B1AA" w:rsidR="00FF3406" w:rsidRPr="001A2766" w:rsidRDefault="00310265" w:rsidP="001A2766">
      <w:pPr>
        <w:spacing w:line="360" w:lineRule="auto"/>
        <w:jc w:val="both"/>
        <w:rPr>
          <w:rFonts w:asciiTheme="minorHAnsi" w:hAnsiTheme="minorHAnsi"/>
          <w:color w:val="000000" w:themeColor="text1"/>
        </w:rPr>
      </w:pPr>
      <w:r w:rsidRPr="001A2766">
        <w:rPr>
          <w:rFonts w:asciiTheme="minorHAnsi" w:hAnsiTheme="minorHAnsi"/>
          <w:color w:val="000000" w:themeColor="text1"/>
        </w:rPr>
        <w:t xml:space="preserve">Ref2015 “SCORE”- semi- empirical… </w:t>
      </w:r>
      <w:proofErr w:type="spellStart"/>
      <w:r w:rsidRPr="001A2766">
        <w:rPr>
          <w:rFonts w:asciiTheme="minorHAnsi" w:hAnsiTheme="minorHAnsi"/>
          <w:color w:val="000000" w:themeColor="text1"/>
        </w:rPr>
        <w:t>pdb</w:t>
      </w:r>
      <w:proofErr w:type="spellEnd"/>
      <w:r w:rsidRPr="001A2766">
        <w:rPr>
          <w:rFonts w:asciiTheme="minorHAnsi" w:hAnsiTheme="minorHAnsi"/>
          <w:color w:val="000000" w:themeColor="text1"/>
        </w:rPr>
        <w:t xml:space="preserve"> bind dataset… based on </w:t>
      </w:r>
      <w:proofErr w:type="spellStart"/>
      <w:r w:rsidRPr="001A2766">
        <w:rPr>
          <w:rFonts w:asciiTheme="minorHAnsi" w:hAnsiTheme="minorHAnsi"/>
          <w:color w:val="000000" w:themeColor="text1"/>
        </w:rPr>
        <w:t>K</w:t>
      </w:r>
      <w:r w:rsidRPr="001A2766">
        <w:rPr>
          <w:rFonts w:asciiTheme="minorHAnsi" w:hAnsiTheme="minorHAnsi"/>
          <w:color w:val="000000" w:themeColor="text1"/>
          <w:vertAlign w:val="subscript"/>
        </w:rPr>
        <w:t>d</w:t>
      </w:r>
      <w:proofErr w:type="spellEnd"/>
      <w:r w:rsidRPr="001A2766">
        <w:rPr>
          <w:rFonts w:asciiTheme="minorHAnsi" w:hAnsiTheme="minorHAnsi"/>
          <w:color w:val="000000" w:themeColor="text1"/>
        </w:rPr>
        <w:t xml:space="preserve"> … sampling bias… drugs screen… default score function… predict new structure- refold… side- chain re- pack. Side chain conformation library… (sampling each conformer) 5A residues… :D :D :D</w:t>
      </w:r>
    </w:p>
    <w:p w14:paraId="34DBABD6" w14:textId="77777777" w:rsidR="00FF3406" w:rsidRPr="001A2766" w:rsidRDefault="00FF3406" w:rsidP="001A2766">
      <w:pPr>
        <w:spacing w:line="360" w:lineRule="auto"/>
        <w:jc w:val="both"/>
        <w:rPr>
          <w:rFonts w:asciiTheme="minorHAnsi" w:hAnsiTheme="minorHAnsi"/>
          <w:color w:val="000000" w:themeColor="text1"/>
        </w:rPr>
      </w:pPr>
    </w:p>
    <w:p w14:paraId="006F9C56" w14:textId="77777777" w:rsidR="00FF3406" w:rsidRPr="001A2766" w:rsidRDefault="00FF3406" w:rsidP="001A2766">
      <w:pPr>
        <w:spacing w:line="360" w:lineRule="auto"/>
        <w:jc w:val="both"/>
        <w:rPr>
          <w:rFonts w:asciiTheme="minorHAnsi" w:hAnsiTheme="minorHAnsi"/>
          <w:color w:val="000000" w:themeColor="text1"/>
        </w:rPr>
      </w:pPr>
    </w:p>
    <w:p w14:paraId="414A0F92" w14:textId="097E6155" w:rsidR="00FF3406" w:rsidRPr="001A2766" w:rsidRDefault="00FF3406" w:rsidP="001A2766">
      <w:pPr>
        <w:pStyle w:val="Heading4"/>
        <w:spacing w:line="360" w:lineRule="auto"/>
        <w:jc w:val="both"/>
        <w:rPr>
          <w:rFonts w:asciiTheme="minorHAnsi" w:hAnsiTheme="minorHAnsi"/>
          <w:b/>
          <w:bCs/>
          <w:color w:val="000000" w:themeColor="text1"/>
        </w:rPr>
      </w:pPr>
      <w:bookmarkStart w:id="100" w:name="_Toc60561296"/>
      <w:r w:rsidRPr="001A2766">
        <w:rPr>
          <w:rFonts w:asciiTheme="minorHAnsi" w:hAnsiTheme="minorHAnsi"/>
          <w:b/>
          <w:bCs/>
          <w:color w:val="000000" w:themeColor="text1"/>
        </w:rPr>
        <w:t xml:space="preserve">Vina </w:t>
      </w:r>
      <w:r w:rsidR="00785F35" w:rsidRPr="001A2766">
        <w:rPr>
          <w:rFonts w:asciiTheme="minorHAnsi" w:hAnsiTheme="minorHAnsi"/>
          <w:b/>
          <w:bCs/>
          <w:color w:val="000000" w:themeColor="text1"/>
        </w:rPr>
        <w:t>S</w:t>
      </w:r>
      <w:r w:rsidRPr="001A2766">
        <w:rPr>
          <w:rFonts w:asciiTheme="minorHAnsi" w:hAnsiTheme="minorHAnsi"/>
          <w:b/>
          <w:bCs/>
          <w:color w:val="000000" w:themeColor="text1"/>
        </w:rPr>
        <w:t xml:space="preserve">core </w:t>
      </w:r>
      <w:r w:rsidR="00785F35" w:rsidRPr="001A2766">
        <w:rPr>
          <w:rFonts w:asciiTheme="minorHAnsi" w:hAnsiTheme="minorHAnsi"/>
          <w:b/>
          <w:bCs/>
          <w:color w:val="000000" w:themeColor="text1"/>
        </w:rPr>
        <w:t>F</w:t>
      </w:r>
      <w:r w:rsidRPr="001A2766">
        <w:rPr>
          <w:rFonts w:asciiTheme="minorHAnsi" w:hAnsiTheme="minorHAnsi"/>
          <w:b/>
          <w:bCs/>
          <w:color w:val="000000" w:themeColor="text1"/>
        </w:rPr>
        <w:t>unction</w:t>
      </w:r>
      <w:bookmarkEnd w:id="100"/>
    </w:p>
    <w:p w14:paraId="705238C3" w14:textId="1D588A87" w:rsidR="00FF3406" w:rsidRPr="001A2766" w:rsidRDefault="00FF3406" w:rsidP="001A2766">
      <w:pPr>
        <w:spacing w:line="360" w:lineRule="auto"/>
        <w:jc w:val="both"/>
        <w:rPr>
          <w:rFonts w:asciiTheme="minorHAnsi" w:hAnsiTheme="minorHAnsi"/>
          <w:color w:val="000000" w:themeColor="text1"/>
        </w:rPr>
      </w:pPr>
    </w:p>
    <w:p w14:paraId="68C70FEB" w14:textId="301571DB" w:rsidR="00FF3406" w:rsidRPr="001A2766" w:rsidRDefault="00FF3406" w:rsidP="001A2766">
      <w:pPr>
        <w:spacing w:line="360" w:lineRule="auto"/>
        <w:jc w:val="both"/>
        <w:rPr>
          <w:rFonts w:asciiTheme="minorHAnsi" w:hAnsiTheme="minorHAnsi"/>
          <w:color w:val="000000" w:themeColor="text1"/>
        </w:rPr>
      </w:pPr>
      <w:r w:rsidRPr="001A2766">
        <w:rPr>
          <w:rFonts w:asciiTheme="minorHAnsi" w:hAnsiTheme="minorHAnsi"/>
          <w:color w:val="000000" w:themeColor="text1"/>
        </w:rPr>
        <w:t xml:space="preserve">Generates conformations,…. Two step docking…. Genetic </w:t>
      </w:r>
      <w:proofErr w:type="spellStart"/>
      <w:r w:rsidRPr="001A2766">
        <w:rPr>
          <w:rFonts w:asciiTheme="minorHAnsi" w:hAnsiTheme="minorHAnsi"/>
          <w:color w:val="000000" w:themeColor="text1"/>
        </w:rPr>
        <w:t>alg</w:t>
      </w:r>
      <w:proofErr w:type="spellEnd"/>
      <w:r w:rsidRPr="001A2766">
        <w:rPr>
          <w:rFonts w:asciiTheme="minorHAnsi" w:hAnsiTheme="minorHAnsi"/>
          <w:color w:val="000000" w:themeColor="text1"/>
        </w:rPr>
        <w:t xml:space="preserve">… conf of </w:t>
      </w:r>
      <w:proofErr w:type="spellStart"/>
      <w:r w:rsidRPr="001A2766">
        <w:rPr>
          <w:rFonts w:asciiTheme="minorHAnsi" w:hAnsiTheme="minorHAnsi"/>
          <w:color w:val="000000" w:themeColor="text1"/>
        </w:rPr>
        <w:t>ligs</w:t>
      </w:r>
      <w:proofErr w:type="spellEnd"/>
      <w:r w:rsidRPr="001A2766">
        <w:rPr>
          <w:rFonts w:asciiTheme="minorHAnsi" w:hAnsiTheme="minorHAnsi"/>
          <w:color w:val="000000" w:themeColor="text1"/>
        </w:rPr>
        <w:t>… local optimisations, gradient decent… LBGBFS…</w:t>
      </w:r>
    </w:p>
    <w:p w14:paraId="41BDA704" w14:textId="23BD10BB" w:rsidR="00FF3406" w:rsidRPr="001A2766" w:rsidRDefault="00FF3406" w:rsidP="001A2766">
      <w:pPr>
        <w:spacing w:line="360" w:lineRule="auto"/>
        <w:jc w:val="both"/>
        <w:rPr>
          <w:rFonts w:asciiTheme="minorHAnsi" w:hAnsiTheme="minorHAnsi"/>
          <w:color w:val="000000" w:themeColor="text1"/>
        </w:rPr>
      </w:pPr>
    </w:p>
    <w:p w14:paraId="2737AC54" w14:textId="01BC137C" w:rsidR="00FF3406" w:rsidRPr="001A2766" w:rsidRDefault="007141FB" w:rsidP="001A2766">
      <w:pPr>
        <w:spacing w:line="360" w:lineRule="auto"/>
        <w:jc w:val="both"/>
        <w:rPr>
          <w:rFonts w:asciiTheme="minorHAnsi" w:hAnsiTheme="minorHAnsi"/>
          <w:color w:val="000000" w:themeColor="text1"/>
        </w:rPr>
      </w:pPr>
      <w:proofErr w:type="spellStart"/>
      <w:r w:rsidRPr="001A2766">
        <w:rPr>
          <w:rFonts w:asciiTheme="minorHAnsi" w:hAnsiTheme="minorHAnsi"/>
          <w:color w:val="000000" w:themeColor="text1"/>
        </w:rPr>
        <w:t>Exaustiveness</w:t>
      </w:r>
      <w:proofErr w:type="spellEnd"/>
      <w:r w:rsidRPr="001A2766">
        <w:rPr>
          <w:rFonts w:asciiTheme="minorHAnsi" w:hAnsiTheme="minorHAnsi"/>
          <w:color w:val="000000" w:themeColor="text1"/>
        </w:rPr>
        <w:t>….. number of runs set by this function?</w:t>
      </w:r>
    </w:p>
    <w:p w14:paraId="6F65B65D" w14:textId="77777777" w:rsidR="00FF3406" w:rsidRPr="001A2766" w:rsidRDefault="00FF3406" w:rsidP="001A2766">
      <w:pPr>
        <w:spacing w:line="360" w:lineRule="auto"/>
        <w:jc w:val="both"/>
        <w:rPr>
          <w:rFonts w:asciiTheme="minorHAnsi" w:hAnsiTheme="minorHAnsi"/>
          <w:color w:val="000000" w:themeColor="text1"/>
        </w:rPr>
      </w:pPr>
    </w:p>
    <w:p w14:paraId="0E0819B4" w14:textId="77777777" w:rsidR="000A579C" w:rsidRPr="001A2766" w:rsidRDefault="000A579C" w:rsidP="001A2766">
      <w:pPr>
        <w:pStyle w:val="Heading4"/>
        <w:spacing w:line="360" w:lineRule="auto"/>
        <w:jc w:val="both"/>
        <w:rPr>
          <w:rFonts w:asciiTheme="minorHAnsi" w:hAnsiTheme="minorHAnsi"/>
          <w:b/>
          <w:bCs/>
          <w:color w:val="000000" w:themeColor="text1"/>
        </w:rPr>
      </w:pPr>
      <w:bookmarkStart w:id="101" w:name="_Toc60561297"/>
    </w:p>
    <w:p w14:paraId="0204526B" w14:textId="77777777" w:rsidR="000A579C" w:rsidRPr="001A2766" w:rsidRDefault="000A579C" w:rsidP="001A2766">
      <w:pPr>
        <w:pStyle w:val="Heading4"/>
        <w:spacing w:line="360" w:lineRule="auto"/>
        <w:jc w:val="both"/>
        <w:rPr>
          <w:rFonts w:asciiTheme="minorHAnsi" w:hAnsiTheme="minorHAnsi"/>
          <w:b/>
          <w:bCs/>
          <w:color w:val="000000" w:themeColor="text1"/>
        </w:rPr>
      </w:pPr>
    </w:p>
    <w:p w14:paraId="3EB528EF" w14:textId="67CEC264" w:rsidR="00605E70" w:rsidRPr="001A2766" w:rsidRDefault="005E6AB4" w:rsidP="001A2766">
      <w:pPr>
        <w:pStyle w:val="Heading4"/>
        <w:spacing w:line="360" w:lineRule="auto"/>
        <w:jc w:val="both"/>
        <w:rPr>
          <w:rFonts w:asciiTheme="minorHAnsi" w:hAnsiTheme="minorHAnsi"/>
          <w:b/>
          <w:bCs/>
          <w:color w:val="000000" w:themeColor="text1"/>
        </w:rPr>
      </w:pPr>
      <w:r w:rsidRPr="001A2766">
        <w:rPr>
          <w:rFonts w:asciiTheme="minorHAnsi" w:hAnsiTheme="minorHAnsi"/>
          <w:b/>
          <w:bCs/>
          <w:color w:val="000000" w:themeColor="text1"/>
        </w:rPr>
        <w:t>Custom Score Function (CSF)</w:t>
      </w:r>
      <w:bookmarkEnd w:id="101"/>
    </w:p>
    <w:p w14:paraId="3829C39B" w14:textId="3541E72D" w:rsidR="00785F35" w:rsidRPr="001A2766" w:rsidRDefault="00785F35" w:rsidP="001A2766">
      <w:pPr>
        <w:spacing w:line="360" w:lineRule="auto"/>
        <w:jc w:val="both"/>
        <w:rPr>
          <w:rFonts w:asciiTheme="minorHAnsi" w:hAnsiTheme="minorHAnsi"/>
          <w:color w:val="000000" w:themeColor="text1"/>
        </w:rPr>
      </w:pPr>
    </w:p>
    <w:p w14:paraId="3C4E8955" w14:textId="4BA7583D" w:rsidR="00785F35" w:rsidRPr="001A2766" w:rsidRDefault="00310265" w:rsidP="001A2766">
      <w:pPr>
        <w:spacing w:line="360" w:lineRule="auto"/>
        <w:jc w:val="both"/>
        <w:rPr>
          <w:rFonts w:asciiTheme="minorHAnsi" w:hAnsiTheme="minorHAnsi"/>
          <w:color w:val="000000" w:themeColor="text1"/>
        </w:rPr>
      </w:pPr>
      <w:r w:rsidRPr="001A2766">
        <w:rPr>
          <w:rFonts w:asciiTheme="minorHAnsi" w:hAnsiTheme="minorHAnsi"/>
          <w:color w:val="000000" w:themeColor="text1"/>
        </w:rPr>
        <w:t xml:space="preserve">A degree of automation was introduced when generating score functions in </w:t>
      </w:r>
      <w:proofErr w:type="spellStart"/>
      <w:r w:rsidRPr="001A2766">
        <w:rPr>
          <w:rFonts w:asciiTheme="minorHAnsi" w:hAnsiTheme="minorHAnsi"/>
          <w:color w:val="000000" w:themeColor="text1"/>
        </w:rPr>
        <w:t>iPython</w:t>
      </w:r>
      <w:proofErr w:type="spellEnd"/>
      <w:r w:rsidRPr="001A2766">
        <w:rPr>
          <w:rFonts w:asciiTheme="minorHAnsi" w:hAnsiTheme="minorHAnsi"/>
          <w:color w:val="000000" w:themeColor="text1"/>
        </w:rPr>
        <w:t xml:space="preserve">, without the need for visualisation. Aims were to produce a semi- fully automated searches, utilising a CSF with </w:t>
      </w:r>
      <w:r w:rsidRPr="001A2766">
        <w:rPr>
          <w:rFonts w:asciiTheme="minorHAnsi" w:hAnsiTheme="minorHAnsi"/>
          <w:color w:val="000000" w:themeColor="text1"/>
          <w:highlight w:val="green"/>
        </w:rPr>
        <w:t>Bayesian optimisation</w:t>
      </w:r>
      <w:r w:rsidRPr="001A2766">
        <w:rPr>
          <w:rFonts w:asciiTheme="minorHAnsi" w:hAnsiTheme="minorHAnsi"/>
          <w:color w:val="000000" w:themeColor="text1"/>
        </w:rPr>
        <w:t xml:space="preserve"> or classical genetic </w:t>
      </w:r>
      <w:r w:rsidRPr="001A2766">
        <w:rPr>
          <w:rFonts w:asciiTheme="minorHAnsi" w:hAnsiTheme="minorHAnsi"/>
          <w:color w:val="000000" w:themeColor="text1"/>
          <w:highlight w:val="green"/>
        </w:rPr>
        <w:t>algorithms was preferred.</w:t>
      </w:r>
    </w:p>
    <w:p w14:paraId="49B1E898" w14:textId="4934FC2A" w:rsidR="00785F35" w:rsidRPr="001A2766" w:rsidRDefault="00785F35" w:rsidP="001A2766">
      <w:pPr>
        <w:spacing w:line="360" w:lineRule="auto"/>
        <w:jc w:val="both"/>
        <w:rPr>
          <w:rFonts w:asciiTheme="minorHAnsi" w:hAnsiTheme="minorHAnsi"/>
          <w:color w:val="000000" w:themeColor="text1"/>
        </w:rPr>
      </w:pPr>
    </w:p>
    <w:p w14:paraId="538D6108" w14:textId="06240B93" w:rsidR="00785F35" w:rsidRPr="001A2766" w:rsidRDefault="00310265" w:rsidP="001A2766">
      <w:pPr>
        <w:spacing w:line="360" w:lineRule="auto"/>
        <w:jc w:val="both"/>
        <w:rPr>
          <w:rFonts w:asciiTheme="minorHAnsi" w:hAnsiTheme="minorHAnsi"/>
          <w:i/>
          <w:iCs/>
          <w:color w:val="000000" w:themeColor="text1"/>
        </w:rPr>
      </w:pPr>
      <w:r w:rsidRPr="001A2766">
        <w:rPr>
          <w:rFonts w:asciiTheme="minorHAnsi" w:hAnsiTheme="minorHAnsi"/>
          <w:color w:val="000000" w:themeColor="text1"/>
        </w:rPr>
        <w:t xml:space="preserve">Assumptions made when generating an appropriate fitness score were that the position of the docked substrate will be similar </w:t>
      </w:r>
      <w:r w:rsidRPr="001A2766">
        <w:rPr>
          <w:rFonts w:asciiTheme="minorHAnsi" w:hAnsiTheme="minorHAnsi"/>
          <w:i/>
          <w:iCs/>
          <w:color w:val="000000" w:themeColor="text1"/>
        </w:rPr>
        <w:t>in vitro</w:t>
      </w:r>
      <w:r w:rsidRPr="001A2766">
        <w:rPr>
          <w:rFonts w:asciiTheme="minorHAnsi" w:hAnsiTheme="minorHAnsi"/>
          <w:color w:val="000000" w:themeColor="text1"/>
        </w:rPr>
        <w:t xml:space="preserve">, and therefore the hydroxylations would preferentially occur at the regions defined in </w:t>
      </w:r>
      <w:proofErr w:type="spellStart"/>
      <w:r w:rsidRPr="001A2766">
        <w:rPr>
          <w:rFonts w:asciiTheme="minorHAnsi" w:hAnsiTheme="minorHAnsi"/>
          <w:i/>
          <w:iCs/>
          <w:color w:val="000000" w:themeColor="text1"/>
        </w:rPr>
        <w:t>enz</w:t>
      </w:r>
      <w:proofErr w:type="spellEnd"/>
      <w:r w:rsidRPr="001A2766">
        <w:rPr>
          <w:rFonts w:asciiTheme="minorHAnsi" w:hAnsiTheme="minorHAnsi"/>
          <w:i/>
          <w:iCs/>
          <w:color w:val="000000" w:themeColor="text1"/>
        </w:rPr>
        <w:t>.</w:t>
      </w:r>
    </w:p>
    <w:p w14:paraId="2FDCB78E" w14:textId="417AA26B" w:rsidR="000A579C" w:rsidRPr="001A2766" w:rsidRDefault="000A579C" w:rsidP="001A2766">
      <w:pPr>
        <w:spacing w:line="360" w:lineRule="auto"/>
        <w:jc w:val="both"/>
        <w:rPr>
          <w:rFonts w:asciiTheme="minorHAnsi" w:hAnsiTheme="minorHAnsi"/>
          <w:i/>
          <w:iCs/>
          <w:color w:val="000000" w:themeColor="text1"/>
        </w:rPr>
      </w:pPr>
    </w:p>
    <w:p w14:paraId="10E9EEB6" w14:textId="77777777" w:rsidR="000A579C" w:rsidRPr="001A2766" w:rsidRDefault="000A579C" w:rsidP="001A2766">
      <w:pPr>
        <w:spacing w:line="360" w:lineRule="auto"/>
        <w:jc w:val="both"/>
        <w:rPr>
          <w:rFonts w:asciiTheme="minorHAnsi" w:hAnsiTheme="minorHAnsi"/>
          <w:color w:val="000000" w:themeColor="text1"/>
        </w:rPr>
      </w:pPr>
      <w:r w:rsidRPr="001A2766">
        <w:rPr>
          <w:rFonts w:asciiTheme="minorHAnsi" w:hAnsiTheme="minorHAnsi"/>
          <w:color w:val="000000" w:themeColor="text1"/>
        </w:rPr>
        <w:t xml:space="preserve">A CSF was used designed in order to score poses of ligand bases on mean weighted averaged distances to the C2 position, and its proximity to the heme Fe atom of </w:t>
      </w:r>
      <w:r w:rsidRPr="001A2766">
        <w:rPr>
          <w:rFonts w:asciiTheme="minorHAnsi" w:hAnsiTheme="minorHAnsi"/>
          <w:color w:val="000000" w:themeColor="text1"/>
          <w:highlight w:val="green"/>
        </w:rPr>
        <w:t>BM3…</w:t>
      </w:r>
      <w:r w:rsidRPr="001A2766">
        <w:rPr>
          <w:rFonts w:asciiTheme="minorHAnsi" w:hAnsiTheme="minorHAnsi"/>
          <w:color w:val="000000" w:themeColor="text1"/>
        </w:rPr>
        <w:t xml:space="preserve"> </w:t>
      </w:r>
    </w:p>
    <w:p w14:paraId="18B5C8ED" w14:textId="77777777" w:rsidR="000A579C" w:rsidRPr="001A2766" w:rsidRDefault="000A579C" w:rsidP="001A2766">
      <w:pPr>
        <w:spacing w:line="360" w:lineRule="auto"/>
        <w:jc w:val="both"/>
        <w:rPr>
          <w:rFonts w:asciiTheme="minorHAnsi" w:hAnsiTheme="minorHAnsi"/>
          <w:color w:val="000000" w:themeColor="text1"/>
        </w:rPr>
      </w:pPr>
    </w:p>
    <w:p w14:paraId="0712BD93" w14:textId="74FF70C3" w:rsidR="00AE2BE0" w:rsidRPr="001A2766" w:rsidRDefault="00AE2BE0" w:rsidP="001A2766">
      <w:pPr>
        <w:spacing w:line="360" w:lineRule="auto"/>
        <w:jc w:val="both"/>
        <w:rPr>
          <w:rFonts w:asciiTheme="minorHAnsi" w:hAnsiTheme="minorHAnsi"/>
          <w:color w:val="000000" w:themeColor="text1"/>
        </w:rPr>
      </w:pPr>
    </w:p>
    <w:p w14:paraId="0695EA2B" w14:textId="14D778CC" w:rsidR="00AE2BE0" w:rsidRPr="001A2766" w:rsidRDefault="00AE2BE0" w:rsidP="001A2766">
      <w:pPr>
        <w:spacing w:line="360" w:lineRule="auto"/>
        <w:jc w:val="both"/>
        <w:rPr>
          <w:rFonts w:asciiTheme="minorHAnsi" w:hAnsiTheme="minorHAnsi"/>
          <w:color w:val="000000" w:themeColor="text1"/>
        </w:rPr>
      </w:pPr>
      <w:r w:rsidRPr="001A2766">
        <w:rPr>
          <w:rFonts w:asciiTheme="minorHAnsi" w:hAnsiTheme="minorHAnsi"/>
          <w:color w:val="000000" w:themeColor="text1"/>
          <w:highlight w:val="green"/>
        </w:rPr>
        <w:t>Fig and equation of how score works?</w:t>
      </w:r>
      <w:r w:rsidRPr="001A2766">
        <w:rPr>
          <w:rFonts w:asciiTheme="minorHAnsi" w:hAnsiTheme="minorHAnsi"/>
          <w:color w:val="000000" w:themeColor="text1"/>
        </w:rPr>
        <w:t xml:space="preserve"> </w:t>
      </w:r>
    </w:p>
    <w:p w14:paraId="2941EBF9" w14:textId="61067C55" w:rsidR="00AE2BE0" w:rsidRPr="001A2766" w:rsidRDefault="00AE2BE0" w:rsidP="001A2766">
      <w:pPr>
        <w:spacing w:line="360" w:lineRule="auto"/>
        <w:jc w:val="both"/>
        <w:rPr>
          <w:rFonts w:asciiTheme="minorHAnsi" w:hAnsiTheme="minorHAnsi"/>
          <w:color w:val="000000" w:themeColor="text1"/>
        </w:rPr>
      </w:pPr>
    </w:p>
    <w:p w14:paraId="50DCB0A7" w14:textId="3D71E676" w:rsidR="00AE2BE0" w:rsidRPr="001A2766" w:rsidRDefault="00AE2BE0" w:rsidP="001A2766">
      <w:pPr>
        <w:spacing w:line="360" w:lineRule="auto"/>
        <w:jc w:val="both"/>
        <w:rPr>
          <w:rFonts w:asciiTheme="minorHAnsi" w:hAnsiTheme="minorHAnsi"/>
          <w:color w:val="000000" w:themeColor="text1"/>
        </w:rPr>
      </w:pPr>
    </w:p>
    <w:p w14:paraId="5143F17B" w14:textId="77777777" w:rsidR="00AE2BE0" w:rsidRPr="001A2766" w:rsidRDefault="00AE2BE0" w:rsidP="001A2766">
      <w:pPr>
        <w:spacing w:line="360" w:lineRule="auto"/>
        <w:jc w:val="both"/>
        <w:rPr>
          <w:rFonts w:asciiTheme="minorHAnsi" w:hAnsiTheme="minorHAnsi"/>
          <w:color w:val="000000" w:themeColor="text1"/>
        </w:rPr>
      </w:pPr>
    </w:p>
    <w:p w14:paraId="622833B1" w14:textId="77777777" w:rsidR="00AE2BE0" w:rsidRPr="001A2766" w:rsidRDefault="00AE2BE0" w:rsidP="001A2766">
      <w:pPr>
        <w:spacing w:line="360" w:lineRule="auto"/>
        <w:jc w:val="both"/>
        <w:rPr>
          <w:rFonts w:asciiTheme="minorHAnsi" w:hAnsiTheme="minorHAnsi"/>
          <w:color w:val="000000" w:themeColor="text1"/>
        </w:rPr>
      </w:pPr>
    </w:p>
    <w:p w14:paraId="20A2B60A" w14:textId="77777777" w:rsidR="00AE2BE0" w:rsidRPr="001A2766" w:rsidRDefault="00AE2BE0" w:rsidP="001A2766">
      <w:pPr>
        <w:spacing w:line="360" w:lineRule="auto"/>
        <w:jc w:val="both"/>
        <w:rPr>
          <w:rFonts w:asciiTheme="minorHAnsi" w:hAnsiTheme="minorHAnsi"/>
          <w:color w:val="000000" w:themeColor="text1"/>
        </w:rPr>
      </w:pPr>
    </w:p>
    <w:p w14:paraId="6B6359A3" w14:textId="3B540077" w:rsidR="00AE2BE0" w:rsidRPr="001A2766" w:rsidRDefault="00AE2BE0" w:rsidP="001A2766">
      <w:pPr>
        <w:spacing w:line="360" w:lineRule="auto"/>
        <w:jc w:val="both"/>
        <w:rPr>
          <w:rFonts w:asciiTheme="minorHAnsi" w:hAnsiTheme="minorHAnsi"/>
          <w:color w:val="000000" w:themeColor="text1"/>
        </w:rPr>
      </w:pPr>
      <w:r w:rsidRPr="001A2766">
        <w:rPr>
          <w:rFonts w:asciiTheme="minorHAnsi" w:hAnsiTheme="minorHAnsi"/>
          <w:color w:val="000000" w:themeColor="text1"/>
        </w:rPr>
        <w:t>EQUATION for CSF</w:t>
      </w:r>
    </w:p>
    <w:p w14:paraId="116390A1" w14:textId="77777777" w:rsidR="00AE2BE0" w:rsidRPr="001A2766" w:rsidRDefault="00AE2BE0" w:rsidP="001A2766">
      <w:pPr>
        <w:spacing w:line="360" w:lineRule="auto"/>
        <w:jc w:val="both"/>
        <w:rPr>
          <w:rFonts w:asciiTheme="minorHAnsi" w:hAnsiTheme="minorHAnsi"/>
          <w:color w:val="000000" w:themeColor="text1"/>
        </w:rPr>
      </w:pPr>
    </w:p>
    <w:p w14:paraId="0774AB80" w14:textId="77777777" w:rsidR="00AE2BE0" w:rsidRPr="001A2766" w:rsidRDefault="00AE2BE0" w:rsidP="001A2766">
      <w:pPr>
        <w:spacing w:line="360" w:lineRule="auto"/>
        <w:jc w:val="both"/>
        <w:rPr>
          <w:rFonts w:asciiTheme="minorHAnsi" w:hAnsiTheme="minorHAnsi"/>
          <w:color w:val="000000" w:themeColor="text1"/>
        </w:rPr>
      </w:pPr>
    </w:p>
    <w:p w14:paraId="1B0A89A6" w14:textId="33B0247D" w:rsidR="00FF3406" w:rsidRPr="001A2766" w:rsidRDefault="00FF3406" w:rsidP="001A2766">
      <w:pPr>
        <w:spacing w:line="360" w:lineRule="auto"/>
        <w:jc w:val="both"/>
        <w:rPr>
          <w:rFonts w:asciiTheme="minorHAnsi" w:hAnsiTheme="minorHAnsi"/>
          <w:color w:val="000000" w:themeColor="text1"/>
        </w:rPr>
      </w:pPr>
      <w:r w:rsidRPr="001A2766">
        <w:rPr>
          <w:rFonts w:asciiTheme="minorHAnsi" w:hAnsiTheme="minorHAnsi"/>
          <w:color w:val="000000" w:themeColor="text1"/>
        </w:rPr>
        <w:t xml:space="preserve">Scaling factor… distance… multiplied by energy exponent… assumption of the pose of highest fitness being proximal to Fe and therefore more likely to oxidise at the C2 position </w:t>
      </w:r>
    </w:p>
    <w:p w14:paraId="44A646FC" w14:textId="77777777" w:rsidR="00FF3406" w:rsidRPr="001A2766" w:rsidRDefault="00FF3406" w:rsidP="001A2766">
      <w:pPr>
        <w:spacing w:line="360" w:lineRule="auto"/>
        <w:jc w:val="both"/>
        <w:rPr>
          <w:rFonts w:asciiTheme="minorHAnsi" w:hAnsiTheme="minorHAnsi"/>
          <w:color w:val="000000" w:themeColor="text1"/>
        </w:rPr>
      </w:pPr>
    </w:p>
    <w:p w14:paraId="63874097" w14:textId="7E4F5614" w:rsidR="00FF3406" w:rsidRPr="001A2766" w:rsidRDefault="00FF3406" w:rsidP="001A2766">
      <w:pPr>
        <w:spacing w:line="360" w:lineRule="auto"/>
        <w:jc w:val="both"/>
        <w:rPr>
          <w:rFonts w:asciiTheme="minorHAnsi" w:hAnsiTheme="minorHAnsi"/>
          <w:color w:val="000000" w:themeColor="text1"/>
        </w:rPr>
      </w:pPr>
      <w:r w:rsidRPr="001A2766">
        <w:rPr>
          <w:rFonts w:asciiTheme="minorHAnsi" w:hAnsiTheme="minorHAnsi"/>
          <w:color w:val="000000" w:themeColor="text1"/>
        </w:rPr>
        <w:lastRenderedPageBreak/>
        <w:t xml:space="preserve">This allowed for more intrusive docking studies with the aim of generating mutants of high fitness which would be able to selectively hydroxylate at the given C2 position. When using </w:t>
      </w:r>
      <w:proofErr w:type="spellStart"/>
      <w:r w:rsidRPr="001A2766">
        <w:rPr>
          <w:rFonts w:asciiTheme="minorHAnsi" w:hAnsiTheme="minorHAnsi"/>
          <w:i/>
          <w:iCs/>
          <w:color w:val="000000" w:themeColor="text1"/>
        </w:rPr>
        <w:t>enz</w:t>
      </w:r>
      <w:proofErr w:type="spellEnd"/>
      <w:r w:rsidRPr="001A2766">
        <w:rPr>
          <w:rFonts w:asciiTheme="minorHAnsi" w:hAnsiTheme="minorHAnsi"/>
          <w:i/>
          <w:iCs/>
          <w:color w:val="000000" w:themeColor="text1"/>
        </w:rPr>
        <w:t xml:space="preserve"> </w:t>
      </w:r>
      <w:r w:rsidRPr="001A2766">
        <w:rPr>
          <w:rFonts w:asciiTheme="minorHAnsi" w:hAnsiTheme="minorHAnsi"/>
          <w:color w:val="000000" w:themeColor="text1"/>
        </w:rPr>
        <w:t xml:space="preserve">for docking simulations with </w:t>
      </w:r>
      <w:proofErr w:type="spellStart"/>
      <w:r w:rsidRPr="001A2766">
        <w:rPr>
          <w:rFonts w:asciiTheme="minorHAnsi" w:hAnsiTheme="minorHAnsi"/>
          <w:color w:val="000000" w:themeColor="text1"/>
        </w:rPr>
        <w:t>Piog</w:t>
      </w:r>
      <w:proofErr w:type="spellEnd"/>
      <w:r w:rsidRPr="001A2766">
        <w:rPr>
          <w:rFonts w:asciiTheme="minorHAnsi" w:hAnsiTheme="minorHAnsi"/>
          <w:color w:val="000000" w:themeColor="text1"/>
        </w:rPr>
        <w:t xml:space="preserve"> and  various mutants of BM3, semi- rational design based on Arnold BM3 mutant library (REF) was used to hypothesise mutants which would be able to selectively form the major human metabolite, M1, as seen in sectio</w:t>
      </w:r>
      <w:r w:rsidRPr="001A2766">
        <w:rPr>
          <w:rFonts w:asciiTheme="minorHAnsi" w:hAnsiTheme="minorHAnsi"/>
          <w:color w:val="000000" w:themeColor="text1"/>
          <w:highlight w:val="green"/>
        </w:rPr>
        <w:t>n….</w:t>
      </w:r>
      <w:r w:rsidRPr="001A2766">
        <w:rPr>
          <w:rFonts w:asciiTheme="minorHAnsi" w:hAnsiTheme="minorHAnsi"/>
          <w:color w:val="000000" w:themeColor="text1"/>
        </w:rPr>
        <w:t xml:space="preserve"> </w:t>
      </w:r>
    </w:p>
    <w:p w14:paraId="3FB9C720" w14:textId="63504550" w:rsidR="00605E70" w:rsidRPr="001A2766" w:rsidRDefault="00605E70" w:rsidP="001A2766">
      <w:pPr>
        <w:spacing w:line="360" w:lineRule="auto"/>
        <w:jc w:val="both"/>
        <w:rPr>
          <w:rFonts w:asciiTheme="minorHAnsi" w:hAnsiTheme="minorHAnsi"/>
          <w:color w:val="000000" w:themeColor="text1"/>
        </w:rPr>
      </w:pPr>
    </w:p>
    <w:p w14:paraId="198006C6" w14:textId="1E78F05C" w:rsidR="00FF3406" w:rsidRPr="001A2766" w:rsidRDefault="00FF3406" w:rsidP="001A2766">
      <w:pPr>
        <w:spacing w:line="360" w:lineRule="auto"/>
        <w:jc w:val="both"/>
        <w:rPr>
          <w:rFonts w:asciiTheme="minorHAnsi" w:hAnsiTheme="minorHAnsi"/>
          <w:color w:val="000000" w:themeColor="text1"/>
        </w:rPr>
      </w:pPr>
      <w:r w:rsidRPr="001A2766">
        <w:rPr>
          <w:rFonts w:asciiTheme="minorHAnsi" w:hAnsiTheme="minorHAnsi"/>
          <w:color w:val="000000" w:themeColor="text1"/>
        </w:rPr>
        <w:t xml:space="preserve">For each docking run, the default output is 8 poses… </w:t>
      </w:r>
    </w:p>
    <w:p w14:paraId="20A9C9E6" w14:textId="2CB3332E" w:rsidR="00FF3406" w:rsidRPr="001A2766" w:rsidRDefault="00FF3406" w:rsidP="001A2766">
      <w:pPr>
        <w:spacing w:line="360" w:lineRule="auto"/>
        <w:jc w:val="both"/>
        <w:rPr>
          <w:rFonts w:asciiTheme="minorHAnsi" w:hAnsiTheme="minorHAnsi"/>
          <w:color w:val="000000" w:themeColor="text1"/>
        </w:rPr>
      </w:pPr>
    </w:p>
    <w:p w14:paraId="67CD6665" w14:textId="35A9C9AD" w:rsidR="00FF3406" w:rsidRPr="001A2766" w:rsidRDefault="00FF3406" w:rsidP="001A2766">
      <w:pPr>
        <w:spacing w:line="360" w:lineRule="auto"/>
        <w:jc w:val="both"/>
        <w:rPr>
          <w:rFonts w:asciiTheme="minorHAnsi" w:hAnsiTheme="minorHAnsi"/>
          <w:color w:val="000000" w:themeColor="text1"/>
        </w:rPr>
      </w:pPr>
      <w:r w:rsidRPr="001A2766">
        <w:rPr>
          <w:rFonts w:asciiTheme="minorHAnsi" w:hAnsiTheme="minorHAnsi"/>
          <w:color w:val="000000" w:themeColor="text1"/>
          <w:highlight w:val="green"/>
        </w:rPr>
        <w:t>Input equation…. Sigma… mean EUCLIDEAN distances…</w:t>
      </w:r>
      <w:r w:rsidRPr="001A2766">
        <w:rPr>
          <w:rFonts w:asciiTheme="minorHAnsi" w:hAnsiTheme="minorHAnsi"/>
          <w:color w:val="000000" w:themeColor="text1"/>
        </w:rPr>
        <w:t xml:space="preserve"> </w:t>
      </w:r>
    </w:p>
    <w:p w14:paraId="71BF2F25" w14:textId="4DDE261B" w:rsidR="00FF3406" w:rsidRPr="001A2766" w:rsidRDefault="00FF3406" w:rsidP="001A2766">
      <w:pPr>
        <w:spacing w:line="360" w:lineRule="auto"/>
        <w:jc w:val="both"/>
        <w:rPr>
          <w:rFonts w:asciiTheme="minorHAnsi" w:hAnsiTheme="minorHAnsi"/>
          <w:color w:val="000000" w:themeColor="text1"/>
        </w:rPr>
      </w:pPr>
    </w:p>
    <w:p w14:paraId="456D814B" w14:textId="5055C5F4" w:rsidR="005E6AB4" w:rsidRPr="001A2766" w:rsidRDefault="005E6AB4" w:rsidP="001A2766">
      <w:pPr>
        <w:spacing w:line="360" w:lineRule="auto"/>
        <w:jc w:val="both"/>
        <w:rPr>
          <w:rFonts w:asciiTheme="minorHAnsi" w:hAnsiTheme="minorHAnsi"/>
          <w:color w:val="000000" w:themeColor="text1"/>
        </w:rPr>
      </w:pPr>
    </w:p>
    <w:p w14:paraId="0597FBC9" w14:textId="3C4EE646" w:rsidR="005E6AB4" w:rsidRPr="001A2766" w:rsidRDefault="005E6AB4" w:rsidP="001A2766">
      <w:pPr>
        <w:spacing w:line="360" w:lineRule="auto"/>
        <w:jc w:val="both"/>
        <w:rPr>
          <w:rFonts w:asciiTheme="minorHAnsi" w:hAnsiTheme="minorHAnsi"/>
          <w:color w:val="000000" w:themeColor="text1"/>
        </w:rPr>
      </w:pPr>
      <w:r w:rsidRPr="001A2766">
        <w:rPr>
          <w:rFonts w:asciiTheme="minorHAnsi" w:hAnsiTheme="minorHAnsi"/>
          <w:color w:val="000000" w:themeColor="text1"/>
        </w:rPr>
        <w:t xml:space="preserve">More limitations… Introduction of ML models for optimisation and tuning score function (FUTURE WORK) </w:t>
      </w:r>
      <w:r w:rsidRPr="001A2766">
        <w:rPr>
          <w:rFonts w:asciiTheme="minorHAnsi" w:hAnsiTheme="minorHAnsi"/>
          <w:color w:val="000000" w:themeColor="text1"/>
        </w:rPr>
        <w:fldChar w:fldCharType="begin" w:fldLock="1"/>
      </w:r>
      <w:r w:rsidRPr="001A2766">
        <w:rPr>
          <w:rFonts w:asciiTheme="minorHAnsi" w:hAnsiTheme="minorHAnsi"/>
          <w:color w:val="000000" w:themeColor="text1"/>
        </w:rPr>
        <w:instrText>ADDIN CSL_CITATION {"citationItems":[{"id":"ITEM-1","itemData":{"DOI":"10.1039/d0cc01959c","ISSN":"1364548X","PMID":"32441721","abstract":"Protein-protein interfaces play essential roles in a variety of biological processes and many therapeutic molecules are targeted at these interfaces. However, accurate predictions of the effects of interfacial mutations to identify \"hotspots\"have remained elusive despite the myriad of modeling and machine learning methods tested. Here, for the first time, we demonstrate that nonlinear reweighting of energy terms from Rosetta, through the use of machine learning, exhibits improved predictability of ΔΔG values associated with interfacial mutations.","author":[{"dropping-particle":"","family":"Shringari","given":"Sumant R.","non-dropping-particle":"","parse-names":false,"suffix":""},{"dropping-particle":"","family":"Giannakoulias","given":"Sam","non-dropping-particle":"","parse-names":false,"suffix":""},{"dropping-particle":"","family":"Ferrie","given":"John J.","non-dropping-particle":"","parse-names":false,"suffix":""},{"dropping-particle":"","family":"James Petersson","given":"E.","non-dropping-particle":"","parse-names":false,"suffix":""}],"container-title":"Chemical Communications","id":"ITEM-1","issue":"50","issued":{"date-parts":[["2020","6","25"]]},"page":"6774-6777","publisher":"Royal Society of Chemistry","title":"Rosetta custom score functions accurately predict ΔΔ: G of mutations at protein-protein interfaces using machine learning","type":"article-journal","volume":"56"},"uris":["http://www.mendeley.com/documents/?uuid=345aab73-a913-3b63-ba43-75e8d55b74f5"]}],"mendeley":{"formattedCitation":"(Shringari &lt;i&gt;et al.&lt;/i&gt;, 2020)","plainTextFormattedCitation":"(Shringari et al., 2020)","previouslyFormattedCitation":"(Shringari &lt;i&gt;et al.&lt;/i&gt;, 2020)"},"properties":{"noteIndex":0},"schema":"https://github.com/citation-style-language/schema/raw/master/csl-citation.json"}</w:instrText>
      </w:r>
      <w:r w:rsidRPr="001A2766">
        <w:rPr>
          <w:rFonts w:asciiTheme="minorHAnsi" w:hAnsiTheme="minorHAnsi"/>
          <w:color w:val="000000" w:themeColor="text1"/>
        </w:rPr>
        <w:fldChar w:fldCharType="separate"/>
      </w:r>
      <w:r w:rsidRPr="001A2766">
        <w:rPr>
          <w:rFonts w:asciiTheme="minorHAnsi" w:hAnsiTheme="minorHAnsi"/>
          <w:noProof/>
          <w:color w:val="000000" w:themeColor="text1"/>
        </w:rPr>
        <w:t xml:space="preserve">(Shringari </w:t>
      </w:r>
      <w:r w:rsidRPr="001A2766">
        <w:rPr>
          <w:rFonts w:asciiTheme="minorHAnsi" w:hAnsiTheme="minorHAnsi"/>
          <w:i/>
          <w:noProof/>
          <w:color w:val="000000" w:themeColor="text1"/>
        </w:rPr>
        <w:t>et al.</w:t>
      </w:r>
      <w:r w:rsidRPr="001A2766">
        <w:rPr>
          <w:rFonts w:asciiTheme="minorHAnsi" w:hAnsiTheme="minorHAnsi"/>
          <w:noProof/>
          <w:color w:val="000000" w:themeColor="text1"/>
        </w:rPr>
        <w:t>, 2020)</w:t>
      </w:r>
      <w:r w:rsidRPr="001A2766">
        <w:rPr>
          <w:rFonts w:asciiTheme="minorHAnsi" w:hAnsiTheme="minorHAnsi"/>
          <w:color w:val="000000" w:themeColor="text1"/>
        </w:rPr>
        <w:fldChar w:fldCharType="end"/>
      </w:r>
    </w:p>
    <w:p w14:paraId="103264C6" w14:textId="77777777" w:rsidR="005E6AB4" w:rsidRPr="001A2766" w:rsidRDefault="005E6AB4" w:rsidP="001A2766">
      <w:pPr>
        <w:spacing w:line="360" w:lineRule="auto"/>
        <w:jc w:val="both"/>
        <w:rPr>
          <w:rFonts w:asciiTheme="minorHAnsi" w:hAnsiTheme="minorHAnsi"/>
          <w:color w:val="000000" w:themeColor="text1"/>
        </w:rPr>
      </w:pPr>
    </w:p>
    <w:p w14:paraId="4E0D4B47" w14:textId="77777777" w:rsidR="005E6AB4" w:rsidRPr="001A2766" w:rsidRDefault="005E6AB4" w:rsidP="001A2766">
      <w:pPr>
        <w:spacing w:line="360" w:lineRule="auto"/>
        <w:jc w:val="both"/>
        <w:rPr>
          <w:rFonts w:asciiTheme="minorHAnsi" w:hAnsiTheme="minorHAnsi"/>
          <w:color w:val="000000" w:themeColor="text1"/>
        </w:rPr>
      </w:pPr>
    </w:p>
    <w:p w14:paraId="649F5A3D" w14:textId="77777777" w:rsidR="005E6AB4" w:rsidRPr="001A2766" w:rsidRDefault="005E6AB4" w:rsidP="001A2766">
      <w:pPr>
        <w:spacing w:line="360" w:lineRule="auto"/>
        <w:jc w:val="both"/>
        <w:rPr>
          <w:rFonts w:asciiTheme="minorHAnsi" w:hAnsiTheme="minorHAnsi"/>
          <w:color w:val="000000" w:themeColor="text1"/>
        </w:rPr>
      </w:pPr>
    </w:p>
    <w:p w14:paraId="66B48C9A" w14:textId="787F05D9" w:rsidR="005E6AB4" w:rsidRPr="001A2766" w:rsidRDefault="005E6AB4" w:rsidP="001A2766">
      <w:pPr>
        <w:spacing w:line="360" w:lineRule="auto"/>
        <w:jc w:val="both"/>
        <w:rPr>
          <w:rFonts w:asciiTheme="minorHAnsi" w:hAnsiTheme="minorHAnsi"/>
          <w:color w:val="000000" w:themeColor="text1"/>
        </w:rPr>
      </w:pPr>
    </w:p>
    <w:p w14:paraId="3C103ECF" w14:textId="5646511B" w:rsidR="005E6AB4" w:rsidRPr="001A2766" w:rsidRDefault="005E6AB4" w:rsidP="001A2766">
      <w:pPr>
        <w:spacing w:line="360" w:lineRule="auto"/>
        <w:jc w:val="both"/>
        <w:rPr>
          <w:rFonts w:asciiTheme="minorHAnsi" w:hAnsiTheme="minorHAnsi"/>
          <w:color w:val="000000" w:themeColor="text1"/>
        </w:rPr>
      </w:pPr>
    </w:p>
    <w:p w14:paraId="59B5C639" w14:textId="77777777" w:rsidR="000A579C" w:rsidRPr="001A2766" w:rsidRDefault="005E6AB4" w:rsidP="001A2766">
      <w:pPr>
        <w:pStyle w:val="Heading4"/>
        <w:spacing w:line="360" w:lineRule="auto"/>
        <w:jc w:val="both"/>
        <w:rPr>
          <w:rFonts w:asciiTheme="minorHAnsi" w:hAnsiTheme="minorHAnsi"/>
          <w:b/>
          <w:bCs/>
          <w:color w:val="000000" w:themeColor="text1"/>
        </w:rPr>
      </w:pPr>
      <w:bookmarkStart w:id="102" w:name="_Toc60561298"/>
      <w:r w:rsidRPr="001A2766">
        <w:rPr>
          <w:rFonts w:asciiTheme="minorHAnsi" w:hAnsiTheme="minorHAnsi"/>
          <w:b/>
          <w:bCs/>
          <w:color w:val="000000" w:themeColor="text1"/>
        </w:rPr>
        <w:t>Computational Alanine scanning</w:t>
      </w:r>
      <w:bookmarkEnd w:id="102"/>
    </w:p>
    <w:p w14:paraId="1A802462" w14:textId="2D826056" w:rsidR="005E6AB4" w:rsidRPr="001A2766" w:rsidRDefault="005E6AB4" w:rsidP="001A2766">
      <w:pPr>
        <w:pStyle w:val="Heading4"/>
        <w:spacing w:line="360" w:lineRule="auto"/>
        <w:jc w:val="both"/>
        <w:rPr>
          <w:rFonts w:asciiTheme="minorHAnsi" w:hAnsiTheme="minorHAnsi"/>
          <w:color w:val="000000" w:themeColor="text1"/>
        </w:rPr>
      </w:pPr>
      <w:r w:rsidRPr="001A2766">
        <w:rPr>
          <w:rFonts w:asciiTheme="minorHAnsi" w:hAnsiTheme="minorHAnsi"/>
          <w:color w:val="000000" w:themeColor="text1"/>
        </w:rPr>
        <w:t xml:space="preserve"> </w:t>
      </w:r>
    </w:p>
    <w:p w14:paraId="0933AFA0" w14:textId="14D7BE27" w:rsidR="005E6AB4" w:rsidRPr="001A2766" w:rsidRDefault="005E6AB4" w:rsidP="001A2766">
      <w:pPr>
        <w:spacing w:line="360" w:lineRule="auto"/>
        <w:jc w:val="both"/>
        <w:rPr>
          <w:rFonts w:asciiTheme="minorHAnsi" w:hAnsiTheme="minorHAnsi"/>
          <w:color w:val="000000" w:themeColor="text1"/>
        </w:rPr>
      </w:pPr>
      <w:r w:rsidRPr="001A2766">
        <w:rPr>
          <w:rFonts w:asciiTheme="minorHAnsi" w:hAnsiTheme="minorHAnsi"/>
          <w:color w:val="000000" w:themeColor="text1"/>
        </w:rPr>
        <w:t xml:space="preserve">In order to determine the key residues within the active site of BM3, a computational alanine scan was run, based on methods by Baker lab? </w:t>
      </w:r>
      <w:r w:rsidRPr="001A2766">
        <w:rPr>
          <w:rFonts w:asciiTheme="minorHAnsi" w:hAnsiTheme="minorHAnsi"/>
          <w:color w:val="000000" w:themeColor="text1"/>
        </w:rPr>
        <w:fldChar w:fldCharType="begin" w:fldLock="1"/>
      </w:r>
      <w:r w:rsidR="00C319F1" w:rsidRPr="001A2766">
        <w:rPr>
          <w:rFonts w:asciiTheme="minorHAnsi" w:hAnsiTheme="minorHAnsi"/>
          <w:color w:val="000000" w:themeColor="text1"/>
        </w:rPr>
        <w:instrText>ADDIN CSL_CITATION {"citationItems":[{"id":"ITEM-1","itemData":{"abstract":"Protein-protein interactions are key components of all signal transduction processes, so methods to alter these interactions promise to become important tools in dissecting function of connectivities in these networks. We have developed a fast computational approach for the prediction of energetically important amino acid residues in protein-protein interfaces (available at http://robetta.bakerlab.org/alaninescan), which we, following Peter Koll-man, have termed \"computational alanine scanning.\" The input consists of a three-dimensional structure of a protein-protein complex; output is a list of \"hot spots,\" or amino acid side chains that are predicted to significantly destabilize the interface when mutated to alanine, analogous to the results of experimental alanine-scanning mutagenesis. A total of 79% of hot spots and 68% of neutral residues were correctly predicted in a test of 233 mutations in 19 protein-protein complexes. A single interface can be analyzed in minutes. The computational methodology has been validated by the successful design of protein interfaces with new specificity and activity and has yielded new insights into the mechanisms of receptor specificity and promiscuity in biological systems.","author":[{"dropping-particle":"","family":"Kortemme","given":"Tanja","non-dropping-particle":"","parse-names":false,"suffix":""},{"dropping-particle":"","family":"Kim","given":"David E","non-dropping-particle":"","parse-names":false,"suffix":""},{"dropping-particle":"","family":"Baker","given":"David","non-dropping-particle":"","parse-names":false,"suffix":""}],"id":"ITEM-1","issued":{"date-parts":[["2004"]]},"number-of-pages":"1-206","title":"Computational Alanine Scanning of Protein-Protein Interfaces","type":"report"},"uris":["http://www.mendeley.com/documents/?uuid=75315e75-d101-38c5-965d-44df25ba58f1"]}],"mendeley":{"formattedCitation":"(Kortemme, Kim and Baker, 2004)","plainTextFormattedCitation":"(Kortemme, Kim and Baker, 2004)","previouslyFormattedCitation":"(Kortemme, Kim and Baker, 2004)"},"properties":{"noteIndex":0},"schema":"https://github.com/citation-style-language/schema/raw/master/csl-citation.json"}</w:instrText>
      </w:r>
      <w:r w:rsidRPr="001A2766">
        <w:rPr>
          <w:rFonts w:asciiTheme="minorHAnsi" w:hAnsiTheme="minorHAnsi"/>
          <w:color w:val="000000" w:themeColor="text1"/>
        </w:rPr>
        <w:fldChar w:fldCharType="separate"/>
      </w:r>
      <w:r w:rsidRPr="001A2766">
        <w:rPr>
          <w:rFonts w:asciiTheme="minorHAnsi" w:hAnsiTheme="minorHAnsi"/>
          <w:noProof/>
          <w:color w:val="000000" w:themeColor="text1"/>
        </w:rPr>
        <w:t>(Kortemme, Kim and Baker, 2004)</w:t>
      </w:r>
      <w:r w:rsidRPr="001A2766">
        <w:rPr>
          <w:rFonts w:asciiTheme="minorHAnsi" w:hAnsiTheme="minorHAnsi"/>
          <w:color w:val="000000" w:themeColor="text1"/>
        </w:rPr>
        <w:fldChar w:fldCharType="end"/>
      </w:r>
      <w:r w:rsidRPr="001A2766">
        <w:rPr>
          <w:rFonts w:asciiTheme="minorHAnsi" w:hAnsiTheme="minorHAnsi"/>
          <w:color w:val="000000" w:themeColor="text1"/>
        </w:rPr>
        <w:t xml:space="preserve">. Alanine scanning was a method which was developed in order to predict which amino acid residues are of energetic importance within protein- protein interactions. In the case of docking </w:t>
      </w:r>
      <w:proofErr w:type="spellStart"/>
      <w:r w:rsidRPr="001A2766">
        <w:rPr>
          <w:rFonts w:asciiTheme="minorHAnsi" w:hAnsiTheme="minorHAnsi"/>
          <w:color w:val="000000" w:themeColor="text1"/>
        </w:rPr>
        <w:t>Piog</w:t>
      </w:r>
      <w:proofErr w:type="spellEnd"/>
      <w:r w:rsidRPr="001A2766">
        <w:rPr>
          <w:rFonts w:asciiTheme="minorHAnsi" w:hAnsiTheme="minorHAnsi"/>
          <w:color w:val="000000" w:themeColor="text1"/>
        </w:rPr>
        <w:t xml:space="preserve"> to BM3, the method of alanine scanning allowed insight into which mutations had a dramatic effect on binding affinity. </w:t>
      </w:r>
    </w:p>
    <w:p w14:paraId="3787FE68" w14:textId="7737B612" w:rsidR="005E6AB4" w:rsidRPr="001A2766" w:rsidRDefault="005E6AB4" w:rsidP="001A2766">
      <w:pPr>
        <w:spacing w:line="360" w:lineRule="auto"/>
        <w:jc w:val="both"/>
        <w:rPr>
          <w:rFonts w:asciiTheme="minorHAnsi" w:hAnsiTheme="minorHAnsi"/>
          <w:color w:val="000000" w:themeColor="text1"/>
        </w:rPr>
      </w:pPr>
    </w:p>
    <w:p w14:paraId="78015AB4" w14:textId="3904E6C9" w:rsidR="00A44864" w:rsidRPr="001A2766" w:rsidRDefault="00F27EC1" w:rsidP="001A2766">
      <w:pPr>
        <w:spacing w:line="360" w:lineRule="auto"/>
        <w:jc w:val="both"/>
        <w:rPr>
          <w:rFonts w:asciiTheme="minorHAnsi" w:hAnsiTheme="minorHAnsi"/>
          <w:color w:val="000000" w:themeColor="text1"/>
        </w:rPr>
      </w:pPr>
      <w:r w:rsidRPr="001A2766">
        <w:rPr>
          <w:rFonts w:asciiTheme="minorHAnsi" w:hAnsiTheme="minorHAnsi"/>
          <w:color w:val="000000" w:themeColor="text1"/>
        </w:rPr>
        <w:t xml:space="preserve">Simple free- energy functions are used to calculate the effects of alanine mutated residues on the binding energies of P+L complexes. Wrapped within the function, the atomic packing interactions are defined by </w:t>
      </w:r>
      <w:r w:rsidRPr="001A2766">
        <w:rPr>
          <w:rFonts w:asciiTheme="minorHAnsi" w:hAnsiTheme="minorHAnsi"/>
          <w:color w:val="000000" w:themeColor="text1"/>
          <w:highlight w:val="yellow"/>
        </w:rPr>
        <w:t>a Lennard- Jones potential</w:t>
      </w:r>
      <w:r w:rsidRPr="001A2766">
        <w:rPr>
          <w:rFonts w:asciiTheme="minorHAnsi" w:hAnsiTheme="minorHAnsi"/>
          <w:color w:val="000000" w:themeColor="text1"/>
        </w:rPr>
        <w:t xml:space="preserve">, a hydrogen- bonding potential based </w:t>
      </w:r>
      <w:r w:rsidRPr="001A2766">
        <w:rPr>
          <w:rFonts w:asciiTheme="minorHAnsi" w:hAnsiTheme="minorHAnsi"/>
          <w:color w:val="000000" w:themeColor="text1"/>
        </w:rPr>
        <w:lastRenderedPageBreak/>
        <w:t>on the inputted protein structure and various statistical approximations of combinations of possible rotamers.</w:t>
      </w:r>
    </w:p>
    <w:p w14:paraId="0C16855D" w14:textId="387B50D5" w:rsidR="00A44864" w:rsidRPr="001A2766" w:rsidRDefault="00A44864" w:rsidP="001A2766">
      <w:pPr>
        <w:spacing w:line="360" w:lineRule="auto"/>
        <w:jc w:val="both"/>
        <w:rPr>
          <w:rFonts w:asciiTheme="minorHAnsi" w:hAnsiTheme="minorHAnsi"/>
          <w:color w:val="000000" w:themeColor="text1"/>
        </w:rPr>
      </w:pPr>
    </w:p>
    <w:p w14:paraId="6DD8CB1A" w14:textId="2E97146B" w:rsidR="00D14ED3" w:rsidRPr="001A2766" w:rsidRDefault="00D14ED3" w:rsidP="001A2766">
      <w:pPr>
        <w:spacing w:line="360" w:lineRule="auto"/>
        <w:jc w:val="both"/>
        <w:rPr>
          <w:rFonts w:asciiTheme="minorHAnsi" w:hAnsiTheme="minorHAnsi"/>
          <w:color w:val="000000" w:themeColor="text1"/>
        </w:rPr>
      </w:pPr>
    </w:p>
    <w:p w14:paraId="61A62624" w14:textId="2B49A117" w:rsidR="00D14ED3" w:rsidRPr="001A2766" w:rsidRDefault="00D14ED3" w:rsidP="001A2766">
      <w:pPr>
        <w:spacing w:line="360" w:lineRule="auto"/>
        <w:jc w:val="both"/>
        <w:rPr>
          <w:rFonts w:asciiTheme="minorHAnsi" w:hAnsiTheme="minorHAnsi"/>
          <w:color w:val="000000" w:themeColor="text1"/>
        </w:rPr>
      </w:pPr>
      <w:r w:rsidRPr="001A2766">
        <w:rPr>
          <w:rFonts w:asciiTheme="minorHAnsi" w:hAnsiTheme="minorHAnsi"/>
          <w:color w:val="000000" w:themeColor="text1"/>
        </w:rPr>
        <w:drawing>
          <wp:inline distT="0" distB="0" distL="0" distR="0" wp14:anchorId="414DF659" wp14:editId="66AE04EC">
            <wp:extent cx="5727700" cy="2369820"/>
            <wp:effectExtent l="0" t="0" r="25400" b="0"/>
            <wp:docPr id="1947846276" name="Diagram 1947846276">
              <a:extLst xmlns:a="http://schemas.openxmlformats.org/drawingml/2006/main">
                <a:ext uri="{FF2B5EF4-FFF2-40B4-BE49-F238E27FC236}">
                  <a16:creationId xmlns:a16="http://schemas.microsoft.com/office/drawing/2014/main" id="{125E07F7-5354-574A-971E-95146A7DF40D}"/>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6" r:lo="rId77" r:qs="rId78" r:cs="rId79"/>
              </a:graphicData>
            </a:graphic>
          </wp:inline>
        </w:drawing>
      </w:r>
      <w:r w:rsidRPr="001A2766">
        <w:rPr>
          <w:rFonts w:asciiTheme="minorHAnsi" w:hAnsiTheme="minorHAnsi"/>
          <w:color w:val="000000" w:themeColor="text1"/>
        </w:rPr>
        <w:t>Fig… Simplified schematic of alanine scan</w:t>
      </w:r>
      <w:r w:rsidR="000A579C" w:rsidRPr="001A2766">
        <w:rPr>
          <w:rFonts w:asciiTheme="minorHAnsi" w:hAnsiTheme="minorHAnsi"/>
          <w:color w:val="000000" w:themeColor="text1"/>
        </w:rPr>
        <w:t xml:space="preserve"> steps within each iteration. Each output contains 8 distinct poses of Pioglitazone. </w:t>
      </w:r>
    </w:p>
    <w:p w14:paraId="58A860F6" w14:textId="6F13AD76" w:rsidR="00D14ED3" w:rsidRPr="001A2766" w:rsidRDefault="00D14ED3" w:rsidP="001A2766">
      <w:pPr>
        <w:spacing w:line="360" w:lineRule="auto"/>
        <w:jc w:val="both"/>
        <w:rPr>
          <w:rFonts w:asciiTheme="minorHAnsi" w:hAnsiTheme="minorHAnsi"/>
          <w:color w:val="000000" w:themeColor="text1"/>
        </w:rPr>
      </w:pPr>
    </w:p>
    <w:p w14:paraId="687B7CC2" w14:textId="77777777" w:rsidR="00D14ED3" w:rsidRPr="001A2766" w:rsidRDefault="00D14ED3" w:rsidP="001A2766">
      <w:pPr>
        <w:spacing w:line="360" w:lineRule="auto"/>
        <w:jc w:val="both"/>
        <w:rPr>
          <w:rFonts w:asciiTheme="minorHAnsi" w:hAnsiTheme="minorHAnsi"/>
          <w:color w:val="000000" w:themeColor="text1"/>
        </w:rPr>
      </w:pPr>
    </w:p>
    <w:p w14:paraId="73EA18ED" w14:textId="03C9A64B" w:rsidR="00A44864" w:rsidRPr="001A2766" w:rsidRDefault="00D14ED3" w:rsidP="001A2766">
      <w:pPr>
        <w:spacing w:line="360" w:lineRule="auto"/>
        <w:jc w:val="both"/>
        <w:rPr>
          <w:rFonts w:asciiTheme="minorHAnsi" w:hAnsiTheme="minorHAnsi"/>
          <w:color w:val="000000" w:themeColor="text1"/>
        </w:rPr>
      </w:pPr>
      <w:r w:rsidRPr="001A2766">
        <w:rPr>
          <w:rFonts w:asciiTheme="minorHAnsi" w:hAnsiTheme="minorHAnsi"/>
          <w:color w:val="000000" w:themeColor="text1"/>
        </w:rPr>
        <w:t>T</w:t>
      </w:r>
      <w:r w:rsidR="00A44864" w:rsidRPr="001A2766">
        <w:rPr>
          <w:rFonts w:asciiTheme="minorHAnsi" w:hAnsiTheme="minorHAnsi"/>
          <w:color w:val="000000" w:themeColor="text1"/>
        </w:rPr>
        <w:t>he scores used throughout each alanine scan were Vina scores…</w:t>
      </w:r>
    </w:p>
    <w:p w14:paraId="1C4576E6" w14:textId="77777777" w:rsidR="00F27EC1" w:rsidRPr="001A2766" w:rsidRDefault="00F27EC1" w:rsidP="001A2766">
      <w:pPr>
        <w:spacing w:line="360" w:lineRule="auto"/>
        <w:jc w:val="both"/>
        <w:rPr>
          <w:rFonts w:asciiTheme="minorHAnsi" w:hAnsiTheme="minorHAnsi"/>
          <w:color w:val="000000" w:themeColor="text1"/>
        </w:rPr>
      </w:pPr>
    </w:p>
    <w:p w14:paraId="2FEF12EC" w14:textId="2475305C" w:rsidR="00F27EC1" w:rsidRPr="001A2766" w:rsidRDefault="00F27EC1" w:rsidP="001A2766">
      <w:pPr>
        <w:spacing w:line="360" w:lineRule="auto"/>
        <w:jc w:val="both"/>
        <w:rPr>
          <w:rFonts w:asciiTheme="minorHAnsi" w:hAnsiTheme="minorHAnsi"/>
          <w:color w:val="000000" w:themeColor="text1"/>
        </w:rPr>
      </w:pPr>
      <w:r w:rsidRPr="001A2766">
        <w:rPr>
          <w:rFonts w:asciiTheme="minorHAnsi" w:hAnsiTheme="minorHAnsi"/>
          <w:color w:val="000000" w:themeColor="text1"/>
        </w:rPr>
        <w:t xml:space="preserve">Based on following equations? (Intro?) </w:t>
      </w:r>
    </w:p>
    <w:p w14:paraId="01B5B883" w14:textId="77777777" w:rsidR="00F27EC1" w:rsidRPr="001A2766" w:rsidRDefault="00F27EC1" w:rsidP="001A2766">
      <w:pPr>
        <w:spacing w:line="360" w:lineRule="auto"/>
        <w:jc w:val="both"/>
        <w:rPr>
          <w:rFonts w:asciiTheme="minorHAnsi" w:hAnsiTheme="minorHAnsi"/>
          <w:color w:val="000000" w:themeColor="text1"/>
        </w:rPr>
      </w:pPr>
    </w:p>
    <w:p w14:paraId="28F45B97" w14:textId="77777777" w:rsidR="00507EEA" w:rsidRPr="001A2766" w:rsidRDefault="00F27EC1" w:rsidP="001A2766">
      <w:pPr>
        <w:spacing w:line="360" w:lineRule="auto"/>
        <w:jc w:val="both"/>
        <w:rPr>
          <w:rFonts w:asciiTheme="minorHAnsi" w:hAnsiTheme="minorHAnsi"/>
          <w:color w:val="000000" w:themeColor="text1"/>
        </w:rPr>
      </w:pPr>
      <w:r w:rsidRPr="001A2766">
        <w:rPr>
          <w:rFonts w:asciiTheme="minorHAnsi" w:hAnsiTheme="minorHAnsi"/>
          <w:color w:val="000000" w:themeColor="text1"/>
        </w:rPr>
        <w:t xml:space="preserve">The alanine scan of BM3 and </w:t>
      </w:r>
      <w:proofErr w:type="spellStart"/>
      <w:r w:rsidRPr="001A2766">
        <w:rPr>
          <w:rFonts w:asciiTheme="minorHAnsi" w:hAnsiTheme="minorHAnsi"/>
          <w:color w:val="000000" w:themeColor="text1"/>
        </w:rPr>
        <w:t>Piog</w:t>
      </w:r>
      <w:proofErr w:type="spellEnd"/>
      <w:r w:rsidRPr="001A2766">
        <w:rPr>
          <w:rFonts w:asciiTheme="minorHAnsi" w:hAnsiTheme="minorHAnsi"/>
          <w:color w:val="000000" w:themeColor="text1"/>
        </w:rPr>
        <w:t xml:space="preserve"> with the key residues defined…. </w:t>
      </w:r>
      <w:r w:rsidR="00507EEA" w:rsidRPr="001A2766">
        <w:rPr>
          <w:rFonts w:asciiTheme="minorHAnsi" w:hAnsiTheme="minorHAnsi"/>
          <w:color w:val="000000" w:themeColor="text1"/>
        </w:rPr>
        <w:t xml:space="preserve">Revealed… Mostly, it revealed which residues were not to be mutated… </w:t>
      </w:r>
    </w:p>
    <w:p w14:paraId="2E98EA31" w14:textId="77777777" w:rsidR="00507EEA" w:rsidRPr="001A2766" w:rsidRDefault="00507EEA" w:rsidP="001A2766">
      <w:pPr>
        <w:spacing w:line="360" w:lineRule="auto"/>
        <w:jc w:val="both"/>
        <w:rPr>
          <w:rFonts w:asciiTheme="minorHAnsi" w:hAnsiTheme="minorHAnsi"/>
          <w:color w:val="000000" w:themeColor="text1"/>
        </w:rPr>
      </w:pPr>
    </w:p>
    <w:p w14:paraId="337425B9" w14:textId="53DAE8FA" w:rsidR="00F27EC1" w:rsidRPr="001A2766" w:rsidRDefault="00507EEA" w:rsidP="001A2766">
      <w:pPr>
        <w:spacing w:line="360" w:lineRule="auto"/>
        <w:jc w:val="both"/>
        <w:rPr>
          <w:rFonts w:asciiTheme="minorHAnsi" w:hAnsiTheme="minorHAnsi"/>
          <w:color w:val="000000" w:themeColor="text1"/>
        </w:rPr>
      </w:pPr>
      <w:r w:rsidRPr="001A2766">
        <w:rPr>
          <w:rFonts w:asciiTheme="minorHAnsi" w:hAnsiTheme="minorHAnsi"/>
          <w:color w:val="000000" w:themeColor="text1"/>
        </w:rPr>
        <w:t xml:space="preserve">From Fig… it can be seen that… </w:t>
      </w:r>
      <w:r w:rsidR="00F27EC1" w:rsidRPr="001A2766">
        <w:rPr>
          <w:rFonts w:asciiTheme="minorHAnsi" w:hAnsiTheme="minorHAnsi"/>
          <w:color w:val="000000" w:themeColor="text1"/>
        </w:rPr>
        <w:t xml:space="preserve"> </w:t>
      </w:r>
    </w:p>
    <w:p w14:paraId="09D80387" w14:textId="641920C3" w:rsidR="00F27EC1" w:rsidRPr="001A2766" w:rsidRDefault="00F27EC1" w:rsidP="001A2766">
      <w:pPr>
        <w:spacing w:line="360" w:lineRule="auto"/>
        <w:jc w:val="both"/>
        <w:rPr>
          <w:rFonts w:asciiTheme="minorHAnsi" w:hAnsiTheme="minorHAnsi"/>
          <w:color w:val="000000" w:themeColor="text1"/>
        </w:rPr>
      </w:pPr>
    </w:p>
    <w:p w14:paraId="3F0C09F1" w14:textId="6816AC56" w:rsidR="00F27EC1" w:rsidRPr="001A2766" w:rsidRDefault="00321D1F" w:rsidP="001A2766">
      <w:pPr>
        <w:spacing w:line="360" w:lineRule="auto"/>
        <w:jc w:val="both"/>
        <w:rPr>
          <w:rFonts w:asciiTheme="minorHAnsi" w:hAnsiTheme="minorHAnsi"/>
          <w:color w:val="000000" w:themeColor="text1"/>
        </w:rPr>
      </w:pPr>
      <w:r w:rsidRPr="001A2766">
        <w:rPr>
          <w:rFonts w:asciiTheme="minorHAnsi" w:hAnsiTheme="minorHAnsi"/>
          <w:color w:val="000000" w:themeColor="text1"/>
        </w:rPr>
        <w:drawing>
          <wp:anchor distT="0" distB="0" distL="114300" distR="114300" simplePos="0" relativeHeight="251767808" behindDoc="0" locked="0" layoutInCell="1" allowOverlap="1" wp14:anchorId="5D975CF7" wp14:editId="572D8D84">
            <wp:simplePos x="0" y="0"/>
            <wp:positionH relativeFrom="column">
              <wp:posOffset>4066162</wp:posOffset>
            </wp:positionH>
            <wp:positionV relativeFrom="paragraph">
              <wp:posOffset>54759</wp:posOffset>
            </wp:positionV>
            <wp:extent cx="2451370" cy="2602473"/>
            <wp:effectExtent l="0" t="0" r="0" b="1270"/>
            <wp:wrapNone/>
            <wp:docPr id="1947846310" name="Picture 14" descr="A picture containing computer, keyboard, indoor&#10;&#10;Description automatically generated">
              <a:extLst xmlns:a="http://schemas.openxmlformats.org/drawingml/2006/main">
                <a:ext uri="{FF2B5EF4-FFF2-40B4-BE49-F238E27FC236}">
                  <a16:creationId xmlns:a16="http://schemas.microsoft.com/office/drawing/2014/main" id="{1256AACA-537E-BF42-973F-6812F0DABFFC}"/>
                </a:ext>
              </a:extLst>
            </wp:docPr>
            <wp:cNvGraphicFramePr/>
            <a:graphic xmlns:a="http://schemas.openxmlformats.org/drawingml/2006/main">
              <a:graphicData uri="http://schemas.openxmlformats.org/drawingml/2006/picture">
                <pic:pic xmlns:pic="http://schemas.openxmlformats.org/drawingml/2006/picture">
                  <pic:nvPicPr>
                    <pic:cNvPr id="15" name="Picture 14" descr="A picture containing computer, keyboard, indoor&#10;&#10;Description automatically generated">
                      <a:extLst>
                        <a:ext uri="{FF2B5EF4-FFF2-40B4-BE49-F238E27FC236}">
                          <a16:creationId xmlns:a16="http://schemas.microsoft.com/office/drawing/2014/main" id="{1256AACA-537E-BF42-973F-6812F0DABFFC}"/>
                        </a:ext>
                      </a:extLst>
                    </pic:cNvPr>
                    <pic:cNvPicPr/>
                  </pic:nvPicPr>
                  <pic:blipFill>
                    <a:blip r:embed="rId81">
                      <a:extLst>
                        <a:ext uri="{28A0092B-C50C-407E-A947-70E740481C1C}">
                          <a14:useLocalDpi xmlns:a14="http://schemas.microsoft.com/office/drawing/2010/main" val="0"/>
                        </a:ext>
                      </a:extLst>
                    </a:blip>
                    <a:stretch>
                      <a:fillRect/>
                    </a:stretch>
                  </pic:blipFill>
                  <pic:spPr>
                    <a:xfrm>
                      <a:off x="0" y="0"/>
                      <a:ext cx="2453445" cy="2604676"/>
                    </a:xfrm>
                    <a:prstGeom prst="rect">
                      <a:avLst/>
                    </a:prstGeom>
                  </pic:spPr>
                </pic:pic>
              </a:graphicData>
            </a:graphic>
            <wp14:sizeRelH relativeFrom="margin">
              <wp14:pctWidth>0</wp14:pctWidth>
            </wp14:sizeRelH>
            <wp14:sizeRelV relativeFrom="margin">
              <wp14:pctHeight>0</wp14:pctHeight>
            </wp14:sizeRelV>
          </wp:anchor>
        </w:drawing>
      </w:r>
    </w:p>
    <w:p w14:paraId="5F0B6804" w14:textId="76CE6C1E" w:rsidR="00DF206E" w:rsidRPr="001A2766" w:rsidRDefault="00321D1F" w:rsidP="001A2766">
      <w:pPr>
        <w:spacing w:line="360" w:lineRule="auto"/>
        <w:jc w:val="both"/>
        <w:rPr>
          <w:color w:val="000000" w:themeColor="text1"/>
        </w:rPr>
      </w:pPr>
      <w:r w:rsidRPr="001A2766">
        <w:rPr>
          <w:rFonts w:asciiTheme="minorHAnsi" w:hAnsiTheme="minorHAnsi"/>
          <w:color w:val="000000" w:themeColor="text1"/>
        </w:rPr>
        <w:drawing>
          <wp:anchor distT="0" distB="0" distL="114300" distR="114300" simplePos="0" relativeHeight="251766784" behindDoc="0" locked="0" layoutInCell="1" allowOverlap="1" wp14:anchorId="634C07E8" wp14:editId="02CF38E2">
            <wp:simplePos x="0" y="0"/>
            <wp:positionH relativeFrom="column">
              <wp:posOffset>-720090</wp:posOffset>
            </wp:positionH>
            <wp:positionV relativeFrom="paragraph">
              <wp:posOffset>318135</wp:posOffset>
            </wp:positionV>
            <wp:extent cx="3287395" cy="1643380"/>
            <wp:effectExtent l="0" t="0" r="0" b="0"/>
            <wp:wrapNone/>
            <wp:docPr id="1947846309" name="Picture 12" descr="Chart, icon&#10;&#10;Description automatically generated">
              <a:extLst xmlns:a="http://schemas.openxmlformats.org/drawingml/2006/main">
                <a:ext uri="{FF2B5EF4-FFF2-40B4-BE49-F238E27FC236}">
                  <a16:creationId xmlns:a16="http://schemas.microsoft.com/office/drawing/2014/main" id="{502E46FF-3AF2-2C4A-9034-5716CBC7E52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846309" name="Picture 12" descr="Chart, icon&#10;&#10;Description automatically generated">
                      <a:extLst>
                        <a:ext uri="{FF2B5EF4-FFF2-40B4-BE49-F238E27FC236}">
                          <a16:creationId xmlns:a16="http://schemas.microsoft.com/office/drawing/2014/main" id="{502E46FF-3AF2-2C4A-9034-5716CBC7E525}"/>
                        </a:ext>
                      </a:extLst>
                    </pic:cNvPr>
                    <pic:cNvPicPr>
                      <a:picLocks noChangeAspect="1"/>
                    </pic:cNvPicPr>
                  </pic:nvPicPr>
                  <pic:blipFill>
                    <a:blip r:embed="rId82"/>
                    <a:stretch>
                      <a:fillRect/>
                    </a:stretch>
                  </pic:blipFill>
                  <pic:spPr>
                    <a:xfrm>
                      <a:off x="0" y="0"/>
                      <a:ext cx="3287395" cy="1643380"/>
                    </a:xfrm>
                    <a:prstGeom prst="rect">
                      <a:avLst/>
                    </a:prstGeom>
                  </pic:spPr>
                </pic:pic>
              </a:graphicData>
            </a:graphic>
            <wp14:sizeRelH relativeFrom="margin">
              <wp14:pctWidth>0</wp14:pctWidth>
            </wp14:sizeRelH>
            <wp14:sizeRelV relativeFrom="margin">
              <wp14:pctHeight>0</wp14:pctHeight>
            </wp14:sizeRelV>
          </wp:anchor>
        </w:drawing>
      </w:r>
      <w:r w:rsidRPr="001A2766">
        <w:rPr>
          <w:rFonts w:asciiTheme="minorHAnsi" w:hAnsiTheme="minorHAnsi"/>
          <w:color w:val="000000" w:themeColor="text1"/>
        </w:rPr>
        <w:drawing>
          <wp:anchor distT="0" distB="0" distL="114300" distR="114300" simplePos="0" relativeHeight="251765760" behindDoc="0" locked="0" layoutInCell="1" allowOverlap="1" wp14:anchorId="6DBC4ACF" wp14:editId="0A685DA4">
            <wp:simplePos x="0" y="0"/>
            <wp:positionH relativeFrom="column">
              <wp:posOffset>1771015</wp:posOffset>
            </wp:positionH>
            <wp:positionV relativeFrom="paragraph">
              <wp:posOffset>293370</wp:posOffset>
            </wp:positionV>
            <wp:extent cx="2593340" cy="1729105"/>
            <wp:effectExtent l="0" t="0" r="0" b="0"/>
            <wp:wrapNone/>
            <wp:docPr id="1947846308" name="Content Placeholder 13" descr="Icon&#10;&#10;Description automatically generated with medium confidence">
              <a:extLst xmlns:a="http://schemas.openxmlformats.org/drawingml/2006/main">
                <a:ext uri="{FF2B5EF4-FFF2-40B4-BE49-F238E27FC236}">
                  <a16:creationId xmlns:a16="http://schemas.microsoft.com/office/drawing/2014/main" id="{4C9FCCC1-5227-2144-B0CC-27A709977786}"/>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947846308" name="Content Placeholder 13" descr="Icon&#10;&#10;Description automatically generated with medium confidence">
                      <a:extLst>
                        <a:ext uri="{FF2B5EF4-FFF2-40B4-BE49-F238E27FC236}">
                          <a16:creationId xmlns:a16="http://schemas.microsoft.com/office/drawing/2014/main" id="{4C9FCCC1-5227-2144-B0CC-27A709977786}"/>
                        </a:ext>
                      </a:extLst>
                    </pic:cNvPr>
                    <pic:cNvPicPr>
                      <a:picLocks noGrp="1" noChangeAspect="1"/>
                    </pic:cNvPicPr>
                  </pic:nvPicPr>
                  <pic:blipFill>
                    <a:blip r:embed="rId83"/>
                    <a:stretch>
                      <a:fillRect/>
                    </a:stretch>
                  </pic:blipFill>
                  <pic:spPr bwMode="auto">
                    <a:xfrm>
                      <a:off x="0" y="0"/>
                      <a:ext cx="2593340" cy="1729105"/>
                    </a:xfrm>
                    <a:prstGeom prst="rect">
                      <a:avLst/>
                    </a:prstGeom>
                    <a:noFill/>
                    <a:ln>
                      <a:noFill/>
                    </a:ln>
                    <a:effectLst/>
                  </pic:spPr>
                </pic:pic>
              </a:graphicData>
            </a:graphic>
            <wp14:sizeRelH relativeFrom="margin">
              <wp14:pctWidth>0</wp14:pctWidth>
            </wp14:sizeRelH>
            <wp14:sizeRelV relativeFrom="margin">
              <wp14:pctHeight>0</wp14:pctHeight>
            </wp14:sizeRelV>
          </wp:anchor>
        </w:drawing>
      </w:r>
      <w:r w:rsidR="00DF206E" w:rsidRPr="001A2766">
        <w:rPr>
          <w:noProof/>
          <w:color w:val="000000" w:themeColor="text1"/>
        </w:rPr>
        <w:t xml:space="preserve"> </w:t>
      </w:r>
    </w:p>
    <w:p w14:paraId="667B3596" w14:textId="27E2700D" w:rsidR="00DF206E" w:rsidRPr="001A2766" w:rsidRDefault="00DF206E" w:rsidP="001A2766">
      <w:pPr>
        <w:spacing w:line="360" w:lineRule="auto"/>
        <w:jc w:val="both"/>
        <w:rPr>
          <w:color w:val="000000" w:themeColor="text1"/>
        </w:rPr>
      </w:pPr>
    </w:p>
    <w:p w14:paraId="4439F7E5" w14:textId="7993BA70" w:rsidR="002B76A4" w:rsidRPr="001A2766" w:rsidRDefault="002B76A4" w:rsidP="001A2766">
      <w:pPr>
        <w:spacing w:line="360" w:lineRule="auto"/>
        <w:jc w:val="both"/>
        <w:rPr>
          <w:rFonts w:asciiTheme="minorHAnsi" w:hAnsiTheme="minorHAnsi"/>
          <w:color w:val="000000" w:themeColor="text1"/>
        </w:rPr>
      </w:pPr>
    </w:p>
    <w:p w14:paraId="214294A6" w14:textId="45219235" w:rsidR="002B76A4" w:rsidRPr="001A2766" w:rsidRDefault="002B76A4" w:rsidP="001A2766">
      <w:pPr>
        <w:spacing w:line="360" w:lineRule="auto"/>
        <w:jc w:val="both"/>
        <w:rPr>
          <w:rFonts w:asciiTheme="minorHAnsi" w:hAnsiTheme="minorHAnsi"/>
          <w:color w:val="000000" w:themeColor="text1"/>
        </w:rPr>
      </w:pPr>
    </w:p>
    <w:p w14:paraId="4043B641" w14:textId="681F0BAD" w:rsidR="002B76A4" w:rsidRPr="001A2766" w:rsidRDefault="002B76A4" w:rsidP="001A2766">
      <w:pPr>
        <w:spacing w:line="360" w:lineRule="auto"/>
        <w:jc w:val="both"/>
        <w:rPr>
          <w:rFonts w:asciiTheme="minorHAnsi" w:hAnsiTheme="minorHAnsi"/>
          <w:color w:val="000000" w:themeColor="text1"/>
        </w:rPr>
      </w:pPr>
    </w:p>
    <w:p w14:paraId="67C330EC" w14:textId="4638BDFA" w:rsidR="00DF206E" w:rsidRPr="001A2766" w:rsidRDefault="00DF206E" w:rsidP="001A2766">
      <w:pPr>
        <w:spacing w:line="360" w:lineRule="auto"/>
        <w:jc w:val="both"/>
        <w:rPr>
          <w:rFonts w:asciiTheme="minorHAnsi" w:hAnsiTheme="minorHAnsi"/>
          <w:color w:val="000000" w:themeColor="text1"/>
        </w:rPr>
      </w:pPr>
    </w:p>
    <w:p w14:paraId="09DCFD69" w14:textId="5E9EDC5D" w:rsidR="00DF206E" w:rsidRPr="001A2766" w:rsidRDefault="00DF206E" w:rsidP="001A2766">
      <w:pPr>
        <w:spacing w:line="360" w:lineRule="auto"/>
        <w:jc w:val="both"/>
        <w:rPr>
          <w:rFonts w:asciiTheme="minorHAnsi" w:hAnsiTheme="minorHAnsi"/>
          <w:color w:val="000000" w:themeColor="text1"/>
        </w:rPr>
      </w:pPr>
    </w:p>
    <w:p w14:paraId="1A5624A2" w14:textId="3BB822E1" w:rsidR="00321D1F" w:rsidRPr="001A2766" w:rsidRDefault="00321D1F" w:rsidP="001A2766">
      <w:pPr>
        <w:spacing w:line="360" w:lineRule="auto"/>
        <w:jc w:val="both"/>
        <w:rPr>
          <w:rFonts w:asciiTheme="minorHAnsi" w:hAnsiTheme="minorHAnsi"/>
          <w:color w:val="000000" w:themeColor="text1"/>
        </w:rPr>
      </w:pPr>
    </w:p>
    <w:p w14:paraId="221EDE9E" w14:textId="74016DD9" w:rsidR="00321D1F" w:rsidRPr="001A2766" w:rsidRDefault="00321D1F" w:rsidP="001A2766">
      <w:pPr>
        <w:spacing w:line="360" w:lineRule="auto"/>
        <w:jc w:val="both"/>
        <w:rPr>
          <w:rFonts w:asciiTheme="minorHAnsi" w:hAnsiTheme="minorHAnsi"/>
          <w:color w:val="000000" w:themeColor="text1"/>
        </w:rPr>
      </w:pPr>
    </w:p>
    <w:p w14:paraId="15DE38FF" w14:textId="0F4E60D1" w:rsidR="00321D1F" w:rsidRPr="001A2766" w:rsidRDefault="00321D1F" w:rsidP="001A2766">
      <w:pPr>
        <w:spacing w:line="360" w:lineRule="auto"/>
        <w:jc w:val="both"/>
        <w:rPr>
          <w:rFonts w:asciiTheme="minorHAnsi" w:hAnsiTheme="minorHAnsi"/>
          <w:color w:val="000000" w:themeColor="text1"/>
        </w:rPr>
      </w:pPr>
    </w:p>
    <w:p w14:paraId="4D95B2C1" w14:textId="77777777" w:rsidR="000A579C" w:rsidRPr="001A2766" w:rsidRDefault="00F27EC1" w:rsidP="001A2766">
      <w:pPr>
        <w:spacing w:line="360" w:lineRule="auto"/>
        <w:jc w:val="both"/>
        <w:rPr>
          <w:rFonts w:asciiTheme="minorHAnsi" w:hAnsiTheme="minorHAnsi"/>
          <w:color w:val="000000" w:themeColor="text1"/>
        </w:rPr>
      </w:pPr>
      <w:r w:rsidRPr="001A2766">
        <w:rPr>
          <w:rFonts w:asciiTheme="minorHAnsi" w:hAnsiTheme="minorHAnsi"/>
          <w:color w:val="000000" w:themeColor="text1"/>
        </w:rPr>
        <w:t xml:space="preserve">Fig… </w:t>
      </w:r>
      <w:r w:rsidR="00680E23" w:rsidRPr="001A2766">
        <w:rPr>
          <w:rFonts w:asciiTheme="minorHAnsi" w:hAnsiTheme="minorHAnsi"/>
          <w:color w:val="000000" w:themeColor="text1"/>
        </w:rPr>
        <w:t>Divergent h</w:t>
      </w:r>
      <w:r w:rsidRPr="001A2766">
        <w:rPr>
          <w:rFonts w:asciiTheme="minorHAnsi" w:hAnsiTheme="minorHAnsi"/>
          <w:color w:val="000000" w:themeColor="text1"/>
        </w:rPr>
        <w:t>eat map indicating the importance of selected</w:t>
      </w:r>
      <w:r w:rsidR="00680E23" w:rsidRPr="001A2766">
        <w:rPr>
          <w:rFonts w:asciiTheme="minorHAnsi" w:hAnsiTheme="minorHAnsi"/>
          <w:color w:val="000000" w:themeColor="text1"/>
        </w:rPr>
        <w:t xml:space="preserve"> active site</w:t>
      </w:r>
      <w:r w:rsidRPr="001A2766">
        <w:rPr>
          <w:rFonts w:asciiTheme="minorHAnsi" w:hAnsiTheme="minorHAnsi"/>
          <w:color w:val="000000" w:themeColor="text1"/>
        </w:rPr>
        <w:t xml:space="preserve"> residues on the binding affinities of BM3 and </w:t>
      </w:r>
      <w:proofErr w:type="spellStart"/>
      <w:r w:rsidRPr="001A2766">
        <w:rPr>
          <w:rFonts w:asciiTheme="minorHAnsi" w:hAnsiTheme="minorHAnsi"/>
          <w:color w:val="000000" w:themeColor="text1"/>
        </w:rPr>
        <w:t>Piog</w:t>
      </w:r>
      <w:proofErr w:type="spellEnd"/>
      <w:r w:rsidR="00680E23" w:rsidRPr="001A2766">
        <w:rPr>
          <w:rFonts w:asciiTheme="minorHAnsi" w:hAnsiTheme="minorHAnsi"/>
          <w:color w:val="000000" w:themeColor="text1"/>
          <w:highlight w:val="green"/>
        </w:rPr>
        <w:t xml:space="preserve">. Residues and heme generated in stick form. </w:t>
      </w:r>
      <w:r w:rsidRPr="001A2766">
        <w:rPr>
          <w:rFonts w:asciiTheme="minorHAnsi" w:hAnsiTheme="minorHAnsi"/>
          <w:color w:val="000000" w:themeColor="text1"/>
          <w:highlight w:val="green"/>
        </w:rPr>
        <w:t xml:space="preserve">… </w:t>
      </w:r>
      <w:r w:rsidR="00680E23" w:rsidRPr="001A2766">
        <w:rPr>
          <w:rFonts w:asciiTheme="minorHAnsi" w:hAnsiTheme="minorHAnsi"/>
          <w:color w:val="000000" w:themeColor="text1"/>
          <w:highlight w:val="green"/>
        </w:rPr>
        <w:t>NEED TO REMAKE WITHOUT WATERMARK</w:t>
      </w:r>
      <w:r w:rsidR="00321D1F" w:rsidRPr="001A2766">
        <w:rPr>
          <w:rFonts w:asciiTheme="minorHAnsi" w:hAnsiTheme="minorHAnsi"/>
          <w:color w:val="000000" w:themeColor="text1"/>
          <w:highlight w:val="green"/>
        </w:rPr>
        <w:t>, need to remake alongside distance fig…</w:t>
      </w:r>
      <w:r w:rsidR="00321D1F" w:rsidRPr="001A2766">
        <w:rPr>
          <w:rFonts w:asciiTheme="minorHAnsi" w:hAnsiTheme="minorHAnsi"/>
          <w:color w:val="000000" w:themeColor="text1"/>
        </w:rPr>
        <w:t xml:space="preserve"> </w:t>
      </w:r>
      <w:r w:rsidR="000A579C" w:rsidRPr="001A2766">
        <w:rPr>
          <w:rFonts w:asciiTheme="minorHAnsi" w:hAnsiTheme="minorHAnsi"/>
          <w:color w:val="000000" w:themeColor="text1"/>
        </w:rPr>
        <w:t xml:space="preserve">Fig… Bar Chart indicating residue position against output score, relative to A82F/F87F DM following iterations within the computational alanine </w:t>
      </w:r>
      <w:r w:rsidR="000A579C" w:rsidRPr="001A2766">
        <w:rPr>
          <w:rFonts w:asciiTheme="minorHAnsi" w:hAnsiTheme="minorHAnsi"/>
          <w:color w:val="000000" w:themeColor="text1"/>
          <w:highlight w:val="green"/>
        </w:rPr>
        <w:t>scan….</w:t>
      </w:r>
      <w:r w:rsidR="000A579C" w:rsidRPr="001A2766">
        <w:rPr>
          <w:rFonts w:asciiTheme="minorHAnsi" w:hAnsiTheme="minorHAnsi"/>
          <w:color w:val="000000" w:themeColor="text1"/>
        </w:rPr>
        <w:t xml:space="preserve"> </w:t>
      </w:r>
    </w:p>
    <w:p w14:paraId="02F7702E" w14:textId="77777777" w:rsidR="000A579C" w:rsidRPr="001A2766" w:rsidRDefault="000A579C" w:rsidP="001A2766">
      <w:pPr>
        <w:spacing w:line="360" w:lineRule="auto"/>
        <w:jc w:val="both"/>
        <w:rPr>
          <w:rFonts w:asciiTheme="minorHAnsi" w:hAnsiTheme="minorHAnsi"/>
          <w:color w:val="000000" w:themeColor="text1"/>
        </w:rPr>
      </w:pPr>
      <w:r w:rsidRPr="001A2766">
        <w:rPr>
          <w:rFonts w:asciiTheme="minorHAnsi" w:hAnsiTheme="minorHAnsi"/>
          <w:color w:val="000000" w:themeColor="text1"/>
        </w:rPr>
        <w:t xml:space="preserve">The scores of the alanine scan mutations relative to the DM were visualised in Fig.. it was to be expected that mutations would not score as highly as </w:t>
      </w:r>
      <w:r w:rsidRPr="001A2766">
        <w:rPr>
          <w:rFonts w:asciiTheme="minorHAnsi" w:hAnsiTheme="minorHAnsi"/>
          <w:color w:val="000000" w:themeColor="text1"/>
          <w:highlight w:val="green"/>
        </w:rPr>
        <w:t>the DM because</w:t>
      </w:r>
      <w:r w:rsidRPr="001A2766">
        <w:rPr>
          <w:rFonts w:asciiTheme="minorHAnsi" w:hAnsiTheme="minorHAnsi"/>
          <w:color w:val="000000" w:themeColor="text1"/>
        </w:rPr>
        <w:t xml:space="preserve">… disruptions to stability.. </w:t>
      </w:r>
    </w:p>
    <w:p w14:paraId="57CD7AD9" w14:textId="699754EC" w:rsidR="00F27EC1" w:rsidRPr="001A2766" w:rsidRDefault="00F27EC1" w:rsidP="001A2766">
      <w:pPr>
        <w:spacing w:line="360" w:lineRule="auto"/>
        <w:jc w:val="both"/>
        <w:rPr>
          <w:rFonts w:asciiTheme="minorHAnsi" w:hAnsiTheme="minorHAnsi"/>
          <w:color w:val="000000" w:themeColor="text1"/>
        </w:rPr>
      </w:pPr>
    </w:p>
    <w:p w14:paraId="00EEBB2A" w14:textId="32D4E4F4" w:rsidR="00F27EC1" w:rsidRPr="001A2766" w:rsidRDefault="00F27EC1" w:rsidP="001A2766">
      <w:pPr>
        <w:spacing w:line="360" w:lineRule="auto"/>
        <w:jc w:val="both"/>
        <w:rPr>
          <w:rFonts w:asciiTheme="minorHAnsi" w:hAnsiTheme="minorHAnsi"/>
          <w:color w:val="000000" w:themeColor="text1"/>
        </w:rPr>
      </w:pPr>
    </w:p>
    <w:p w14:paraId="618EF60D" w14:textId="77777777" w:rsidR="00F27EC1" w:rsidRPr="001A2766" w:rsidRDefault="00F27EC1" w:rsidP="001A2766">
      <w:pPr>
        <w:spacing w:line="360" w:lineRule="auto"/>
        <w:jc w:val="both"/>
        <w:rPr>
          <w:rFonts w:asciiTheme="minorHAnsi" w:hAnsiTheme="minorHAnsi"/>
          <w:color w:val="000000" w:themeColor="text1"/>
        </w:rPr>
      </w:pPr>
    </w:p>
    <w:p w14:paraId="4482289D" w14:textId="74255E28" w:rsidR="00F27EC1" w:rsidRPr="001A2766" w:rsidRDefault="00F27EC1" w:rsidP="001A2766">
      <w:pPr>
        <w:spacing w:line="360" w:lineRule="auto"/>
        <w:jc w:val="both"/>
        <w:rPr>
          <w:rFonts w:asciiTheme="minorHAnsi" w:hAnsiTheme="minorHAnsi"/>
          <w:color w:val="000000" w:themeColor="text1"/>
        </w:rPr>
      </w:pPr>
      <w:r w:rsidRPr="001A2766">
        <w:rPr>
          <w:rFonts w:asciiTheme="minorHAnsi" w:hAnsiTheme="minorHAnsi"/>
          <w:color w:val="000000" w:themeColor="text1"/>
        </w:rPr>
        <w:t xml:space="preserve">As seen in Fig… analysis of the various scores from the alanine scan show that the following residues were of most importance in the binding of </w:t>
      </w:r>
      <w:proofErr w:type="spellStart"/>
      <w:r w:rsidRPr="001A2766">
        <w:rPr>
          <w:rFonts w:asciiTheme="minorHAnsi" w:hAnsiTheme="minorHAnsi"/>
          <w:color w:val="000000" w:themeColor="text1"/>
        </w:rPr>
        <w:t>Piog</w:t>
      </w:r>
      <w:proofErr w:type="spellEnd"/>
      <w:r w:rsidRPr="001A2766">
        <w:rPr>
          <w:rFonts w:asciiTheme="minorHAnsi" w:hAnsiTheme="minorHAnsi"/>
          <w:color w:val="000000" w:themeColor="text1"/>
        </w:rPr>
        <w:t xml:space="preserve">. </w:t>
      </w:r>
      <w:r w:rsidR="00680E23" w:rsidRPr="001A2766">
        <w:rPr>
          <w:rFonts w:asciiTheme="minorHAnsi" w:hAnsiTheme="minorHAnsi"/>
          <w:color w:val="000000" w:themeColor="text1"/>
        </w:rPr>
        <w:t>The alanine scare results most importantly indicated which residues were not to be mutated or altered.</w:t>
      </w:r>
      <w:r w:rsidRPr="001A2766">
        <w:rPr>
          <w:rFonts w:asciiTheme="minorHAnsi" w:hAnsiTheme="minorHAnsi"/>
          <w:color w:val="000000" w:themeColor="text1"/>
        </w:rPr>
        <w:t xml:space="preserve"> </w:t>
      </w:r>
    </w:p>
    <w:p w14:paraId="589A28A1" w14:textId="2D158B52" w:rsidR="00DF206E" w:rsidRPr="001A2766" w:rsidRDefault="00DF206E" w:rsidP="001A2766">
      <w:pPr>
        <w:spacing w:line="360" w:lineRule="auto"/>
        <w:jc w:val="both"/>
        <w:rPr>
          <w:rFonts w:asciiTheme="minorHAnsi" w:hAnsiTheme="minorHAnsi"/>
          <w:color w:val="000000" w:themeColor="text1"/>
        </w:rPr>
      </w:pPr>
    </w:p>
    <w:p w14:paraId="2E8E92AB" w14:textId="2E9D87B5" w:rsidR="00DF206E" w:rsidRPr="001A2766" w:rsidRDefault="00DF206E" w:rsidP="001A2766">
      <w:pPr>
        <w:spacing w:line="360" w:lineRule="auto"/>
        <w:jc w:val="both"/>
        <w:rPr>
          <w:rFonts w:asciiTheme="minorHAnsi" w:hAnsiTheme="minorHAnsi"/>
          <w:color w:val="000000" w:themeColor="text1"/>
        </w:rPr>
      </w:pPr>
    </w:p>
    <w:p w14:paraId="6C6BFF92" w14:textId="0638758F" w:rsidR="00DF206E" w:rsidRPr="001A2766" w:rsidRDefault="00DF206E" w:rsidP="001A2766">
      <w:pPr>
        <w:spacing w:line="360" w:lineRule="auto"/>
        <w:jc w:val="both"/>
        <w:rPr>
          <w:rFonts w:asciiTheme="minorHAnsi" w:hAnsiTheme="minorHAnsi"/>
          <w:color w:val="000000" w:themeColor="text1"/>
        </w:rPr>
      </w:pPr>
    </w:p>
    <w:p w14:paraId="197552FF" w14:textId="77777777" w:rsidR="00F27EC1" w:rsidRPr="001A2766" w:rsidRDefault="00F27EC1" w:rsidP="001A2766">
      <w:pPr>
        <w:spacing w:line="360" w:lineRule="auto"/>
        <w:jc w:val="both"/>
        <w:rPr>
          <w:rFonts w:asciiTheme="minorHAnsi" w:hAnsiTheme="minorHAnsi"/>
          <w:color w:val="000000" w:themeColor="text1"/>
        </w:rPr>
      </w:pPr>
    </w:p>
    <w:p w14:paraId="44FDB46A" w14:textId="267BD253" w:rsidR="00F27EC1" w:rsidRPr="001A2766" w:rsidRDefault="00F27EC1" w:rsidP="001A2766">
      <w:pPr>
        <w:spacing w:line="360" w:lineRule="auto"/>
        <w:jc w:val="both"/>
        <w:rPr>
          <w:rFonts w:asciiTheme="minorHAnsi" w:hAnsiTheme="minorHAnsi"/>
          <w:color w:val="000000" w:themeColor="text1"/>
        </w:rPr>
      </w:pPr>
    </w:p>
    <w:p w14:paraId="40F0A8FA" w14:textId="77777777" w:rsidR="00F27EC1" w:rsidRPr="001A2766" w:rsidRDefault="00F27EC1" w:rsidP="001A2766">
      <w:pPr>
        <w:pStyle w:val="Heading4"/>
        <w:spacing w:line="360" w:lineRule="auto"/>
        <w:jc w:val="both"/>
        <w:rPr>
          <w:rFonts w:asciiTheme="minorHAnsi" w:hAnsiTheme="minorHAnsi"/>
          <w:b/>
          <w:bCs/>
          <w:color w:val="000000" w:themeColor="text1"/>
        </w:rPr>
      </w:pPr>
      <w:bookmarkStart w:id="103" w:name="_Toc60561299"/>
      <w:r w:rsidRPr="001A2766">
        <w:rPr>
          <w:rFonts w:asciiTheme="minorHAnsi" w:hAnsiTheme="minorHAnsi"/>
          <w:b/>
          <w:bCs/>
          <w:color w:val="000000" w:themeColor="text1"/>
        </w:rPr>
        <w:t>Semi- Rational BM3 design based on Arnold mutant library</w:t>
      </w:r>
      <w:bookmarkEnd w:id="103"/>
      <w:r w:rsidRPr="001A2766">
        <w:rPr>
          <w:rFonts w:asciiTheme="minorHAnsi" w:hAnsiTheme="minorHAnsi"/>
          <w:b/>
          <w:bCs/>
          <w:color w:val="000000" w:themeColor="text1"/>
        </w:rPr>
        <w:t xml:space="preserve"> </w:t>
      </w:r>
    </w:p>
    <w:p w14:paraId="6B8F62D9" w14:textId="77777777" w:rsidR="00F27EC1" w:rsidRPr="001A2766" w:rsidRDefault="00F27EC1" w:rsidP="001A2766">
      <w:pPr>
        <w:spacing w:line="360" w:lineRule="auto"/>
        <w:jc w:val="both"/>
        <w:rPr>
          <w:rFonts w:asciiTheme="minorHAnsi" w:hAnsiTheme="minorHAnsi"/>
          <w:color w:val="000000" w:themeColor="text1"/>
        </w:rPr>
      </w:pPr>
    </w:p>
    <w:p w14:paraId="76D00B7A" w14:textId="1CE1A19A" w:rsidR="00F27EC1" w:rsidRPr="001A2766" w:rsidRDefault="00F27EC1" w:rsidP="001A2766">
      <w:pPr>
        <w:spacing w:line="360" w:lineRule="auto"/>
        <w:jc w:val="both"/>
        <w:rPr>
          <w:rFonts w:asciiTheme="minorHAnsi" w:hAnsiTheme="minorHAnsi"/>
          <w:color w:val="000000" w:themeColor="text1"/>
        </w:rPr>
      </w:pPr>
      <w:r w:rsidRPr="001A2766">
        <w:rPr>
          <w:rFonts w:asciiTheme="minorHAnsi" w:hAnsiTheme="minorHAnsi"/>
          <w:color w:val="000000" w:themeColor="text1"/>
        </w:rPr>
        <w:t xml:space="preserve">Following the results of the alanine scan, the residues identified to be of most importance within the binding of </w:t>
      </w:r>
      <w:proofErr w:type="spellStart"/>
      <w:r w:rsidRPr="001A2766">
        <w:rPr>
          <w:rFonts w:asciiTheme="minorHAnsi" w:hAnsiTheme="minorHAnsi"/>
          <w:color w:val="000000" w:themeColor="text1"/>
        </w:rPr>
        <w:t>Piog</w:t>
      </w:r>
      <w:proofErr w:type="spellEnd"/>
      <w:r w:rsidRPr="001A2766">
        <w:rPr>
          <w:rFonts w:asciiTheme="minorHAnsi" w:hAnsiTheme="minorHAnsi"/>
          <w:color w:val="000000" w:themeColor="text1"/>
        </w:rPr>
        <w:t xml:space="preserve"> were at positions L75</w:t>
      </w:r>
      <w:r w:rsidR="00DF206E" w:rsidRPr="001A2766">
        <w:rPr>
          <w:rFonts w:asciiTheme="minorHAnsi" w:hAnsiTheme="minorHAnsi"/>
          <w:color w:val="000000" w:themeColor="text1"/>
        </w:rPr>
        <w:t>W</w:t>
      </w:r>
      <w:r w:rsidRPr="001A2766">
        <w:rPr>
          <w:rFonts w:asciiTheme="minorHAnsi" w:hAnsiTheme="minorHAnsi"/>
          <w:color w:val="000000" w:themeColor="text1"/>
        </w:rPr>
        <w:t xml:space="preserve"> and </w:t>
      </w:r>
      <w:r w:rsidR="00DF206E" w:rsidRPr="001A2766">
        <w:rPr>
          <w:rFonts w:asciiTheme="minorHAnsi" w:hAnsiTheme="minorHAnsi"/>
          <w:color w:val="000000" w:themeColor="text1"/>
        </w:rPr>
        <w:t>L</w:t>
      </w:r>
      <w:r w:rsidRPr="001A2766">
        <w:rPr>
          <w:rFonts w:asciiTheme="minorHAnsi" w:hAnsiTheme="minorHAnsi"/>
          <w:color w:val="000000" w:themeColor="text1"/>
        </w:rPr>
        <w:t>188</w:t>
      </w:r>
      <w:r w:rsidR="00A44864" w:rsidRPr="001A2766">
        <w:rPr>
          <w:rFonts w:asciiTheme="minorHAnsi" w:hAnsiTheme="minorHAnsi"/>
          <w:color w:val="000000" w:themeColor="text1"/>
        </w:rPr>
        <w:t xml:space="preserve">S. </w:t>
      </w:r>
    </w:p>
    <w:p w14:paraId="24B15FD9" w14:textId="43B6C772" w:rsidR="00A44864" w:rsidRPr="001A2766" w:rsidRDefault="00A44864" w:rsidP="001A2766">
      <w:pPr>
        <w:spacing w:line="360" w:lineRule="auto"/>
        <w:jc w:val="both"/>
        <w:rPr>
          <w:rFonts w:asciiTheme="minorHAnsi" w:hAnsiTheme="minorHAnsi"/>
          <w:color w:val="000000" w:themeColor="text1"/>
        </w:rPr>
      </w:pPr>
    </w:p>
    <w:p w14:paraId="560E426B" w14:textId="7D2ACE63" w:rsidR="00A44864" w:rsidRPr="001A2766" w:rsidRDefault="00A44864" w:rsidP="001A2766">
      <w:pPr>
        <w:spacing w:line="360" w:lineRule="auto"/>
        <w:jc w:val="both"/>
        <w:rPr>
          <w:rFonts w:asciiTheme="minorHAnsi" w:hAnsiTheme="minorHAnsi"/>
          <w:color w:val="000000" w:themeColor="text1"/>
        </w:rPr>
      </w:pPr>
      <w:r w:rsidRPr="001A2766">
        <w:rPr>
          <w:rFonts w:asciiTheme="minorHAnsi" w:hAnsiTheme="minorHAnsi"/>
          <w:color w:val="000000" w:themeColor="text1"/>
        </w:rPr>
        <w:t xml:space="preserve">Newer versions of </w:t>
      </w:r>
      <w:proofErr w:type="spellStart"/>
      <w:r w:rsidRPr="001A2766">
        <w:rPr>
          <w:rFonts w:asciiTheme="minorHAnsi" w:hAnsiTheme="minorHAnsi"/>
          <w:i/>
          <w:iCs/>
          <w:color w:val="000000" w:themeColor="text1"/>
        </w:rPr>
        <w:t>enz</w:t>
      </w:r>
      <w:proofErr w:type="spellEnd"/>
      <w:r w:rsidRPr="001A2766">
        <w:rPr>
          <w:rFonts w:asciiTheme="minorHAnsi" w:hAnsiTheme="minorHAnsi"/>
          <w:color w:val="000000" w:themeColor="text1"/>
        </w:rPr>
        <w:t xml:space="preserve">… problems arose with </w:t>
      </w:r>
      <w:r w:rsidR="00274356" w:rsidRPr="001A2766">
        <w:rPr>
          <w:rFonts w:asciiTheme="minorHAnsi" w:hAnsiTheme="minorHAnsi"/>
          <w:color w:val="000000" w:themeColor="text1"/>
        </w:rPr>
        <w:t xml:space="preserve">sequence alignment early on, causing problems </w:t>
      </w:r>
      <w:r w:rsidR="00585CAD" w:rsidRPr="001A2766">
        <w:rPr>
          <w:rFonts w:asciiTheme="minorHAnsi" w:hAnsiTheme="minorHAnsi"/>
          <w:color w:val="000000" w:themeColor="text1"/>
        </w:rPr>
        <w:t>downstream</w:t>
      </w:r>
      <w:r w:rsidR="00274356" w:rsidRPr="001A2766">
        <w:rPr>
          <w:rFonts w:asciiTheme="minorHAnsi" w:hAnsiTheme="minorHAnsi"/>
          <w:color w:val="000000" w:themeColor="text1"/>
        </w:rPr>
        <w:t xml:space="preserve">… with mutations occurring… </w:t>
      </w:r>
    </w:p>
    <w:p w14:paraId="26552FD9" w14:textId="77777777" w:rsidR="00F27EC1" w:rsidRPr="001A2766" w:rsidRDefault="00F27EC1" w:rsidP="001A2766">
      <w:pPr>
        <w:spacing w:line="360" w:lineRule="auto"/>
        <w:jc w:val="both"/>
        <w:rPr>
          <w:rFonts w:asciiTheme="minorHAnsi" w:hAnsiTheme="minorHAnsi"/>
          <w:color w:val="000000" w:themeColor="text1"/>
        </w:rPr>
      </w:pPr>
    </w:p>
    <w:p w14:paraId="2D195A4B" w14:textId="77777777" w:rsidR="00F27EC1" w:rsidRPr="001A2766" w:rsidRDefault="00F27EC1" w:rsidP="001A2766">
      <w:pPr>
        <w:spacing w:line="360" w:lineRule="auto"/>
        <w:jc w:val="both"/>
        <w:rPr>
          <w:rFonts w:asciiTheme="minorHAnsi" w:hAnsiTheme="minorHAnsi"/>
          <w:color w:val="000000" w:themeColor="text1"/>
        </w:rPr>
      </w:pPr>
      <w:r w:rsidRPr="001A2766">
        <w:rPr>
          <w:rFonts w:asciiTheme="minorHAnsi" w:hAnsiTheme="minorHAnsi"/>
          <w:color w:val="000000" w:themeColor="text1"/>
        </w:rPr>
        <w:t xml:space="preserve">Mutations were semi- rationally picked from known mutants within the Arnold BM3 mutant library in order to improve selectivity of BM3 hydroxylating at C2 position of </w:t>
      </w:r>
      <w:proofErr w:type="spellStart"/>
      <w:r w:rsidRPr="001A2766">
        <w:rPr>
          <w:rFonts w:asciiTheme="minorHAnsi" w:hAnsiTheme="minorHAnsi"/>
          <w:color w:val="000000" w:themeColor="text1"/>
        </w:rPr>
        <w:t>Piog</w:t>
      </w:r>
      <w:proofErr w:type="spellEnd"/>
      <w:r w:rsidRPr="001A2766">
        <w:rPr>
          <w:rFonts w:asciiTheme="minorHAnsi" w:hAnsiTheme="minorHAnsi"/>
          <w:color w:val="000000" w:themeColor="text1"/>
        </w:rPr>
        <w:t xml:space="preserve">. </w:t>
      </w:r>
    </w:p>
    <w:p w14:paraId="40A9CD82" w14:textId="77777777" w:rsidR="00F27EC1" w:rsidRPr="001A2766" w:rsidRDefault="00F27EC1" w:rsidP="001A2766">
      <w:pPr>
        <w:spacing w:line="360" w:lineRule="auto"/>
        <w:jc w:val="both"/>
        <w:rPr>
          <w:rFonts w:asciiTheme="minorHAnsi" w:hAnsiTheme="minorHAnsi"/>
          <w:color w:val="000000" w:themeColor="text1"/>
        </w:rPr>
      </w:pPr>
      <w:r w:rsidRPr="001A2766">
        <w:rPr>
          <w:rFonts w:asciiTheme="minorHAnsi" w:hAnsiTheme="minorHAnsi"/>
          <w:color w:val="000000" w:themeColor="text1"/>
        </w:rPr>
        <w:t xml:space="preserve">These two residues coupled with the known binding capabilities of the 82F/87V DM were then applied to docking simulations to evaluate the effect on </w:t>
      </w:r>
      <w:proofErr w:type="spellStart"/>
      <w:r w:rsidRPr="001A2766">
        <w:rPr>
          <w:rFonts w:asciiTheme="minorHAnsi" w:hAnsiTheme="minorHAnsi"/>
          <w:color w:val="000000" w:themeColor="text1"/>
        </w:rPr>
        <w:t>Piog</w:t>
      </w:r>
      <w:proofErr w:type="spellEnd"/>
      <w:r w:rsidRPr="001A2766">
        <w:rPr>
          <w:rFonts w:asciiTheme="minorHAnsi" w:hAnsiTheme="minorHAnsi"/>
          <w:color w:val="000000" w:themeColor="text1"/>
        </w:rPr>
        <w:t xml:space="preserve"> poses binding to BM3 active site. </w:t>
      </w:r>
    </w:p>
    <w:p w14:paraId="4D3DBB09" w14:textId="77777777" w:rsidR="00F27EC1" w:rsidRPr="001A2766" w:rsidRDefault="00F27EC1" w:rsidP="001A2766">
      <w:pPr>
        <w:spacing w:line="360" w:lineRule="auto"/>
        <w:jc w:val="both"/>
        <w:rPr>
          <w:rFonts w:asciiTheme="minorHAnsi" w:hAnsiTheme="minorHAnsi"/>
          <w:color w:val="000000" w:themeColor="text1"/>
        </w:rPr>
      </w:pPr>
    </w:p>
    <w:p w14:paraId="543D14B2" w14:textId="77777777" w:rsidR="00F27EC1" w:rsidRPr="001A2766" w:rsidRDefault="00F27EC1" w:rsidP="001A2766">
      <w:pPr>
        <w:spacing w:line="360" w:lineRule="auto"/>
        <w:jc w:val="both"/>
        <w:rPr>
          <w:rFonts w:asciiTheme="minorHAnsi" w:hAnsiTheme="minorHAnsi"/>
          <w:color w:val="000000" w:themeColor="text1"/>
        </w:rPr>
      </w:pPr>
      <w:r w:rsidRPr="001A2766">
        <w:rPr>
          <w:rFonts w:asciiTheme="minorHAnsi" w:hAnsiTheme="minorHAnsi"/>
          <w:color w:val="000000" w:themeColor="text1"/>
        </w:rPr>
        <w:t xml:space="preserve">The following mutations were chosen because… as seen in Fig.. (panel fig) the DM in combination with the 75W and 188S mutations caused… and therefore a higher frequency of poses of </w:t>
      </w:r>
      <w:proofErr w:type="spellStart"/>
      <w:r w:rsidRPr="001A2766">
        <w:rPr>
          <w:rFonts w:asciiTheme="minorHAnsi" w:hAnsiTheme="minorHAnsi"/>
          <w:color w:val="000000" w:themeColor="text1"/>
        </w:rPr>
        <w:t>Piog</w:t>
      </w:r>
      <w:proofErr w:type="spellEnd"/>
      <w:r w:rsidRPr="001A2766">
        <w:rPr>
          <w:rFonts w:asciiTheme="minorHAnsi" w:hAnsiTheme="minorHAnsi"/>
          <w:color w:val="000000" w:themeColor="text1"/>
        </w:rPr>
        <w:t xml:space="preserve"> were in the correct orientation to perform C2 oxidation. </w:t>
      </w:r>
    </w:p>
    <w:p w14:paraId="464FD4FE" w14:textId="77777777" w:rsidR="00F27EC1" w:rsidRPr="001A2766" w:rsidRDefault="00F27EC1" w:rsidP="001A2766">
      <w:pPr>
        <w:spacing w:line="360" w:lineRule="auto"/>
        <w:jc w:val="both"/>
        <w:rPr>
          <w:rFonts w:asciiTheme="minorHAnsi" w:hAnsiTheme="minorHAnsi"/>
          <w:color w:val="000000" w:themeColor="text1"/>
        </w:rPr>
      </w:pPr>
    </w:p>
    <w:p w14:paraId="7FAAF66D" w14:textId="436CC6E4" w:rsidR="00F27EC1" w:rsidRPr="001A2766" w:rsidRDefault="00274356" w:rsidP="001A2766">
      <w:pPr>
        <w:spacing w:line="360" w:lineRule="auto"/>
        <w:jc w:val="both"/>
        <w:rPr>
          <w:rFonts w:asciiTheme="minorHAnsi" w:hAnsiTheme="minorHAnsi"/>
          <w:color w:val="000000" w:themeColor="text1"/>
        </w:rPr>
      </w:pPr>
      <w:r w:rsidRPr="001A2766">
        <w:rPr>
          <w:rFonts w:asciiTheme="minorHAnsi" w:hAnsiTheme="minorHAnsi"/>
          <w:color w:val="000000" w:themeColor="text1"/>
        </w:rPr>
        <w:t xml:space="preserve">75W, constrained the position of PIOG in active site, and 188S constrained position with hydrogen bond…. </w:t>
      </w:r>
    </w:p>
    <w:p w14:paraId="5CBCB1DA" w14:textId="77777777" w:rsidR="00F27EC1" w:rsidRPr="001A2766" w:rsidRDefault="00F27EC1" w:rsidP="001A2766">
      <w:pPr>
        <w:spacing w:line="360" w:lineRule="auto"/>
        <w:jc w:val="both"/>
        <w:rPr>
          <w:rFonts w:asciiTheme="minorHAnsi" w:hAnsiTheme="minorHAnsi"/>
          <w:color w:val="000000" w:themeColor="text1"/>
        </w:rPr>
      </w:pPr>
    </w:p>
    <w:p w14:paraId="30729491" w14:textId="34B3B809" w:rsidR="002B76A4" w:rsidRPr="001A2766" w:rsidRDefault="00274356" w:rsidP="001A2766">
      <w:pPr>
        <w:spacing w:line="360" w:lineRule="auto"/>
        <w:jc w:val="both"/>
        <w:rPr>
          <w:rFonts w:asciiTheme="minorHAnsi" w:hAnsiTheme="minorHAnsi"/>
          <w:color w:val="000000" w:themeColor="text1"/>
        </w:rPr>
      </w:pPr>
      <w:r w:rsidRPr="001A2766">
        <w:rPr>
          <w:rFonts w:asciiTheme="minorHAnsi" w:hAnsiTheme="minorHAnsi"/>
          <w:color w:val="000000" w:themeColor="text1"/>
        </w:rPr>
        <w:t xml:space="preserve">Structure based accessibility…generation of binding poses to be visually inspected by the user. </w:t>
      </w:r>
    </w:p>
    <w:p w14:paraId="26C88748" w14:textId="70D52D44" w:rsidR="002B76A4" w:rsidRPr="001A2766" w:rsidRDefault="00254314" w:rsidP="001A2766">
      <w:pPr>
        <w:spacing w:line="360" w:lineRule="auto"/>
        <w:jc w:val="both"/>
        <w:rPr>
          <w:rFonts w:asciiTheme="minorHAnsi" w:hAnsiTheme="minorHAnsi"/>
          <w:color w:val="000000" w:themeColor="text1"/>
        </w:rPr>
      </w:pPr>
      <w:r w:rsidRPr="00254314">
        <w:rPr>
          <w:rFonts w:asciiTheme="minorHAnsi" w:hAnsiTheme="minorHAnsi"/>
          <w:color w:val="000000" w:themeColor="text1"/>
        </w:rPr>
        <mc:AlternateContent>
          <mc:Choice Requires="wpg">
            <w:drawing>
              <wp:anchor distT="0" distB="0" distL="114300" distR="114300" simplePos="0" relativeHeight="251769856" behindDoc="0" locked="0" layoutInCell="1" allowOverlap="1" wp14:anchorId="1AD03BC4" wp14:editId="7D046FF5">
                <wp:simplePos x="0" y="0"/>
                <wp:positionH relativeFrom="column">
                  <wp:posOffset>623525</wp:posOffset>
                </wp:positionH>
                <wp:positionV relativeFrom="paragraph">
                  <wp:posOffset>402301</wp:posOffset>
                </wp:positionV>
                <wp:extent cx="4534240" cy="3484366"/>
                <wp:effectExtent l="0" t="0" r="0" b="0"/>
                <wp:wrapTopAndBottom/>
                <wp:docPr id="1947846312" name="Group 23"/>
                <wp:cNvGraphicFramePr xmlns:a="http://schemas.openxmlformats.org/drawingml/2006/main"/>
                <a:graphic xmlns:a="http://schemas.openxmlformats.org/drawingml/2006/main">
                  <a:graphicData uri="http://schemas.microsoft.com/office/word/2010/wordprocessingGroup">
                    <wpg:wgp>
                      <wpg:cNvGrpSpPr/>
                      <wpg:grpSpPr>
                        <a:xfrm>
                          <a:off x="0" y="0"/>
                          <a:ext cx="4534240" cy="3484366"/>
                          <a:chOff x="0" y="0"/>
                          <a:chExt cx="4534240" cy="3484366"/>
                        </a:xfrm>
                      </wpg:grpSpPr>
                      <pic:pic xmlns:pic="http://schemas.openxmlformats.org/drawingml/2006/picture">
                        <pic:nvPicPr>
                          <pic:cNvPr id="1947846313" name="Picture 1947846313" descr="A picture containing indoor&#10;&#10;Description automatically generated"/>
                          <pic:cNvPicPr>
                            <a:picLocks noChangeAspect="1"/>
                          </pic:cNvPicPr>
                        </pic:nvPicPr>
                        <pic:blipFill>
                          <a:blip r:embed="rId84"/>
                          <a:stretch>
                            <a:fillRect/>
                          </a:stretch>
                        </pic:blipFill>
                        <pic:spPr>
                          <a:xfrm>
                            <a:off x="2" y="2"/>
                            <a:ext cx="2267119" cy="1742182"/>
                          </a:xfrm>
                          <a:prstGeom prst="rect">
                            <a:avLst/>
                          </a:prstGeom>
                        </pic:spPr>
                      </pic:pic>
                      <wps:wsp>
                        <wps:cNvPr id="1947846314" name="TextBox 13"/>
                        <wps:cNvSpPr txBox="1"/>
                        <wps:spPr>
                          <a:xfrm>
                            <a:off x="0" y="1"/>
                            <a:ext cx="420370" cy="266700"/>
                          </a:xfrm>
                          <a:prstGeom prst="rect">
                            <a:avLst/>
                          </a:prstGeom>
                          <a:noFill/>
                        </wps:spPr>
                        <wps:txbx>
                          <w:txbxContent>
                            <w:p w14:paraId="520978F6" w14:textId="77777777" w:rsidR="00254314" w:rsidRDefault="00254314" w:rsidP="00254314">
                              <w:pPr>
                                <w:textAlignment w:val="baseline"/>
                              </w:pPr>
                              <w:r>
                                <w:rPr>
                                  <w:rFonts w:ascii="Arial" w:hAnsi="Arial" w:cs="Arial"/>
                                  <w:color w:val="000000" w:themeColor="text1"/>
                                  <w:kern w:val="24"/>
                                  <w:lang w:val="en-US"/>
                                </w:rPr>
                                <w:t>DM</w:t>
                              </w:r>
                            </w:p>
                          </w:txbxContent>
                        </wps:txbx>
                        <wps:bodyPr wrap="none" rtlCol="0">
                          <a:spAutoFit/>
                        </wps:bodyPr>
                      </wps:wsp>
                      <pic:pic xmlns:pic="http://schemas.openxmlformats.org/drawingml/2006/picture">
                        <pic:nvPicPr>
                          <pic:cNvPr id="1947846315" name="Picture 1947846315" descr="A picture containing indoor&#10;&#10;Description automatically generated"/>
                          <pic:cNvPicPr>
                            <a:picLocks noChangeAspect="1"/>
                          </pic:cNvPicPr>
                        </pic:nvPicPr>
                        <pic:blipFill>
                          <a:blip r:embed="rId85"/>
                          <a:stretch>
                            <a:fillRect/>
                          </a:stretch>
                        </pic:blipFill>
                        <pic:spPr>
                          <a:xfrm>
                            <a:off x="2" y="1742183"/>
                            <a:ext cx="2267121" cy="1742183"/>
                          </a:xfrm>
                          <a:prstGeom prst="rect">
                            <a:avLst/>
                          </a:prstGeom>
                        </pic:spPr>
                      </pic:pic>
                      <wps:wsp>
                        <wps:cNvPr id="1947846316" name="TextBox 16"/>
                        <wps:cNvSpPr txBox="1"/>
                        <wps:spPr>
                          <a:xfrm>
                            <a:off x="2" y="1774000"/>
                            <a:ext cx="623570" cy="266700"/>
                          </a:xfrm>
                          <a:prstGeom prst="rect">
                            <a:avLst/>
                          </a:prstGeom>
                          <a:noFill/>
                        </wps:spPr>
                        <wps:txbx>
                          <w:txbxContent>
                            <w:p w14:paraId="5072502E" w14:textId="77777777" w:rsidR="00254314" w:rsidRDefault="00254314" w:rsidP="00254314">
                              <w:pPr>
                                <w:textAlignment w:val="baseline"/>
                              </w:pPr>
                              <w:r>
                                <w:rPr>
                                  <w:rFonts w:ascii="Arial" w:hAnsi="Arial" w:cs="Arial"/>
                                  <w:color w:val="000000" w:themeColor="text1"/>
                                  <w:kern w:val="24"/>
                                  <w:lang w:val="en-US"/>
                                </w:rPr>
                                <w:t>L188S</w:t>
                              </w:r>
                            </w:p>
                          </w:txbxContent>
                        </wps:txbx>
                        <wps:bodyPr wrap="none" rtlCol="0">
                          <a:spAutoFit/>
                        </wps:bodyPr>
                      </wps:wsp>
                      <pic:pic xmlns:pic="http://schemas.openxmlformats.org/drawingml/2006/picture">
                        <pic:nvPicPr>
                          <pic:cNvPr id="1947846317" name="Picture 1947846317" descr="A picture containing indoor&#10;&#10;Description automatically generated"/>
                          <pic:cNvPicPr>
                            <a:picLocks noChangeAspect="1"/>
                          </pic:cNvPicPr>
                        </pic:nvPicPr>
                        <pic:blipFill>
                          <a:blip r:embed="rId86"/>
                          <a:stretch>
                            <a:fillRect/>
                          </a:stretch>
                        </pic:blipFill>
                        <pic:spPr>
                          <a:xfrm>
                            <a:off x="2267120" y="1740585"/>
                            <a:ext cx="2267120" cy="1742183"/>
                          </a:xfrm>
                          <a:prstGeom prst="rect">
                            <a:avLst/>
                          </a:prstGeom>
                        </pic:spPr>
                      </pic:pic>
                      <wps:wsp>
                        <wps:cNvPr id="1947846318" name="TextBox 19"/>
                        <wps:cNvSpPr txBox="1"/>
                        <wps:spPr>
                          <a:xfrm>
                            <a:off x="2211018" y="1774000"/>
                            <a:ext cx="581025" cy="266700"/>
                          </a:xfrm>
                          <a:prstGeom prst="rect">
                            <a:avLst/>
                          </a:prstGeom>
                          <a:noFill/>
                        </wps:spPr>
                        <wps:txbx>
                          <w:txbxContent>
                            <w:p w14:paraId="4C7AD43E" w14:textId="77777777" w:rsidR="00254314" w:rsidRDefault="00254314" w:rsidP="00254314">
                              <w:pPr>
                                <w:textAlignment w:val="baseline"/>
                              </w:pPr>
                              <w:r>
                                <w:rPr>
                                  <w:rFonts w:ascii="Arial" w:hAnsi="Arial" w:cs="Arial"/>
                                  <w:color w:val="000000" w:themeColor="text1"/>
                                  <w:kern w:val="24"/>
                                  <w:lang w:val="en-US"/>
                                </w:rPr>
                                <w:t>L75W</w:t>
                              </w:r>
                            </w:p>
                          </w:txbxContent>
                        </wps:txbx>
                        <wps:bodyPr wrap="none" rtlCol="0">
                          <a:spAutoFit/>
                        </wps:bodyPr>
                      </wps:wsp>
                      <pic:pic xmlns:pic="http://schemas.openxmlformats.org/drawingml/2006/picture">
                        <pic:nvPicPr>
                          <pic:cNvPr id="1947846319" name="Picture 1947846319" descr="A picture containing indoor&#10;&#10;Description automatically generated"/>
                          <pic:cNvPicPr>
                            <a:picLocks noChangeAspect="1"/>
                          </pic:cNvPicPr>
                        </pic:nvPicPr>
                        <pic:blipFill>
                          <a:blip r:embed="rId87"/>
                          <a:stretch>
                            <a:fillRect/>
                          </a:stretch>
                        </pic:blipFill>
                        <pic:spPr>
                          <a:xfrm>
                            <a:off x="2267121" y="15941"/>
                            <a:ext cx="2267119" cy="1742182"/>
                          </a:xfrm>
                          <a:prstGeom prst="rect">
                            <a:avLst/>
                          </a:prstGeom>
                        </pic:spPr>
                      </pic:pic>
                      <wps:wsp>
                        <wps:cNvPr id="1947846320" name="TextBox 22"/>
                        <wps:cNvSpPr txBox="1"/>
                        <wps:spPr>
                          <a:xfrm>
                            <a:off x="2257332" y="0"/>
                            <a:ext cx="428625" cy="266700"/>
                          </a:xfrm>
                          <a:prstGeom prst="rect">
                            <a:avLst/>
                          </a:prstGeom>
                          <a:noFill/>
                        </wps:spPr>
                        <wps:txbx>
                          <w:txbxContent>
                            <w:p w14:paraId="1F2D3F11" w14:textId="77777777" w:rsidR="00254314" w:rsidRDefault="00254314" w:rsidP="00254314">
                              <w:pPr>
                                <w:textAlignment w:val="baseline"/>
                              </w:pPr>
                              <w:r>
                                <w:rPr>
                                  <w:rFonts w:ascii="Arial" w:hAnsi="Arial" w:cs="Arial"/>
                                  <w:color w:val="000000" w:themeColor="text1"/>
                                  <w:kern w:val="24"/>
                                  <w:lang w:val="en-US"/>
                                </w:rPr>
                                <w:t>QM</w:t>
                              </w:r>
                            </w:p>
                          </w:txbxContent>
                        </wps:txbx>
                        <wps:bodyPr wrap="none" rtlCol="0">
                          <a:spAutoFit/>
                        </wps:bodyPr>
                      </wps:wsp>
                    </wpg:wgp>
                  </a:graphicData>
                </a:graphic>
              </wp:anchor>
            </w:drawing>
          </mc:Choice>
          <mc:Fallback>
            <w:pict>
              <v:group w14:anchorId="1AD03BC4" id="Group 23" o:spid="_x0000_s1099" style="position:absolute;left:0;text-align:left;margin-left:49.1pt;margin-top:31.7pt;width:357.05pt;height:274.35pt;z-index:251769856" coordsize="45342,3484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">
                <v:shape id="Picture 1947846313" o:spid="_x0000_s1100" type="#_x0000_t75" alt="A picture containing indoor&#10;&#10;Description automatically generated" style="position:absolute;width:22671;height:1742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">
                  <v:imagedata r:id="rId88" o:title="A picture containing indoor&#10;&#10;Description automatically generated"/>
                </v:shape>
                <v:shape id="TextBox 13" o:spid="_x0000_s1101" type="#_x0000_t202" style="position:absolute;width:4203;height:2667;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" filled="f" stroked="f">
                  <v:textbox style="mso-fit-shape-to-text:t">
                    <w:txbxContent>
                      <w:p w14:paraId="520978F6" w14:textId="77777777" w:rsidR="00254314" w:rsidRDefault="00254314" w:rsidP="00254314">
                        <w:pPr>
                          <w:textAlignment w:val="baseline"/>
                        </w:pPr>
                        <w:r>
                          <w:rPr>
                            <w:rFonts w:ascii="Arial" w:hAnsi="Arial" w:cs="Arial"/>
                            <w:color w:val="000000" w:themeColor="text1"/>
                            <w:kern w:val="24"/>
                            <w:lang w:val="en-US"/>
                          </w:rPr>
                          <w:t>DM</w:t>
                        </w:r>
                      </w:p>
                    </w:txbxContent>
                  </v:textbox>
                </v:shape>
                <v:shape id="Picture 1947846315" o:spid="_x0000_s1102" type="#_x0000_t75" alt="A picture containing indoor&#10;&#10;Description automatically generated" style="position:absolute;top:17421;width:22671;height:1742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">
                  <v:imagedata r:id="rId89" o:title="A picture containing indoor&#10;&#10;Description automatically generated"/>
                </v:shape>
                <v:shape id="TextBox 16" o:spid="_x0000_s1103" type="#_x0000_t202" style="position:absolute;top:17740;width:6235;height:2667;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" filled="f" stroked="f">
                  <v:textbox style="mso-fit-shape-to-text:t">
                    <w:txbxContent>
                      <w:p w14:paraId="5072502E" w14:textId="77777777" w:rsidR="00254314" w:rsidRDefault="00254314" w:rsidP="00254314">
                        <w:pPr>
                          <w:textAlignment w:val="baseline"/>
                        </w:pPr>
                        <w:r>
                          <w:rPr>
                            <w:rFonts w:ascii="Arial" w:hAnsi="Arial" w:cs="Arial"/>
                            <w:color w:val="000000" w:themeColor="text1"/>
                            <w:kern w:val="24"/>
                            <w:lang w:val="en-US"/>
                          </w:rPr>
                          <w:t>L188S</w:t>
                        </w:r>
                      </w:p>
                    </w:txbxContent>
                  </v:textbox>
                </v:shape>
                <v:shape id="Picture 1947846317" o:spid="_x0000_s1104" type="#_x0000_t75" alt="A picture containing indoor&#10;&#10;Description automatically generated" style="position:absolute;left:22671;top:17405;width:22671;height:1742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">
                  <v:imagedata r:id="rId90" o:title="A picture containing indoor&#10;&#10;Description automatically generated"/>
                </v:shape>
                <v:shape id="TextBox 19" o:spid="_x0000_s1105" type="#_x0000_t202" style="position:absolute;left:22110;top:17740;width:5810;height:2667;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" filled="f" stroked="f">
                  <v:textbox style="mso-fit-shape-to-text:t">
                    <w:txbxContent>
                      <w:p w14:paraId="4C7AD43E" w14:textId="77777777" w:rsidR="00254314" w:rsidRDefault="00254314" w:rsidP="00254314">
                        <w:pPr>
                          <w:textAlignment w:val="baseline"/>
                        </w:pPr>
                        <w:r>
                          <w:rPr>
                            <w:rFonts w:ascii="Arial" w:hAnsi="Arial" w:cs="Arial"/>
                            <w:color w:val="000000" w:themeColor="text1"/>
                            <w:kern w:val="24"/>
                            <w:lang w:val="en-US"/>
                          </w:rPr>
                          <w:t>L75W</w:t>
                        </w:r>
                      </w:p>
                    </w:txbxContent>
                  </v:textbox>
                </v:shape>
                <v:shape id="Picture 1947846319" o:spid="_x0000_s1106" type="#_x0000_t75" alt="A picture containing indoor&#10;&#10;Description automatically generated" style="position:absolute;left:22671;top:159;width:22671;height:1742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">
                  <v:imagedata r:id="rId91" o:title="A picture containing indoor&#10;&#10;Description automatically generated"/>
                </v:shape>
                <v:shape id="_x0000_s1107" type="#_x0000_t202" style="position:absolute;left:22573;width:4286;height:2667;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" filled="f" stroked="f">
                  <v:textbox style="mso-fit-shape-to-text:t">
                    <w:txbxContent>
                      <w:p w14:paraId="1F2D3F11" w14:textId="77777777" w:rsidR="00254314" w:rsidRDefault="00254314" w:rsidP="00254314">
                        <w:pPr>
                          <w:textAlignment w:val="baseline"/>
                        </w:pPr>
                        <w:r>
                          <w:rPr>
                            <w:rFonts w:ascii="Arial" w:hAnsi="Arial" w:cs="Arial"/>
                            <w:color w:val="000000" w:themeColor="text1"/>
                            <w:kern w:val="24"/>
                            <w:lang w:val="en-US"/>
                          </w:rPr>
                          <w:t>QM</w:t>
                        </w:r>
                      </w:p>
                    </w:txbxContent>
                  </v:textbox>
                </v:shape>
                <w10:wrap type="topAndBottom"/>
              </v:group>
            </w:pict>
          </mc:Fallback>
        </mc:AlternateContent>
      </w:r>
    </w:p>
    <w:p w14:paraId="66E19CEA" w14:textId="1FC948E9" w:rsidR="00626ABF" w:rsidRPr="001A2766" w:rsidRDefault="00626ABF" w:rsidP="001A2766">
      <w:pPr>
        <w:spacing w:line="360" w:lineRule="auto"/>
        <w:jc w:val="both"/>
        <w:rPr>
          <w:rFonts w:asciiTheme="minorHAnsi" w:hAnsiTheme="minorHAnsi"/>
          <w:color w:val="000000" w:themeColor="text1"/>
        </w:rPr>
      </w:pPr>
    </w:p>
    <w:p w14:paraId="54F1255F" w14:textId="48975643" w:rsidR="00626ABF" w:rsidRPr="001A2766" w:rsidRDefault="00626ABF" w:rsidP="001A2766">
      <w:pPr>
        <w:spacing w:line="360" w:lineRule="auto"/>
        <w:jc w:val="both"/>
        <w:rPr>
          <w:rFonts w:asciiTheme="minorHAnsi" w:hAnsiTheme="minorHAnsi"/>
          <w:color w:val="000000" w:themeColor="text1"/>
        </w:rPr>
      </w:pPr>
    </w:p>
    <w:p w14:paraId="50493D6F" w14:textId="77777777" w:rsidR="00626ABF" w:rsidRPr="001A2766" w:rsidRDefault="00626ABF" w:rsidP="001A2766">
      <w:pPr>
        <w:spacing w:line="360" w:lineRule="auto"/>
        <w:jc w:val="both"/>
        <w:rPr>
          <w:rFonts w:asciiTheme="minorHAnsi" w:hAnsiTheme="minorHAnsi"/>
          <w:color w:val="000000" w:themeColor="text1"/>
        </w:rPr>
      </w:pPr>
    </w:p>
    <w:p w14:paraId="71104BA0" w14:textId="65438846" w:rsidR="00626ABF" w:rsidRPr="001A2766" w:rsidRDefault="00626ABF" w:rsidP="001A2766">
      <w:pPr>
        <w:spacing w:line="360" w:lineRule="auto"/>
        <w:jc w:val="both"/>
        <w:rPr>
          <w:rFonts w:asciiTheme="minorHAnsi" w:hAnsiTheme="minorHAnsi"/>
          <w:color w:val="000000" w:themeColor="text1"/>
        </w:rPr>
      </w:pPr>
      <w:r w:rsidRPr="001A2766">
        <w:rPr>
          <w:rFonts w:asciiTheme="minorHAnsi" w:hAnsiTheme="minorHAnsi"/>
          <w:color w:val="000000" w:themeColor="text1"/>
        </w:rPr>
        <w:t>Fig… Panel image comparison of docking results, DM, 188S, 75W and QM.</w:t>
      </w:r>
      <w:r w:rsidR="00887472" w:rsidRPr="001A2766">
        <w:rPr>
          <w:rFonts w:asciiTheme="minorHAnsi" w:hAnsiTheme="minorHAnsi"/>
          <w:color w:val="000000" w:themeColor="text1"/>
        </w:rPr>
        <w:t xml:space="preserve"> 8 poses of pioglitazone per docking run. Constraints can be seen with poses… Heme and </w:t>
      </w:r>
      <w:proofErr w:type="spellStart"/>
      <w:r w:rsidR="00887472" w:rsidRPr="001A2766">
        <w:rPr>
          <w:rFonts w:asciiTheme="minorHAnsi" w:hAnsiTheme="minorHAnsi"/>
          <w:color w:val="000000" w:themeColor="text1"/>
        </w:rPr>
        <w:t>Piog</w:t>
      </w:r>
      <w:proofErr w:type="spellEnd"/>
      <w:r w:rsidR="00887472" w:rsidRPr="001A2766">
        <w:rPr>
          <w:rFonts w:asciiTheme="minorHAnsi" w:hAnsiTheme="minorHAnsi"/>
          <w:color w:val="000000" w:themeColor="text1"/>
        </w:rPr>
        <w:t xml:space="preserve">, 188 and 75 shown as sticks… </w:t>
      </w:r>
    </w:p>
    <w:p w14:paraId="7930F5AA" w14:textId="664D6BAC" w:rsidR="00887472" w:rsidRPr="001A2766" w:rsidRDefault="00887472" w:rsidP="001A2766">
      <w:pPr>
        <w:spacing w:line="360" w:lineRule="auto"/>
        <w:jc w:val="both"/>
        <w:rPr>
          <w:rFonts w:asciiTheme="minorHAnsi" w:hAnsiTheme="minorHAnsi"/>
          <w:color w:val="000000" w:themeColor="text1"/>
        </w:rPr>
      </w:pPr>
    </w:p>
    <w:p w14:paraId="43289B7F" w14:textId="07E23434" w:rsidR="00887472" w:rsidRPr="001A2766" w:rsidRDefault="00887472" w:rsidP="001A2766">
      <w:pPr>
        <w:spacing w:line="360" w:lineRule="auto"/>
        <w:jc w:val="both"/>
        <w:rPr>
          <w:rFonts w:asciiTheme="minorHAnsi" w:hAnsiTheme="minorHAnsi"/>
          <w:color w:val="000000" w:themeColor="text1"/>
        </w:rPr>
      </w:pPr>
    </w:p>
    <w:p w14:paraId="0BF952EF" w14:textId="1FB26C96" w:rsidR="00887472" w:rsidRPr="001A2766" w:rsidRDefault="00887472" w:rsidP="001A2766">
      <w:pPr>
        <w:spacing w:line="360" w:lineRule="auto"/>
        <w:jc w:val="both"/>
        <w:rPr>
          <w:rFonts w:asciiTheme="minorHAnsi" w:hAnsiTheme="minorHAnsi"/>
          <w:color w:val="000000" w:themeColor="text1"/>
        </w:rPr>
      </w:pPr>
      <w:r w:rsidRPr="001A2766">
        <w:rPr>
          <w:rFonts w:asciiTheme="minorHAnsi" w:hAnsiTheme="minorHAnsi"/>
          <w:color w:val="000000" w:themeColor="text1"/>
        </w:rPr>
        <w:t xml:space="preserve">In Fig… it can be seen by comparison of the novel mutants with the DM, that poses </w:t>
      </w:r>
      <w:r w:rsidR="00680E23" w:rsidRPr="001A2766">
        <w:rPr>
          <w:rFonts w:asciiTheme="minorHAnsi" w:hAnsiTheme="minorHAnsi"/>
          <w:color w:val="000000" w:themeColor="text1"/>
        </w:rPr>
        <w:t>conformations</w:t>
      </w:r>
      <w:r w:rsidRPr="001A2766">
        <w:rPr>
          <w:rFonts w:asciiTheme="minorHAnsi" w:hAnsiTheme="minorHAnsi"/>
          <w:color w:val="000000" w:themeColor="text1"/>
        </w:rPr>
        <w:t xml:space="preserve"> are constrained </w:t>
      </w:r>
      <w:r w:rsidR="00680E23" w:rsidRPr="001A2766">
        <w:rPr>
          <w:rFonts w:asciiTheme="minorHAnsi" w:hAnsiTheme="minorHAnsi"/>
          <w:color w:val="000000" w:themeColor="text1"/>
        </w:rPr>
        <w:t xml:space="preserve">in both the 188S and 75W TMs and QM also. The introduction of the mutations seemed to have an effect in preventing bound </w:t>
      </w:r>
      <w:proofErr w:type="spellStart"/>
      <w:r w:rsidR="00680E23" w:rsidRPr="001A2766">
        <w:rPr>
          <w:rFonts w:asciiTheme="minorHAnsi" w:hAnsiTheme="minorHAnsi"/>
          <w:color w:val="000000" w:themeColor="text1"/>
          <w:highlight w:val="green"/>
        </w:rPr>
        <w:t>Piog</w:t>
      </w:r>
      <w:proofErr w:type="spellEnd"/>
      <w:r w:rsidR="00680E23" w:rsidRPr="001A2766">
        <w:rPr>
          <w:rFonts w:asciiTheme="minorHAnsi" w:hAnsiTheme="minorHAnsi"/>
          <w:color w:val="000000" w:themeColor="text1"/>
          <w:highlight w:val="green"/>
        </w:rPr>
        <w:t xml:space="preserve"> to bend within the binding pocket….</w:t>
      </w:r>
      <w:r w:rsidR="00680E23" w:rsidRPr="001A2766">
        <w:rPr>
          <w:rFonts w:asciiTheme="minorHAnsi" w:hAnsiTheme="minorHAnsi"/>
          <w:color w:val="000000" w:themeColor="text1"/>
        </w:rPr>
        <w:t xml:space="preserve"> </w:t>
      </w:r>
    </w:p>
    <w:p w14:paraId="256FC596" w14:textId="4BFBD140" w:rsidR="00887472" w:rsidRPr="001A2766" w:rsidRDefault="00887472" w:rsidP="001A2766">
      <w:pPr>
        <w:spacing w:line="360" w:lineRule="auto"/>
        <w:jc w:val="both"/>
        <w:rPr>
          <w:rFonts w:asciiTheme="minorHAnsi" w:hAnsiTheme="minorHAnsi"/>
          <w:color w:val="000000" w:themeColor="text1"/>
        </w:rPr>
      </w:pPr>
    </w:p>
    <w:p w14:paraId="16976237" w14:textId="3FADEDD4" w:rsidR="00887472" w:rsidRPr="001A2766" w:rsidRDefault="00887472" w:rsidP="001A2766">
      <w:pPr>
        <w:spacing w:line="360" w:lineRule="auto"/>
        <w:jc w:val="both"/>
        <w:rPr>
          <w:rFonts w:asciiTheme="minorHAnsi" w:hAnsiTheme="minorHAnsi"/>
          <w:color w:val="000000" w:themeColor="text1"/>
        </w:rPr>
      </w:pPr>
      <w:r w:rsidRPr="001A2766">
        <w:rPr>
          <w:rFonts w:asciiTheme="minorHAnsi" w:hAnsiTheme="minorHAnsi"/>
          <w:color w:val="000000" w:themeColor="text1"/>
          <w:highlight w:val="green"/>
        </w:rPr>
        <w:t>By direct comparison of DM</w:t>
      </w:r>
      <w:r w:rsidR="00680E23" w:rsidRPr="001A2766">
        <w:rPr>
          <w:rFonts w:asciiTheme="minorHAnsi" w:hAnsiTheme="minorHAnsi"/>
          <w:color w:val="000000" w:themeColor="text1"/>
          <w:highlight w:val="green"/>
        </w:rPr>
        <w:t>, the</w:t>
      </w:r>
      <w:r w:rsidR="00680E23" w:rsidRPr="001A2766">
        <w:rPr>
          <w:rFonts w:asciiTheme="minorHAnsi" w:hAnsiTheme="minorHAnsi"/>
          <w:color w:val="000000" w:themeColor="text1"/>
        </w:rPr>
        <w:t xml:space="preserve"> </w:t>
      </w:r>
    </w:p>
    <w:p w14:paraId="22F1ECEC" w14:textId="2A930406" w:rsidR="00680E23" w:rsidRPr="001A2766" w:rsidRDefault="00680E23" w:rsidP="001A2766">
      <w:pPr>
        <w:spacing w:line="360" w:lineRule="auto"/>
        <w:jc w:val="both"/>
        <w:rPr>
          <w:rFonts w:asciiTheme="minorHAnsi" w:hAnsiTheme="minorHAnsi"/>
          <w:color w:val="000000" w:themeColor="text1"/>
        </w:rPr>
      </w:pPr>
    </w:p>
    <w:p w14:paraId="650E2EC6" w14:textId="6C253E8A" w:rsidR="00680E23" w:rsidRPr="001A2766" w:rsidRDefault="00680E23" w:rsidP="001A2766">
      <w:pPr>
        <w:spacing w:line="360" w:lineRule="auto"/>
        <w:jc w:val="both"/>
        <w:rPr>
          <w:rFonts w:asciiTheme="minorHAnsi" w:hAnsiTheme="minorHAnsi"/>
          <w:color w:val="000000" w:themeColor="text1"/>
        </w:rPr>
      </w:pPr>
    </w:p>
    <w:p w14:paraId="6BDD2173" w14:textId="4EA76E5B" w:rsidR="00680E23" w:rsidRPr="001A2766" w:rsidRDefault="00680E23" w:rsidP="001A2766">
      <w:pPr>
        <w:spacing w:line="360" w:lineRule="auto"/>
        <w:jc w:val="both"/>
        <w:rPr>
          <w:rFonts w:asciiTheme="minorHAnsi" w:hAnsiTheme="minorHAnsi"/>
          <w:color w:val="000000" w:themeColor="text1"/>
        </w:rPr>
      </w:pPr>
      <w:r w:rsidRPr="001A2766">
        <w:rPr>
          <w:rFonts w:asciiTheme="minorHAnsi" w:hAnsiTheme="minorHAnsi"/>
          <w:color w:val="000000" w:themeColor="text1"/>
          <w:highlight w:val="green"/>
        </w:rPr>
        <w:t>The introduction of the 75W was based on… the bulky side chain of the W mutation aids the constraint of the pioglitazone binding…</w:t>
      </w:r>
      <w:r w:rsidRPr="001A2766">
        <w:rPr>
          <w:rFonts w:asciiTheme="minorHAnsi" w:hAnsiTheme="minorHAnsi"/>
          <w:color w:val="000000" w:themeColor="text1"/>
        </w:rPr>
        <w:t xml:space="preserve"> </w:t>
      </w:r>
    </w:p>
    <w:p w14:paraId="3236723C" w14:textId="77777777" w:rsidR="00626ABF" w:rsidRPr="001A2766" w:rsidRDefault="00626ABF" w:rsidP="001A2766">
      <w:pPr>
        <w:spacing w:line="360" w:lineRule="auto"/>
        <w:jc w:val="both"/>
        <w:rPr>
          <w:rFonts w:asciiTheme="minorHAnsi" w:hAnsiTheme="minorHAnsi"/>
          <w:color w:val="000000" w:themeColor="text1"/>
        </w:rPr>
      </w:pPr>
    </w:p>
    <w:p w14:paraId="58CEAB17" w14:textId="77777777" w:rsidR="00626ABF" w:rsidRPr="001A2766" w:rsidRDefault="00626ABF" w:rsidP="001A2766">
      <w:pPr>
        <w:spacing w:line="360" w:lineRule="auto"/>
        <w:jc w:val="both"/>
        <w:rPr>
          <w:rFonts w:asciiTheme="minorHAnsi" w:hAnsiTheme="minorHAnsi"/>
          <w:color w:val="000000" w:themeColor="text1"/>
        </w:rPr>
      </w:pPr>
    </w:p>
    <w:p w14:paraId="3FF061A5" w14:textId="77777777" w:rsidR="00626ABF" w:rsidRPr="001A2766" w:rsidRDefault="00626ABF" w:rsidP="001A2766">
      <w:pPr>
        <w:spacing w:line="360" w:lineRule="auto"/>
        <w:jc w:val="both"/>
        <w:rPr>
          <w:rFonts w:asciiTheme="minorHAnsi" w:hAnsiTheme="minorHAnsi"/>
          <w:color w:val="000000" w:themeColor="text1"/>
        </w:rPr>
      </w:pPr>
    </w:p>
    <w:p w14:paraId="299D2667" w14:textId="0B8672D7" w:rsidR="002B76A4" w:rsidRPr="001A2766" w:rsidRDefault="002B76A4" w:rsidP="001A2766">
      <w:pPr>
        <w:spacing w:line="360" w:lineRule="auto"/>
        <w:jc w:val="both"/>
        <w:rPr>
          <w:rFonts w:asciiTheme="minorHAnsi" w:hAnsiTheme="minorHAnsi"/>
          <w:color w:val="000000" w:themeColor="text1"/>
        </w:rPr>
      </w:pPr>
      <w:r w:rsidRPr="001A2766">
        <w:rPr>
          <w:rFonts w:asciiTheme="minorHAnsi" w:hAnsiTheme="minorHAnsi"/>
          <w:color w:val="000000" w:themeColor="text1"/>
        </w:rPr>
        <w:t xml:space="preserve">DISTANCE FIG </w:t>
      </w:r>
    </w:p>
    <w:p w14:paraId="696A3642" w14:textId="77777777" w:rsidR="002B76A4" w:rsidRPr="001A2766" w:rsidRDefault="002B76A4" w:rsidP="001A2766">
      <w:pPr>
        <w:spacing w:line="360" w:lineRule="auto"/>
        <w:jc w:val="both"/>
        <w:rPr>
          <w:rFonts w:asciiTheme="minorHAnsi" w:hAnsiTheme="minorHAnsi"/>
          <w:color w:val="000000" w:themeColor="text1"/>
        </w:rPr>
      </w:pPr>
    </w:p>
    <w:p w14:paraId="4DFFD495" w14:textId="42A2A3B4" w:rsidR="00F27EC1" w:rsidRPr="001A2766" w:rsidRDefault="00F27EC1" w:rsidP="001A2766">
      <w:pPr>
        <w:spacing w:line="360" w:lineRule="auto"/>
        <w:jc w:val="both"/>
        <w:rPr>
          <w:rFonts w:asciiTheme="minorHAnsi" w:hAnsiTheme="minorHAnsi"/>
          <w:color w:val="000000" w:themeColor="text1"/>
        </w:rPr>
      </w:pPr>
      <w:r w:rsidRPr="001A2766">
        <w:rPr>
          <w:rFonts w:asciiTheme="minorHAnsi" w:hAnsiTheme="minorHAnsi"/>
          <w:color w:val="000000" w:themeColor="text1"/>
        </w:rPr>
        <w:t xml:space="preserve">Fig… </w:t>
      </w:r>
      <w:r w:rsidR="00585CAD" w:rsidRPr="001A2766">
        <w:rPr>
          <w:rFonts w:asciiTheme="minorHAnsi" w:hAnsiTheme="minorHAnsi"/>
          <w:color w:val="000000" w:themeColor="text1"/>
        </w:rPr>
        <w:t>Image outlining</w:t>
      </w:r>
      <w:r w:rsidRPr="001A2766">
        <w:rPr>
          <w:rFonts w:asciiTheme="minorHAnsi" w:hAnsiTheme="minorHAnsi"/>
          <w:color w:val="000000" w:themeColor="text1"/>
        </w:rPr>
        <w:t xml:space="preserve"> the proximity of the C2 position to the central Fe atom within the active site of BM3. IT can be seen that the following combinations of mutations… and more poses were seen in the correct orientation… </w:t>
      </w:r>
    </w:p>
    <w:p w14:paraId="6A8B308B" w14:textId="77777777" w:rsidR="00F27EC1" w:rsidRPr="001A2766" w:rsidRDefault="00F27EC1" w:rsidP="001A2766">
      <w:pPr>
        <w:spacing w:line="360" w:lineRule="auto"/>
        <w:jc w:val="both"/>
        <w:rPr>
          <w:rFonts w:asciiTheme="minorHAnsi" w:hAnsiTheme="minorHAnsi"/>
          <w:color w:val="000000" w:themeColor="text1"/>
        </w:rPr>
      </w:pPr>
    </w:p>
    <w:p w14:paraId="78A4F573" w14:textId="52772C80" w:rsidR="007D388B" w:rsidRPr="001A2766" w:rsidRDefault="007D388B" w:rsidP="001A2766">
      <w:pPr>
        <w:spacing w:line="360" w:lineRule="auto"/>
        <w:jc w:val="both"/>
        <w:rPr>
          <w:rFonts w:asciiTheme="minorHAnsi" w:hAnsiTheme="minorHAnsi"/>
          <w:color w:val="000000" w:themeColor="text1"/>
        </w:rPr>
      </w:pPr>
    </w:p>
    <w:p w14:paraId="3E94A385" w14:textId="77777777" w:rsidR="007D388B" w:rsidRPr="001A2766" w:rsidRDefault="007D388B" w:rsidP="001A2766">
      <w:pPr>
        <w:spacing w:line="360" w:lineRule="auto"/>
        <w:jc w:val="both"/>
        <w:rPr>
          <w:rFonts w:asciiTheme="minorHAnsi" w:hAnsiTheme="minorHAnsi"/>
          <w:color w:val="000000" w:themeColor="text1"/>
        </w:rPr>
      </w:pPr>
    </w:p>
    <w:p w14:paraId="67520659" w14:textId="77777777" w:rsidR="007D388B" w:rsidRPr="001A2766" w:rsidRDefault="007D388B" w:rsidP="001A2766">
      <w:pPr>
        <w:spacing w:line="360" w:lineRule="auto"/>
        <w:jc w:val="both"/>
        <w:rPr>
          <w:rFonts w:asciiTheme="minorHAnsi" w:hAnsiTheme="minorHAnsi"/>
          <w:color w:val="000000" w:themeColor="text1"/>
          <w:highlight w:val="green"/>
        </w:rPr>
      </w:pPr>
      <w:proofErr w:type="spellStart"/>
      <w:r w:rsidRPr="001A2766">
        <w:rPr>
          <w:rFonts w:asciiTheme="minorHAnsi" w:hAnsiTheme="minorHAnsi"/>
          <w:color w:val="000000" w:themeColor="text1"/>
          <w:highlight w:val="green"/>
        </w:rPr>
        <w:t>Autodock</w:t>
      </w:r>
      <w:proofErr w:type="spellEnd"/>
      <w:r w:rsidRPr="001A2766">
        <w:rPr>
          <w:rFonts w:asciiTheme="minorHAnsi" w:hAnsiTheme="minorHAnsi"/>
          <w:color w:val="000000" w:themeColor="text1"/>
          <w:highlight w:val="green"/>
        </w:rPr>
        <w:t xml:space="preserve"> vina </w:t>
      </w:r>
    </w:p>
    <w:p w14:paraId="50CA66C9" w14:textId="77777777" w:rsidR="007D388B" w:rsidRPr="001A2766" w:rsidRDefault="007D388B" w:rsidP="001A2766">
      <w:pPr>
        <w:spacing w:line="360" w:lineRule="auto"/>
        <w:jc w:val="both"/>
        <w:rPr>
          <w:rFonts w:asciiTheme="minorHAnsi" w:hAnsiTheme="minorHAnsi"/>
          <w:color w:val="000000" w:themeColor="text1"/>
          <w:highlight w:val="green"/>
        </w:rPr>
      </w:pPr>
    </w:p>
    <w:p w14:paraId="7FD620C8" w14:textId="77777777" w:rsidR="007D388B" w:rsidRPr="001A2766" w:rsidRDefault="007D388B" w:rsidP="001A2766">
      <w:pPr>
        <w:spacing w:line="360" w:lineRule="auto"/>
        <w:jc w:val="both"/>
        <w:rPr>
          <w:rFonts w:asciiTheme="minorHAnsi" w:hAnsiTheme="minorHAnsi"/>
          <w:color w:val="000000" w:themeColor="text1"/>
          <w:highlight w:val="green"/>
        </w:rPr>
      </w:pPr>
      <w:r w:rsidRPr="001A2766">
        <w:rPr>
          <w:rFonts w:asciiTheme="minorHAnsi" w:hAnsiTheme="minorHAnsi"/>
          <w:color w:val="000000" w:themeColor="text1"/>
          <w:highlight w:val="green"/>
        </w:rPr>
        <w:t xml:space="preserve">The config file used… to unsure repeatability </w:t>
      </w:r>
    </w:p>
    <w:p w14:paraId="54B48AD9" w14:textId="77777777" w:rsidR="007D388B" w:rsidRPr="001A2766" w:rsidRDefault="007D388B" w:rsidP="001A2766">
      <w:pPr>
        <w:spacing w:line="360" w:lineRule="auto"/>
        <w:jc w:val="both"/>
        <w:rPr>
          <w:rFonts w:asciiTheme="minorHAnsi" w:hAnsiTheme="minorHAnsi"/>
          <w:color w:val="000000" w:themeColor="text1"/>
          <w:highlight w:val="green"/>
        </w:rPr>
      </w:pPr>
    </w:p>
    <w:p w14:paraId="2D3F79C7" w14:textId="77777777" w:rsidR="007D388B" w:rsidRPr="001A2766" w:rsidRDefault="007D388B" w:rsidP="001A2766">
      <w:pPr>
        <w:spacing w:line="360" w:lineRule="auto"/>
        <w:jc w:val="both"/>
        <w:rPr>
          <w:rFonts w:asciiTheme="minorHAnsi" w:hAnsiTheme="minorHAnsi"/>
          <w:color w:val="000000" w:themeColor="text1"/>
          <w:highlight w:val="green"/>
        </w:rPr>
      </w:pPr>
      <w:r w:rsidRPr="001A2766">
        <w:rPr>
          <w:rFonts w:asciiTheme="minorHAnsi" w:hAnsiTheme="minorHAnsi"/>
          <w:color w:val="000000" w:themeColor="text1"/>
          <w:highlight w:val="green"/>
        </w:rPr>
        <w:t xml:space="preserve">-r </w:t>
      </w:r>
      <w:proofErr w:type="spellStart"/>
      <w:r w:rsidRPr="001A2766">
        <w:rPr>
          <w:rFonts w:asciiTheme="minorHAnsi" w:hAnsiTheme="minorHAnsi"/>
          <w:color w:val="000000" w:themeColor="text1"/>
          <w:highlight w:val="green"/>
        </w:rPr>
        <w:t>tortion</w:t>
      </w:r>
      <w:proofErr w:type="spellEnd"/>
      <w:r w:rsidRPr="001A2766">
        <w:rPr>
          <w:rFonts w:asciiTheme="minorHAnsi" w:hAnsiTheme="minorHAnsi"/>
          <w:color w:val="000000" w:themeColor="text1"/>
          <w:highlight w:val="green"/>
        </w:rPr>
        <w:t xml:space="preserve"> tree/ rigid… </w:t>
      </w:r>
    </w:p>
    <w:p w14:paraId="772FA40D" w14:textId="77777777" w:rsidR="007D388B" w:rsidRPr="001A2766" w:rsidRDefault="007D388B" w:rsidP="001A2766">
      <w:pPr>
        <w:spacing w:line="360" w:lineRule="auto"/>
        <w:jc w:val="both"/>
        <w:rPr>
          <w:rFonts w:asciiTheme="minorHAnsi" w:hAnsiTheme="minorHAnsi"/>
          <w:color w:val="000000" w:themeColor="text1"/>
          <w:highlight w:val="green"/>
        </w:rPr>
      </w:pPr>
    </w:p>
    <w:p w14:paraId="3FEF1619" w14:textId="6B6965A8" w:rsidR="007D388B" w:rsidRPr="001A2766" w:rsidRDefault="007D388B" w:rsidP="001A2766">
      <w:pPr>
        <w:spacing w:line="360" w:lineRule="auto"/>
        <w:jc w:val="both"/>
        <w:rPr>
          <w:rFonts w:asciiTheme="minorHAnsi" w:hAnsiTheme="minorHAnsi"/>
          <w:color w:val="000000" w:themeColor="text1"/>
        </w:rPr>
      </w:pPr>
      <w:r w:rsidRPr="001A2766">
        <w:rPr>
          <w:rFonts w:asciiTheme="minorHAnsi" w:hAnsiTheme="minorHAnsi"/>
          <w:color w:val="000000" w:themeColor="text1"/>
          <w:highlight w:val="green"/>
        </w:rPr>
        <w:t xml:space="preserve">De novo folding in </w:t>
      </w:r>
      <w:proofErr w:type="spellStart"/>
      <w:r w:rsidRPr="001A2766">
        <w:rPr>
          <w:rFonts w:asciiTheme="minorHAnsi" w:hAnsiTheme="minorHAnsi"/>
          <w:color w:val="000000" w:themeColor="text1"/>
          <w:highlight w:val="green"/>
        </w:rPr>
        <w:t>rosetta</w:t>
      </w:r>
      <w:proofErr w:type="spellEnd"/>
      <w:r w:rsidRPr="001A2766">
        <w:rPr>
          <w:rFonts w:asciiTheme="minorHAnsi" w:hAnsiTheme="minorHAnsi"/>
          <w:color w:val="000000" w:themeColor="text1"/>
          <w:highlight w:val="green"/>
        </w:rPr>
        <w:t xml:space="preserve"> Rosetta uses centroid and all atom folding.. we use full atom score</w:t>
      </w:r>
      <w:r w:rsidRPr="001A2766">
        <w:rPr>
          <w:rFonts w:asciiTheme="minorHAnsi" w:hAnsiTheme="minorHAnsi"/>
          <w:color w:val="000000" w:themeColor="text1"/>
        </w:rPr>
        <w:t xml:space="preserve"> </w:t>
      </w:r>
    </w:p>
    <w:p w14:paraId="522FA11C" w14:textId="77777777" w:rsidR="007D388B" w:rsidRPr="001A2766" w:rsidRDefault="007D388B" w:rsidP="001A2766">
      <w:pPr>
        <w:spacing w:line="360" w:lineRule="auto"/>
        <w:jc w:val="both"/>
        <w:rPr>
          <w:rFonts w:asciiTheme="minorHAnsi" w:hAnsiTheme="minorHAnsi"/>
          <w:color w:val="000000" w:themeColor="text1"/>
        </w:rPr>
      </w:pPr>
    </w:p>
    <w:p w14:paraId="08449BD2" w14:textId="77777777" w:rsidR="007D388B" w:rsidRPr="001A2766" w:rsidRDefault="007D388B" w:rsidP="001A2766">
      <w:pPr>
        <w:spacing w:line="360" w:lineRule="auto"/>
        <w:jc w:val="both"/>
        <w:rPr>
          <w:rFonts w:asciiTheme="minorHAnsi" w:hAnsiTheme="minorHAnsi"/>
          <w:color w:val="000000" w:themeColor="text1"/>
          <w:highlight w:val="green"/>
        </w:rPr>
      </w:pPr>
      <w:r w:rsidRPr="001A2766">
        <w:rPr>
          <w:rFonts w:asciiTheme="minorHAnsi" w:hAnsiTheme="minorHAnsi"/>
          <w:color w:val="000000" w:themeColor="text1"/>
          <w:highlight w:val="green"/>
        </w:rPr>
        <w:t>STATs</w:t>
      </w:r>
    </w:p>
    <w:p w14:paraId="4B1A894D" w14:textId="77777777" w:rsidR="007D388B" w:rsidRPr="001A2766" w:rsidRDefault="007D388B" w:rsidP="001A2766">
      <w:pPr>
        <w:spacing w:line="360" w:lineRule="auto"/>
        <w:jc w:val="both"/>
        <w:rPr>
          <w:rFonts w:asciiTheme="minorHAnsi" w:hAnsiTheme="minorHAnsi"/>
          <w:color w:val="000000" w:themeColor="text1"/>
        </w:rPr>
      </w:pPr>
      <w:r w:rsidRPr="001A2766">
        <w:rPr>
          <w:rFonts w:asciiTheme="minorHAnsi" w:hAnsiTheme="minorHAnsi"/>
          <w:color w:val="000000" w:themeColor="text1"/>
          <w:highlight w:val="green"/>
        </w:rPr>
        <w:t>Gradient decent</w:t>
      </w:r>
      <w:r w:rsidRPr="001A2766">
        <w:rPr>
          <w:rFonts w:asciiTheme="minorHAnsi" w:hAnsiTheme="minorHAnsi"/>
          <w:color w:val="000000" w:themeColor="text1"/>
        </w:rPr>
        <w:t xml:space="preserve"> </w:t>
      </w:r>
    </w:p>
    <w:p w14:paraId="5CFB88C3" w14:textId="214728E4" w:rsidR="007D388B" w:rsidRPr="001A2766" w:rsidRDefault="007D388B" w:rsidP="001A2766">
      <w:pPr>
        <w:spacing w:line="360" w:lineRule="auto"/>
        <w:jc w:val="both"/>
        <w:rPr>
          <w:rFonts w:asciiTheme="minorHAnsi" w:hAnsiTheme="minorHAnsi"/>
          <w:color w:val="000000" w:themeColor="text1"/>
        </w:rPr>
      </w:pPr>
    </w:p>
    <w:p w14:paraId="38BA9A4D" w14:textId="77777777" w:rsidR="007D388B" w:rsidRPr="001A2766" w:rsidRDefault="007D388B" w:rsidP="001A2766">
      <w:pPr>
        <w:spacing w:line="360" w:lineRule="auto"/>
        <w:jc w:val="both"/>
        <w:rPr>
          <w:rFonts w:asciiTheme="minorHAnsi" w:hAnsiTheme="minorHAnsi"/>
          <w:color w:val="000000" w:themeColor="text1"/>
          <w:highlight w:val="green"/>
        </w:rPr>
      </w:pPr>
      <w:r w:rsidRPr="001A2766">
        <w:rPr>
          <w:rFonts w:asciiTheme="minorHAnsi" w:hAnsiTheme="minorHAnsi"/>
          <w:color w:val="000000" w:themeColor="text1"/>
          <w:highlight w:val="green"/>
        </w:rPr>
        <w:t xml:space="preserve">Mean weighted distance vs soft max </w:t>
      </w:r>
    </w:p>
    <w:p w14:paraId="69BE404E" w14:textId="41F87404" w:rsidR="007D388B" w:rsidRPr="001A2766" w:rsidRDefault="007D388B" w:rsidP="001A2766">
      <w:pPr>
        <w:spacing w:line="360" w:lineRule="auto"/>
        <w:jc w:val="both"/>
        <w:rPr>
          <w:rFonts w:asciiTheme="minorHAnsi" w:hAnsiTheme="minorHAnsi"/>
          <w:color w:val="000000" w:themeColor="text1"/>
        </w:rPr>
      </w:pPr>
      <w:r w:rsidRPr="001A2766">
        <w:rPr>
          <w:rFonts w:asciiTheme="minorHAnsi" w:hAnsiTheme="minorHAnsi" w:cs="Segoe UI"/>
          <w:i/>
          <w:iCs/>
          <w:color w:val="000000" w:themeColor="text1"/>
          <w:sz w:val="21"/>
          <w:szCs w:val="21"/>
          <w:highlight w:val="green"/>
        </w:rPr>
        <w:tab/>
      </w:r>
      <w:r w:rsidRPr="001A2766">
        <w:rPr>
          <w:rFonts w:asciiTheme="minorHAnsi" w:hAnsiTheme="minorHAnsi"/>
          <w:color w:val="000000" w:themeColor="text1"/>
          <w:highlight w:val="green"/>
        </w:rPr>
        <w:fldChar w:fldCharType="begin"/>
      </w:r>
      <w:r w:rsidRPr="001A2766">
        <w:rPr>
          <w:rFonts w:asciiTheme="minorHAnsi" w:hAnsiTheme="minorHAnsi"/>
          <w:color w:val="000000" w:themeColor="text1"/>
          <w:highlight w:val="green"/>
        </w:rPr>
        <w:instrText xml:space="preserve"> INCLUDEPICTURE "https://scontent-lhr8-1.xx.fbcdn.net/v/t1.15752-9/128755154_2566593873639226_2034444667945063615_n.png?_nc_cat=110&amp;ccb=2&amp;_nc_sid=ae9488&amp;_nc_ohc=pCn-h68CjHEAX-tnAGI&amp;_nc_ht=scontent-lhr8-1.xx&amp;oh=f19a8e1dc9ffcb6fd56fe97419e69aa2&amp;oe=5FEE8889" \* MERGEFORMATINET </w:instrText>
      </w:r>
      <w:r w:rsidRPr="001A2766">
        <w:rPr>
          <w:rFonts w:asciiTheme="minorHAnsi" w:hAnsiTheme="minorHAnsi"/>
          <w:color w:val="000000" w:themeColor="text1"/>
          <w:highlight w:val="green"/>
        </w:rPr>
        <w:fldChar w:fldCharType="separate"/>
      </w:r>
      <w:r w:rsidRPr="001A2766">
        <w:rPr>
          <w:rFonts w:asciiTheme="minorHAnsi" w:hAnsiTheme="minorHAnsi"/>
          <w:noProof/>
          <w:color w:val="000000" w:themeColor="text1"/>
          <w:highlight w:val="green"/>
        </w:rPr>
        <w:drawing>
          <wp:inline distT="0" distB="0" distL="0" distR="0" wp14:anchorId="54758A8A" wp14:editId="3C50B343">
            <wp:extent cx="1940560" cy="1337945"/>
            <wp:effectExtent l="0" t="0" r="2540" b="0"/>
            <wp:docPr id="1947846208" name="Picture 1947846208"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 description available."/>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940560" cy="1337945"/>
                    </a:xfrm>
                    <a:prstGeom prst="rect">
                      <a:avLst/>
                    </a:prstGeom>
                    <a:noFill/>
                    <a:ln>
                      <a:noFill/>
                    </a:ln>
                  </pic:spPr>
                </pic:pic>
              </a:graphicData>
            </a:graphic>
          </wp:inline>
        </w:drawing>
      </w:r>
      <w:r w:rsidRPr="001A2766">
        <w:rPr>
          <w:rFonts w:asciiTheme="minorHAnsi" w:hAnsiTheme="minorHAnsi"/>
          <w:color w:val="000000" w:themeColor="text1"/>
          <w:highlight w:val="green"/>
        </w:rPr>
        <w:fldChar w:fldCharType="end"/>
      </w:r>
      <w:r w:rsidRPr="001A2766">
        <w:rPr>
          <w:rFonts w:asciiTheme="minorHAnsi" w:hAnsiTheme="minorHAnsi"/>
          <w:color w:val="000000" w:themeColor="text1"/>
        </w:rPr>
        <w:t xml:space="preserve"> </w:t>
      </w:r>
    </w:p>
    <w:p w14:paraId="42B5E35A" w14:textId="77777777" w:rsidR="007D388B" w:rsidRPr="001A2766" w:rsidRDefault="007D388B" w:rsidP="001A2766">
      <w:pPr>
        <w:shd w:val="clear" w:color="auto" w:fill="FFFFFF"/>
        <w:tabs>
          <w:tab w:val="left" w:pos="3688"/>
        </w:tabs>
        <w:spacing w:line="360" w:lineRule="auto"/>
        <w:jc w:val="both"/>
        <w:rPr>
          <w:rFonts w:asciiTheme="minorHAnsi" w:hAnsiTheme="minorHAnsi" w:cs="Segoe UI"/>
          <w:i/>
          <w:iCs/>
          <w:color w:val="000000" w:themeColor="text1"/>
          <w:sz w:val="21"/>
          <w:szCs w:val="21"/>
        </w:rPr>
      </w:pPr>
    </w:p>
    <w:p w14:paraId="56DFC691" w14:textId="77777777" w:rsidR="007D388B" w:rsidRPr="001A2766" w:rsidRDefault="007D388B" w:rsidP="001A2766">
      <w:pPr>
        <w:spacing w:line="360" w:lineRule="auto"/>
        <w:jc w:val="both"/>
        <w:rPr>
          <w:rFonts w:asciiTheme="minorHAnsi" w:hAnsiTheme="minorHAnsi"/>
          <w:color w:val="000000" w:themeColor="text1"/>
        </w:rPr>
      </w:pPr>
    </w:p>
    <w:p w14:paraId="61D17E78" w14:textId="3A7961A9" w:rsidR="007D388B" w:rsidRPr="00DD1B60" w:rsidRDefault="00DD1B60" w:rsidP="00DD1B60">
      <w:pPr>
        <w:pStyle w:val="Heading4"/>
        <w:rPr>
          <w:b/>
          <w:bCs/>
          <w:color w:val="000000" w:themeColor="text1"/>
        </w:rPr>
      </w:pPr>
      <w:r w:rsidRPr="00DD1B60">
        <w:rPr>
          <w:b/>
          <w:bCs/>
          <w:color w:val="000000" w:themeColor="text1"/>
        </w:rPr>
        <w:t xml:space="preserve">Site directed mutagenesis with </w:t>
      </w:r>
      <w:proofErr w:type="spellStart"/>
      <w:r w:rsidRPr="00DD1B60">
        <w:rPr>
          <w:b/>
          <w:bCs/>
          <w:color w:val="000000" w:themeColor="text1"/>
        </w:rPr>
        <w:t>enz</w:t>
      </w:r>
      <w:proofErr w:type="spellEnd"/>
      <w:r w:rsidRPr="00DD1B60">
        <w:rPr>
          <w:b/>
          <w:bCs/>
          <w:color w:val="000000" w:themeColor="text1"/>
        </w:rPr>
        <w:t xml:space="preserve"> output</w:t>
      </w:r>
    </w:p>
    <w:p w14:paraId="3CED9A9C" w14:textId="5DA47240" w:rsidR="007D388B" w:rsidRDefault="007D388B" w:rsidP="001A2766">
      <w:pPr>
        <w:spacing w:line="360" w:lineRule="auto"/>
        <w:jc w:val="both"/>
        <w:rPr>
          <w:rFonts w:asciiTheme="minorHAnsi" w:hAnsiTheme="minorHAnsi"/>
          <w:color w:val="000000" w:themeColor="text1"/>
        </w:rPr>
      </w:pPr>
    </w:p>
    <w:p w14:paraId="08BFE3A2" w14:textId="7686E9A2" w:rsidR="00DD1B60" w:rsidRDefault="00DD1B60" w:rsidP="001A2766">
      <w:pPr>
        <w:spacing w:line="360" w:lineRule="auto"/>
        <w:jc w:val="both"/>
        <w:rPr>
          <w:rFonts w:asciiTheme="minorHAnsi" w:hAnsiTheme="minorHAnsi"/>
          <w:color w:val="000000" w:themeColor="text1"/>
        </w:rPr>
      </w:pPr>
      <w:r>
        <w:rPr>
          <w:rFonts w:asciiTheme="minorHAnsi" w:hAnsiTheme="minorHAnsi"/>
          <w:color w:val="000000" w:themeColor="text1"/>
        </w:rPr>
        <w:t xml:space="preserve">The initial aims of creating a computational enzyme design element to the project were to create and test output mutants </w:t>
      </w:r>
      <w:r>
        <w:rPr>
          <w:rFonts w:asciiTheme="minorHAnsi" w:hAnsiTheme="minorHAnsi"/>
          <w:i/>
          <w:iCs/>
          <w:color w:val="000000" w:themeColor="text1"/>
        </w:rPr>
        <w:t xml:space="preserve">in vitro. </w:t>
      </w:r>
      <w:r>
        <w:rPr>
          <w:rFonts w:asciiTheme="minorHAnsi" w:hAnsiTheme="minorHAnsi"/>
          <w:color w:val="000000" w:themeColor="text1"/>
        </w:rPr>
        <w:t xml:space="preserve">This was intended for both method validation and…. </w:t>
      </w:r>
    </w:p>
    <w:p w14:paraId="30BDEE14" w14:textId="0163436C" w:rsidR="00DD1B60" w:rsidRDefault="00DD1B60" w:rsidP="001A2766">
      <w:pPr>
        <w:spacing w:line="360" w:lineRule="auto"/>
        <w:jc w:val="both"/>
        <w:rPr>
          <w:rFonts w:asciiTheme="minorHAnsi" w:hAnsiTheme="minorHAnsi"/>
          <w:color w:val="000000" w:themeColor="text1"/>
        </w:rPr>
      </w:pPr>
    </w:p>
    <w:p w14:paraId="534A13B4" w14:textId="1BA75342" w:rsidR="00DD1B60" w:rsidRDefault="00DD1B60" w:rsidP="001A2766">
      <w:pPr>
        <w:spacing w:line="360" w:lineRule="auto"/>
        <w:jc w:val="both"/>
        <w:rPr>
          <w:rFonts w:asciiTheme="minorHAnsi" w:hAnsiTheme="minorHAnsi"/>
          <w:color w:val="000000" w:themeColor="text1"/>
        </w:rPr>
      </w:pPr>
      <w:r>
        <w:rPr>
          <w:rFonts w:asciiTheme="minorHAnsi" w:hAnsiTheme="minorHAnsi"/>
          <w:color w:val="000000" w:themeColor="text1"/>
        </w:rPr>
        <w:t xml:space="preserve">The designed mutants were to be transformed and expressed, for use in whole cell assay incubations with Pioglitazone. The selectivity would be qualitatively inspected via LC-MS/MS. </w:t>
      </w:r>
    </w:p>
    <w:p w14:paraId="7D31CBF0" w14:textId="7A69A288" w:rsidR="00DD1B60" w:rsidRDefault="00DD1B60" w:rsidP="001A2766">
      <w:pPr>
        <w:spacing w:line="360" w:lineRule="auto"/>
        <w:jc w:val="both"/>
        <w:rPr>
          <w:rFonts w:asciiTheme="minorHAnsi" w:hAnsiTheme="minorHAnsi"/>
          <w:color w:val="000000" w:themeColor="text1"/>
        </w:rPr>
      </w:pPr>
    </w:p>
    <w:p w14:paraId="418D2E6C" w14:textId="553A72D5" w:rsidR="00DD1B60" w:rsidRDefault="00DD1B60" w:rsidP="001A2766">
      <w:pPr>
        <w:spacing w:line="360" w:lineRule="auto"/>
        <w:jc w:val="both"/>
        <w:rPr>
          <w:rFonts w:asciiTheme="minorHAnsi" w:hAnsiTheme="minorHAnsi"/>
          <w:color w:val="000000" w:themeColor="text1"/>
        </w:rPr>
      </w:pPr>
      <w:r>
        <w:rPr>
          <w:rFonts w:asciiTheme="minorHAnsi" w:hAnsiTheme="minorHAnsi"/>
          <w:color w:val="000000" w:themeColor="text1"/>
        </w:rPr>
        <w:t xml:space="preserve">Several attempts were made in order to produce </w:t>
      </w:r>
      <w:r w:rsidR="009A458A">
        <w:rPr>
          <w:rFonts w:asciiTheme="minorHAnsi" w:hAnsiTheme="minorHAnsi"/>
          <w:color w:val="000000" w:themeColor="text1"/>
        </w:rPr>
        <w:t>L</w:t>
      </w:r>
      <w:r w:rsidR="00B83F51">
        <w:rPr>
          <w:rFonts w:asciiTheme="minorHAnsi" w:hAnsiTheme="minorHAnsi"/>
          <w:color w:val="000000" w:themeColor="text1"/>
        </w:rPr>
        <w:t>75W and 188S BM3 TMs, using the BM3 A82F/F87V DM sequence as a template for PCR reactions. The L75W/</w:t>
      </w:r>
      <w:r w:rsidR="00B83F51">
        <w:rPr>
          <w:rFonts w:asciiTheme="minorHAnsi" w:hAnsiTheme="minorHAnsi"/>
          <w:color w:val="000000" w:themeColor="text1"/>
        </w:rPr>
        <w:t>A82F/F87V</w:t>
      </w:r>
      <w:r w:rsidR="00B83F51">
        <w:rPr>
          <w:rFonts w:asciiTheme="minorHAnsi" w:hAnsiTheme="minorHAnsi"/>
          <w:color w:val="000000" w:themeColor="text1"/>
        </w:rPr>
        <w:t xml:space="preserve"> TM was used as a template in order to introduce a final 188S mutation in order to form a BM3 QM also. </w:t>
      </w:r>
    </w:p>
    <w:p w14:paraId="3E544878" w14:textId="426CFD6F" w:rsidR="00B83F51" w:rsidRDefault="00B83F51" w:rsidP="001A2766">
      <w:pPr>
        <w:spacing w:line="360" w:lineRule="auto"/>
        <w:jc w:val="both"/>
        <w:rPr>
          <w:rFonts w:asciiTheme="minorHAnsi" w:hAnsiTheme="minorHAnsi"/>
          <w:color w:val="000000" w:themeColor="text1"/>
        </w:rPr>
      </w:pPr>
    </w:p>
    <w:p w14:paraId="6A435CFE" w14:textId="4AB04F14" w:rsidR="00B83F51" w:rsidRDefault="00B83F51" w:rsidP="001A2766">
      <w:pPr>
        <w:spacing w:line="360" w:lineRule="auto"/>
        <w:jc w:val="both"/>
        <w:rPr>
          <w:rFonts w:asciiTheme="minorHAnsi" w:hAnsiTheme="minorHAnsi"/>
          <w:color w:val="000000" w:themeColor="text1"/>
        </w:rPr>
      </w:pPr>
      <w:r>
        <w:rPr>
          <w:rFonts w:asciiTheme="minorHAnsi" w:hAnsiTheme="minorHAnsi"/>
          <w:color w:val="000000" w:themeColor="text1"/>
        </w:rPr>
        <w:t xml:space="preserve">Two distinct sets of primers were ordered for the mutagenesis reactions but upon analysis of sequencing data, it was seen that the mutations had not been introduced. </w:t>
      </w:r>
    </w:p>
    <w:p w14:paraId="68D68C8D" w14:textId="6086920A" w:rsidR="00B83F51" w:rsidRPr="00DD1B60" w:rsidRDefault="00B83F51" w:rsidP="001A2766">
      <w:pPr>
        <w:spacing w:line="360" w:lineRule="auto"/>
        <w:jc w:val="both"/>
        <w:rPr>
          <w:rFonts w:asciiTheme="minorHAnsi" w:hAnsiTheme="minorHAnsi"/>
          <w:color w:val="000000" w:themeColor="text1"/>
        </w:rPr>
      </w:pPr>
      <w:r>
        <w:rPr>
          <w:rFonts w:asciiTheme="minorHAnsi" w:hAnsiTheme="minorHAnsi"/>
          <w:color w:val="000000" w:themeColor="text1"/>
        </w:rPr>
        <w:t xml:space="preserve">Furthermore, </w:t>
      </w:r>
      <w:r w:rsidRPr="00B83F51">
        <w:rPr>
          <w:rFonts w:asciiTheme="minorHAnsi" w:hAnsiTheme="minorHAnsi"/>
          <w:color w:val="000000" w:themeColor="text1"/>
          <w:highlight w:val="green"/>
        </w:rPr>
        <w:t>QT or DM</w:t>
      </w:r>
      <w:r>
        <w:rPr>
          <w:rFonts w:asciiTheme="minorHAnsi" w:hAnsiTheme="minorHAnsi"/>
          <w:color w:val="000000" w:themeColor="text1"/>
        </w:rPr>
        <w:t xml:space="preserve"> sequence data was returned, indicative of the presence of an excess of the undigested parent plasmid, potentially due to the lack of DPNI enzyme </w:t>
      </w:r>
      <w:r w:rsidRPr="00B83F51">
        <w:rPr>
          <w:rFonts w:asciiTheme="minorHAnsi" w:hAnsiTheme="minorHAnsi"/>
          <w:color w:val="000000" w:themeColor="text1"/>
          <w:highlight w:val="green"/>
        </w:rPr>
        <w:t>needed to…..</w:t>
      </w:r>
      <w:r>
        <w:rPr>
          <w:rFonts w:asciiTheme="minorHAnsi" w:hAnsiTheme="minorHAnsi"/>
          <w:color w:val="000000" w:themeColor="text1"/>
        </w:rPr>
        <w:t xml:space="preserve"> </w:t>
      </w:r>
    </w:p>
    <w:p w14:paraId="71E7B0A0" w14:textId="5D43E660" w:rsidR="00274356" w:rsidRDefault="00274356" w:rsidP="001A2766">
      <w:pPr>
        <w:spacing w:line="360" w:lineRule="auto"/>
        <w:jc w:val="both"/>
        <w:rPr>
          <w:rFonts w:asciiTheme="minorHAnsi" w:hAnsiTheme="minorHAnsi"/>
          <w:color w:val="000000" w:themeColor="text1"/>
        </w:rPr>
      </w:pPr>
    </w:p>
    <w:p w14:paraId="10E9DF06" w14:textId="3464C94E" w:rsidR="00B85348" w:rsidRDefault="00B85348" w:rsidP="001A2766">
      <w:pPr>
        <w:spacing w:line="360" w:lineRule="auto"/>
        <w:jc w:val="both"/>
        <w:rPr>
          <w:rFonts w:asciiTheme="minorHAnsi" w:hAnsiTheme="minorHAnsi"/>
          <w:color w:val="000000" w:themeColor="text1"/>
        </w:rPr>
      </w:pPr>
      <w:r>
        <w:rPr>
          <w:rFonts w:asciiTheme="minorHAnsi" w:hAnsiTheme="minorHAnsi"/>
          <w:color w:val="000000" w:themeColor="text1"/>
        </w:rPr>
        <w:t>Other reasons for the failed PCR attempts may be due to primer design, as it was noted that the annealing temperature of one of the sets of primers was too high.. danger of mispriming?..</w:t>
      </w:r>
    </w:p>
    <w:p w14:paraId="198B8EE1" w14:textId="19F5038A" w:rsidR="00B85348" w:rsidRDefault="00B85348" w:rsidP="001A2766">
      <w:pPr>
        <w:spacing w:line="360" w:lineRule="auto"/>
        <w:jc w:val="both"/>
        <w:rPr>
          <w:rFonts w:asciiTheme="minorHAnsi" w:hAnsiTheme="minorHAnsi"/>
          <w:color w:val="000000" w:themeColor="text1"/>
        </w:rPr>
      </w:pPr>
    </w:p>
    <w:p w14:paraId="679588A4" w14:textId="72219D0D" w:rsidR="00B85348" w:rsidRPr="001A2766" w:rsidRDefault="00B85348" w:rsidP="001A2766">
      <w:pPr>
        <w:spacing w:line="360" w:lineRule="auto"/>
        <w:jc w:val="both"/>
        <w:rPr>
          <w:rFonts w:asciiTheme="minorHAnsi" w:hAnsiTheme="minorHAnsi"/>
          <w:color w:val="000000" w:themeColor="text1"/>
        </w:rPr>
      </w:pPr>
      <w:r>
        <w:rPr>
          <w:rFonts w:asciiTheme="minorHAnsi" w:hAnsiTheme="minorHAnsi"/>
          <w:color w:val="000000" w:themeColor="text1"/>
        </w:rPr>
        <w:t xml:space="preserve">Also with BM3, trouble can arise when introducing mutations due to the AT rich nature of the sequence, further leading to mispriming. </w:t>
      </w:r>
    </w:p>
    <w:p w14:paraId="1B4601D0" w14:textId="77777777" w:rsidR="00B85348" w:rsidRDefault="00B85348" w:rsidP="001A2766">
      <w:pPr>
        <w:pStyle w:val="Heading3"/>
        <w:spacing w:line="360" w:lineRule="auto"/>
        <w:jc w:val="both"/>
        <w:rPr>
          <w:rFonts w:asciiTheme="minorHAnsi" w:hAnsiTheme="minorHAnsi"/>
          <w:b/>
          <w:bCs/>
          <w:color w:val="000000" w:themeColor="text1"/>
        </w:rPr>
      </w:pPr>
    </w:p>
    <w:p w14:paraId="79AA3FE3" w14:textId="77777777" w:rsidR="008D782C" w:rsidRDefault="008D782C" w:rsidP="001A2766">
      <w:pPr>
        <w:pStyle w:val="Heading3"/>
        <w:spacing w:line="360" w:lineRule="auto"/>
        <w:jc w:val="both"/>
        <w:rPr>
          <w:rFonts w:asciiTheme="minorHAnsi" w:hAnsiTheme="minorHAnsi"/>
          <w:b/>
          <w:bCs/>
          <w:color w:val="000000" w:themeColor="text1"/>
        </w:rPr>
      </w:pPr>
    </w:p>
    <w:p w14:paraId="040102ED" w14:textId="0726E19F" w:rsidR="00274356" w:rsidRPr="001A2766" w:rsidRDefault="00274356" w:rsidP="001A2766">
      <w:pPr>
        <w:pStyle w:val="Heading3"/>
        <w:spacing w:line="360" w:lineRule="auto"/>
        <w:jc w:val="both"/>
        <w:rPr>
          <w:rFonts w:asciiTheme="minorHAnsi" w:hAnsiTheme="minorHAnsi"/>
          <w:b/>
          <w:bCs/>
          <w:color w:val="000000" w:themeColor="text1"/>
        </w:rPr>
      </w:pPr>
      <w:r w:rsidRPr="001A2766">
        <w:rPr>
          <w:rFonts w:asciiTheme="minorHAnsi" w:hAnsiTheme="minorHAnsi"/>
          <w:b/>
          <w:bCs/>
          <w:color w:val="000000" w:themeColor="text1"/>
        </w:rPr>
        <w:t xml:space="preserve">Computational design conclusions </w:t>
      </w:r>
    </w:p>
    <w:p w14:paraId="2495ECC2" w14:textId="77777777" w:rsidR="00B83F51" w:rsidRDefault="00B83F51" w:rsidP="001A2766">
      <w:pPr>
        <w:spacing w:line="360" w:lineRule="auto"/>
        <w:jc w:val="both"/>
        <w:rPr>
          <w:rFonts w:asciiTheme="minorHAnsi" w:hAnsiTheme="minorHAnsi"/>
          <w:color w:val="000000" w:themeColor="text1"/>
        </w:rPr>
      </w:pPr>
    </w:p>
    <w:p w14:paraId="72DF4A8E" w14:textId="259D74C8" w:rsidR="00680E23" w:rsidRPr="001A2766" w:rsidRDefault="00680E23" w:rsidP="001A2766">
      <w:pPr>
        <w:spacing w:line="360" w:lineRule="auto"/>
        <w:jc w:val="both"/>
        <w:rPr>
          <w:rFonts w:asciiTheme="minorHAnsi" w:hAnsiTheme="minorHAnsi"/>
          <w:color w:val="000000" w:themeColor="text1"/>
        </w:rPr>
      </w:pPr>
      <w:r w:rsidRPr="001A2766">
        <w:rPr>
          <w:rFonts w:asciiTheme="minorHAnsi" w:hAnsiTheme="minorHAnsi"/>
          <w:color w:val="000000" w:themeColor="text1"/>
        </w:rPr>
        <w:t>The aim of the computational enzyme design was to produce mutants b</w:t>
      </w:r>
      <w:r w:rsidR="00274356" w:rsidRPr="001A2766">
        <w:rPr>
          <w:rFonts w:asciiTheme="minorHAnsi" w:hAnsiTheme="minorHAnsi"/>
          <w:color w:val="000000" w:themeColor="text1"/>
        </w:rPr>
        <w:t>ased on</w:t>
      </w:r>
      <w:r w:rsidRPr="001A2766">
        <w:rPr>
          <w:rFonts w:asciiTheme="minorHAnsi" w:hAnsiTheme="minorHAnsi"/>
          <w:color w:val="000000" w:themeColor="text1"/>
        </w:rPr>
        <w:t xml:space="preserve"> the results of the alanine scan and docking results. </w:t>
      </w:r>
    </w:p>
    <w:p w14:paraId="19F3F0D7" w14:textId="3E6B198F" w:rsidR="00680E23" w:rsidRPr="001A2766" w:rsidRDefault="00680E23" w:rsidP="001A2766">
      <w:pPr>
        <w:spacing w:line="360" w:lineRule="auto"/>
        <w:jc w:val="both"/>
        <w:rPr>
          <w:rFonts w:asciiTheme="minorHAnsi" w:hAnsiTheme="minorHAnsi"/>
          <w:color w:val="000000" w:themeColor="text1"/>
        </w:rPr>
      </w:pPr>
    </w:p>
    <w:p w14:paraId="2DC0584B" w14:textId="2C1D3DA4" w:rsidR="00680E23" w:rsidRPr="001A2766" w:rsidRDefault="00680E23" w:rsidP="001A2766">
      <w:pPr>
        <w:spacing w:line="360" w:lineRule="auto"/>
        <w:jc w:val="both"/>
        <w:rPr>
          <w:rFonts w:asciiTheme="minorHAnsi" w:hAnsiTheme="minorHAnsi"/>
          <w:color w:val="000000" w:themeColor="text1"/>
        </w:rPr>
      </w:pPr>
      <w:r w:rsidRPr="001A2766">
        <w:rPr>
          <w:rFonts w:asciiTheme="minorHAnsi" w:hAnsiTheme="minorHAnsi"/>
          <w:color w:val="000000" w:themeColor="text1"/>
        </w:rPr>
        <w:t xml:space="preserve">The need for method validation… </w:t>
      </w:r>
    </w:p>
    <w:p w14:paraId="4E8097AD" w14:textId="77777777" w:rsidR="00680E23" w:rsidRPr="001A2766" w:rsidRDefault="00680E23" w:rsidP="001A2766">
      <w:pPr>
        <w:spacing w:line="360" w:lineRule="auto"/>
        <w:jc w:val="both"/>
        <w:rPr>
          <w:rFonts w:asciiTheme="minorHAnsi" w:hAnsiTheme="minorHAnsi"/>
          <w:color w:val="000000" w:themeColor="text1"/>
        </w:rPr>
      </w:pPr>
    </w:p>
    <w:p w14:paraId="62883508" w14:textId="5C5F2ED2" w:rsidR="00274356" w:rsidRPr="001A2766" w:rsidRDefault="00680E23" w:rsidP="001A2766">
      <w:pPr>
        <w:spacing w:line="360" w:lineRule="auto"/>
        <w:jc w:val="both"/>
        <w:rPr>
          <w:rFonts w:asciiTheme="minorHAnsi" w:hAnsiTheme="minorHAnsi"/>
          <w:color w:val="000000" w:themeColor="text1"/>
          <w:highlight w:val="green"/>
        </w:rPr>
      </w:pPr>
      <w:r w:rsidRPr="001A2766">
        <w:rPr>
          <w:rFonts w:asciiTheme="minorHAnsi" w:hAnsiTheme="minorHAnsi"/>
          <w:color w:val="000000" w:themeColor="text1"/>
          <w:highlight w:val="green"/>
        </w:rPr>
        <w:t>….</w:t>
      </w:r>
      <w:r w:rsidR="00274356" w:rsidRPr="001A2766">
        <w:rPr>
          <w:rFonts w:asciiTheme="minorHAnsi" w:hAnsiTheme="minorHAnsi"/>
          <w:color w:val="000000" w:themeColor="text1"/>
          <w:highlight w:val="green"/>
        </w:rPr>
        <w:t xml:space="preserve">PCR… didn’t work… </w:t>
      </w:r>
    </w:p>
    <w:p w14:paraId="7DEEFD3A" w14:textId="512A288B" w:rsidR="007D388B" w:rsidRPr="001A2766" w:rsidRDefault="00274356" w:rsidP="001A2766">
      <w:pPr>
        <w:spacing w:line="360" w:lineRule="auto"/>
        <w:jc w:val="both"/>
        <w:rPr>
          <w:rFonts w:asciiTheme="minorHAnsi" w:hAnsiTheme="minorHAnsi"/>
          <w:color w:val="000000" w:themeColor="text1"/>
        </w:rPr>
      </w:pPr>
      <w:r w:rsidRPr="001A2766">
        <w:rPr>
          <w:rFonts w:asciiTheme="minorHAnsi" w:hAnsiTheme="minorHAnsi"/>
          <w:color w:val="000000" w:themeColor="text1"/>
          <w:highlight w:val="green"/>
        </w:rPr>
        <w:t>Reasons for the mutagenesis failing included…</w:t>
      </w:r>
      <w:r w:rsidRPr="001A2766">
        <w:rPr>
          <w:rFonts w:asciiTheme="minorHAnsi" w:hAnsiTheme="minorHAnsi"/>
          <w:color w:val="000000" w:themeColor="text1"/>
        </w:rPr>
        <w:t xml:space="preserve"> </w:t>
      </w:r>
      <w:r w:rsidR="007D388B" w:rsidRPr="001A2766">
        <w:rPr>
          <w:rFonts w:asciiTheme="minorHAnsi" w:hAnsiTheme="minorHAnsi"/>
          <w:color w:val="000000" w:themeColor="text1"/>
        </w:rPr>
        <w:br/>
      </w:r>
    </w:p>
    <w:p w14:paraId="13BA99F4" w14:textId="0EAE2AB9" w:rsidR="00725AF2" w:rsidRPr="001A2766" w:rsidRDefault="00725AF2" w:rsidP="001A2766">
      <w:pPr>
        <w:spacing w:line="360" w:lineRule="auto"/>
        <w:jc w:val="both"/>
        <w:rPr>
          <w:rFonts w:asciiTheme="minorHAnsi" w:hAnsiTheme="minorHAnsi"/>
          <w:color w:val="000000" w:themeColor="text1"/>
        </w:rPr>
      </w:pPr>
    </w:p>
    <w:p w14:paraId="4AA9AD69" w14:textId="6A6E6371" w:rsidR="00513066" w:rsidRPr="001A2766" w:rsidRDefault="00513066" w:rsidP="001A2766">
      <w:pPr>
        <w:spacing w:line="360" w:lineRule="auto"/>
        <w:jc w:val="both"/>
        <w:rPr>
          <w:rFonts w:asciiTheme="minorHAnsi" w:hAnsiTheme="minorHAnsi"/>
          <w:color w:val="000000" w:themeColor="text1"/>
        </w:rPr>
      </w:pPr>
    </w:p>
    <w:p w14:paraId="27E9DF23" w14:textId="52220992" w:rsidR="00513066" w:rsidRPr="001A2766" w:rsidRDefault="00513066" w:rsidP="001A2766">
      <w:pPr>
        <w:spacing w:line="360" w:lineRule="auto"/>
        <w:jc w:val="both"/>
        <w:rPr>
          <w:rFonts w:asciiTheme="minorHAnsi" w:hAnsiTheme="minorHAnsi"/>
          <w:color w:val="000000" w:themeColor="text1"/>
        </w:rPr>
      </w:pPr>
    </w:p>
    <w:p w14:paraId="7ED6074B" w14:textId="73E2BF9B" w:rsidR="00513066" w:rsidRPr="001A2766" w:rsidRDefault="00513066" w:rsidP="001A2766">
      <w:pPr>
        <w:spacing w:line="360" w:lineRule="auto"/>
        <w:jc w:val="both"/>
        <w:rPr>
          <w:rFonts w:asciiTheme="minorHAnsi" w:hAnsiTheme="minorHAnsi"/>
          <w:color w:val="000000" w:themeColor="text1"/>
        </w:rPr>
      </w:pPr>
    </w:p>
    <w:p w14:paraId="5CDD84C8" w14:textId="393BE704" w:rsidR="00513066" w:rsidRPr="001A2766" w:rsidRDefault="00513066" w:rsidP="001A2766">
      <w:pPr>
        <w:spacing w:line="360" w:lineRule="auto"/>
        <w:jc w:val="both"/>
        <w:rPr>
          <w:rFonts w:asciiTheme="minorHAnsi" w:hAnsiTheme="minorHAnsi"/>
          <w:color w:val="000000" w:themeColor="text1"/>
        </w:rPr>
      </w:pPr>
    </w:p>
    <w:p w14:paraId="4A1A4FAE" w14:textId="6E6FAE22" w:rsidR="00513066" w:rsidRPr="001A2766" w:rsidRDefault="00513066" w:rsidP="001A2766">
      <w:pPr>
        <w:spacing w:line="360" w:lineRule="auto"/>
        <w:jc w:val="both"/>
        <w:rPr>
          <w:rFonts w:asciiTheme="minorHAnsi" w:hAnsiTheme="minorHAnsi"/>
          <w:color w:val="000000" w:themeColor="text1"/>
        </w:rPr>
      </w:pPr>
    </w:p>
    <w:p w14:paraId="4D784C15" w14:textId="1B0B93AE" w:rsidR="00513066" w:rsidRPr="001A2766" w:rsidRDefault="00513066" w:rsidP="001A2766">
      <w:pPr>
        <w:spacing w:line="360" w:lineRule="auto"/>
        <w:jc w:val="both"/>
        <w:rPr>
          <w:rFonts w:asciiTheme="minorHAnsi" w:hAnsiTheme="minorHAnsi"/>
          <w:color w:val="000000" w:themeColor="text1"/>
        </w:rPr>
      </w:pPr>
    </w:p>
    <w:p w14:paraId="68634B07" w14:textId="77777777" w:rsidR="00BB32BC" w:rsidRPr="001A2766" w:rsidRDefault="00BB32BC" w:rsidP="001A2766">
      <w:pPr>
        <w:spacing w:line="360" w:lineRule="auto"/>
        <w:jc w:val="both"/>
        <w:rPr>
          <w:rFonts w:asciiTheme="minorHAnsi" w:hAnsiTheme="minorHAnsi"/>
          <w:color w:val="000000" w:themeColor="text1"/>
        </w:rPr>
      </w:pPr>
    </w:p>
    <w:p w14:paraId="15D81710" w14:textId="30488DE2" w:rsidR="00725AF2" w:rsidRPr="001A2766" w:rsidRDefault="00725AF2" w:rsidP="001A2766">
      <w:pPr>
        <w:spacing w:line="360" w:lineRule="auto"/>
        <w:jc w:val="both"/>
        <w:rPr>
          <w:rFonts w:asciiTheme="minorHAnsi" w:hAnsiTheme="minorHAnsi"/>
          <w:color w:val="000000" w:themeColor="text1"/>
        </w:rPr>
      </w:pPr>
    </w:p>
    <w:p w14:paraId="1DF97BB6" w14:textId="77777777" w:rsidR="00725AF2" w:rsidRPr="001A2766" w:rsidRDefault="00725AF2" w:rsidP="001A2766">
      <w:pPr>
        <w:spacing w:line="360" w:lineRule="auto"/>
        <w:jc w:val="both"/>
        <w:rPr>
          <w:rFonts w:asciiTheme="minorHAnsi" w:hAnsiTheme="minorHAnsi"/>
          <w:color w:val="000000" w:themeColor="text1"/>
        </w:rPr>
      </w:pPr>
    </w:p>
    <w:p w14:paraId="070BAB42" w14:textId="77777777" w:rsidR="00725AF2" w:rsidRPr="001A2766" w:rsidRDefault="00725AF2" w:rsidP="001A2766">
      <w:pPr>
        <w:spacing w:line="360" w:lineRule="auto"/>
        <w:jc w:val="both"/>
        <w:rPr>
          <w:rFonts w:asciiTheme="minorHAnsi" w:hAnsiTheme="minorHAnsi"/>
          <w:color w:val="000000" w:themeColor="text1"/>
        </w:rPr>
      </w:pPr>
    </w:p>
    <w:p w14:paraId="490553CD" w14:textId="77777777" w:rsidR="00725AF2" w:rsidRPr="001A2766" w:rsidRDefault="00725AF2" w:rsidP="001A2766">
      <w:pPr>
        <w:spacing w:line="360" w:lineRule="auto"/>
        <w:jc w:val="both"/>
        <w:rPr>
          <w:rFonts w:asciiTheme="minorHAnsi" w:hAnsiTheme="minorHAnsi"/>
          <w:color w:val="000000" w:themeColor="text1"/>
        </w:rPr>
      </w:pPr>
    </w:p>
    <w:p w14:paraId="06E8F79E" w14:textId="0FF76C6D" w:rsidR="009E08AF" w:rsidRPr="001A2766" w:rsidRDefault="009E08AF" w:rsidP="001A2766">
      <w:pPr>
        <w:pStyle w:val="Heading1"/>
        <w:spacing w:line="360" w:lineRule="auto"/>
        <w:jc w:val="both"/>
        <w:rPr>
          <w:rFonts w:asciiTheme="minorHAnsi" w:hAnsiTheme="minorHAnsi"/>
          <w:color w:val="000000" w:themeColor="text1"/>
        </w:rPr>
      </w:pPr>
      <w:bookmarkStart w:id="104" w:name="_Toc60561301"/>
      <w:r w:rsidRPr="001A2766">
        <w:rPr>
          <w:rFonts w:asciiTheme="minorHAnsi" w:hAnsiTheme="minorHAnsi"/>
          <w:color w:val="000000" w:themeColor="text1"/>
        </w:rPr>
        <w:lastRenderedPageBreak/>
        <w:t>Conclusions</w:t>
      </w:r>
      <w:bookmarkEnd w:id="104"/>
      <w:r w:rsidRPr="001A2766">
        <w:rPr>
          <w:rFonts w:asciiTheme="minorHAnsi" w:hAnsiTheme="minorHAnsi"/>
          <w:color w:val="000000" w:themeColor="text1"/>
        </w:rPr>
        <w:t xml:space="preserve"> </w:t>
      </w:r>
    </w:p>
    <w:p w14:paraId="6E6F90F5" w14:textId="77777777" w:rsidR="00254314" w:rsidRDefault="00254314" w:rsidP="001A2766">
      <w:pPr>
        <w:spacing w:line="360" w:lineRule="auto"/>
        <w:jc w:val="both"/>
        <w:rPr>
          <w:rFonts w:asciiTheme="minorHAnsi" w:hAnsiTheme="minorHAnsi"/>
          <w:color w:val="000000" w:themeColor="text1"/>
        </w:rPr>
      </w:pPr>
    </w:p>
    <w:p w14:paraId="11BF13FD" w14:textId="3D367D3E" w:rsidR="009E08AF" w:rsidRPr="001A2766" w:rsidRDefault="009E08AF" w:rsidP="001A2766">
      <w:pPr>
        <w:spacing w:line="360" w:lineRule="auto"/>
        <w:jc w:val="both"/>
        <w:rPr>
          <w:rFonts w:asciiTheme="minorHAnsi" w:hAnsiTheme="minorHAnsi"/>
          <w:color w:val="000000" w:themeColor="text1"/>
        </w:rPr>
      </w:pPr>
      <w:r w:rsidRPr="001A2766">
        <w:rPr>
          <w:rFonts w:asciiTheme="minorHAnsi" w:hAnsiTheme="minorHAnsi"/>
          <w:color w:val="000000" w:themeColor="text1"/>
        </w:rPr>
        <w:t>Both BM3 WT and DM full length constructs were successfully purified. This is evident from the SDS- PAGE gels presented, alongside the UV-Vis spectra. The SDS- PAGE gel for both the WT and DM show resolved bands a</w:t>
      </w:r>
      <w:r w:rsidR="00071D32" w:rsidRPr="001A2766">
        <w:rPr>
          <w:rFonts w:asciiTheme="minorHAnsi" w:hAnsiTheme="minorHAnsi"/>
          <w:color w:val="000000" w:themeColor="text1"/>
        </w:rPr>
        <w:t xml:space="preserve">t 119 </w:t>
      </w:r>
      <w:proofErr w:type="spellStart"/>
      <w:r w:rsidR="00071D32" w:rsidRPr="001A2766">
        <w:rPr>
          <w:rFonts w:asciiTheme="minorHAnsi" w:hAnsiTheme="minorHAnsi"/>
          <w:color w:val="000000" w:themeColor="text1"/>
        </w:rPr>
        <w:t>kDa</w:t>
      </w:r>
      <w:proofErr w:type="spellEnd"/>
      <w:r w:rsidR="00071D32" w:rsidRPr="001A2766">
        <w:rPr>
          <w:rFonts w:asciiTheme="minorHAnsi" w:hAnsiTheme="minorHAnsi"/>
          <w:color w:val="000000" w:themeColor="text1"/>
        </w:rPr>
        <w:t xml:space="preserve"> indicating the successful expression of BM3 full- length. </w:t>
      </w:r>
    </w:p>
    <w:p w14:paraId="6A6E9B63" w14:textId="77777777" w:rsidR="009E08AF" w:rsidRPr="001A2766" w:rsidRDefault="009E08AF" w:rsidP="001A2766">
      <w:pPr>
        <w:spacing w:line="360" w:lineRule="auto"/>
        <w:jc w:val="both"/>
        <w:rPr>
          <w:rFonts w:asciiTheme="minorHAnsi" w:hAnsiTheme="minorHAnsi"/>
          <w:color w:val="000000" w:themeColor="text1"/>
        </w:rPr>
      </w:pPr>
    </w:p>
    <w:p w14:paraId="304C13EF" w14:textId="12F5806D" w:rsidR="009E08AF" w:rsidRPr="001A2766" w:rsidRDefault="009E08AF" w:rsidP="001A2766">
      <w:pPr>
        <w:spacing w:line="360" w:lineRule="auto"/>
        <w:jc w:val="both"/>
        <w:rPr>
          <w:rFonts w:asciiTheme="minorHAnsi" w:hAnsiTheme="minorHAnsi"/>
          <w:color w:val="000000" w:themeColor="text1"/>
        </w:rPr>
      </w:pPr>
      <w:r w:rsidRPr="001A2766">
        <w:rPr>
          <w:rFonts w:asciiTheme="minorHAnsi" w:hAnsiTheme="minorHAnsi"/>
          <w:color w:val="000000" w:themeColor="text1"/>
        </w:rPr>
        <w:t xml:space="preserve">Analysis of the UV- Vis spectra shows Rz values ranging from… to …. For WT and … for the DM. A low Rz value is indicative of low purity and therefore… the lower Rz values are to be expected for the DM as the introduction of the A82F/F87V mutations decreases the overall stability of the </w:t>
      </w:r>
      <w:r w:rsidRPr="001A2766">
        <w:rPr>
          <w:rFonts w:asciiTheme="minorHAnsi" w:hAnsiTheme="minorHAnsi"/>
          <w:color w:val="000000" w:themeColor="text1"/>
          <w:highlight w:val="red"/>
        </w:rPr>
        <w:t>plasmid?</w:t>
      </w:r>
    </w:p>
    <w:p w14:paraId="6F4C8613" w14:textId="65C074BF" w:rsidR="00071D32" w:rsidRPr="001A2766" w:rsidRDefault="00071D32" w:rsidP="001A2766">
      <w:pPr>
        <w:spacing w:line="360" w:lineRule="auto"/>
        <w:jc w:val="both"/>
        <w:rPr>
          <w:rFonts w:asciiTheme="minorHAnsi" w:hAnsiTheme="minorHAnsi"/>
          <w:color w:val="000000" w:themeColor="text1"/>
        </w:rPr>
      </w:pPr>
    </w:p>
    <w:p w14:paraId="234BA851" w14:textId="161F2170" w:rsidR="00071D32" w:rsidRPr="001A2766" w:rsidRDefault="00071D32" w:rsidP="001A2766">
      <w:pPr>
        <w:spacing w:line="360" w:lineRule="auto"/>
        <w:jc w:val="both"/>
        <w:rPr>
          <w:rFonts w:asciiTheme="minorHAnsi" w:hAnsiTheme="minorHAnsi"/>
          <w:color w:val="000000" w:themeColor="text1"/>
        </w:rPr>
      </w:pPr>
      <w:r w:rsidRPr="001A2766">
        <w:rPr>
          <w:rFonts w:asciiTheme="minorHAnsi" w:hAnsiTheme="minorHAnsi"/>
          <w:color w:val="000000" w:themeColor="text1"/>
        </w:rPr>
        <w:t xml:space="preserve">Formation of apoproteins and the lack of incorporation of the BMP heme cofactor may be further reasons of lower purity proteins, future work may include expression and purification protocol optimisations toward better heme incorporation within full- length BM3 constructs. Though lower Rz values were exhibited, there was no significant effect on the ability of the protein to turnover and metabolise the given drug molecules. </w:t>
      </w:r>
    </w:p>
    <w:p w14:paraId="71A59209" w14:textId="77777777" w:rsidR="009E08AF" w:rsidRPr="001A2766" w:rsidRDefault="009E08AF" w:rsidP="001A2766">
      <w:pPr>
        <w:spacing w:line="360" w:lineRule="auto"/>
        <w:jc w:val="both"/>
        <w:rPr>
          <w:rFonts w:asciiTheme="minorHAnsi" w:hAnsiTheme="minorHAnsi"/>
          <w:color w:val="000000" w:themeColor="text1"/>
        </w:rPr>
      </w:pPr>
    </w:p>
    <w:p w14:paraId="77E057C8" w14:textId="77777777" w:rsidR="009E08AF" w:rsidRPr="001A2766" w:rsidRDefault="009E08AF" w:rsidP="001A2766">
      <w:pPr>
        <w:spacing w:line="360" w:lineRule="auto"/>
        <w:jc w:val="both"/>
        <w:rPr>
          <w:rFonts w:asciiTheme="minorHAnsi" w:hAnsiTheme="minorHAnsi"/>
          <w:color w:val="000000" w:themeColor="text1"/>
        </w:rPr>
      </w:pPr>
      <w:r w:rsidRPr="001A2766">
        <w:rPr>
          <w:rFonts w:asciiTheme="minorHAnsi" w:hAnsiTheme="minorHAnsi"/>
          <w:color w:val="000000" w:themeColor="text1"/>
          <w:highlight w:val="yellow"/>
        </w:rPr>
        <w:t>Further reasons for low the purity of both the WT and DM could be due to the lack of  incorporation of the FMN domain, and heme domain…. This can be seen within the gel.. where the faint bands at.. following the ammonium sulphate cut can be indicative of aggregation of apoproteins.</w:t>
      </w:r>
      <w:r w:rsidRPr="001A2766">
        <w:rPr>
          <w:rFonts w:asciiTheme="minorHAnsi" w:hAnsiTheme="minorHAnsi"/>
          <w:color w:val="000000" w:themeColor="text1"/>
        </w:rPr>
        <w:t xml:space="preserve"> </w:t>
      </w:r>
    </w:p>
    <w:p w14:paraId="7FD454E0" w14:textId="2B86104F" w:rsidR="009E08AF" w:rsidRPr="001A2766" w:rsidRDefault="009E08AF" w:rsidP="001A2766">
      <w:pPr>
        <w:spacing w:line="360" w:lineRule="auto"/>
        <w:jc w:val="both"/>
        <w:rPr>
          <w:rFonts w:asciiTheme="minorHAnsi" w:hAnsiTheme="minorHAnsi"/>
          <w:color w:val="000000" w:themeColor="text1"/>
        </w:rPr>
      </w:pPr>
    </w:p>
    <w:p w14:paraId="587C2BDD" w14:textId="512DE2F0" w:rsidR="0008360F" w:rsidRPr="001A2766" w:rsidRDefault="00071D32" w:rsidP="001A2766">
      <w:pPr>
        <w:spacing w:line="360" w:lineRule="auto"/>
        <w:jc w:val="both"/>
        <w:rPr>
          <w:rFonts w:asciiTheme="minorHAnsi" w:hAnsiTheme="minorHAnsi"/>
          <w:color w:val="000000" w:themeColor="text1"/>
        </w:rPr>
      </w:pPr>
      <w:r w:rsidRPr="001A2766">
        <w:rPr>
          <w:rFonts w:asciiTheme="minorHAnsi" w:hAnsiTheme="minorHAnsi"/>
          <w:color w:val="000000" w:themeColor="text1"/>
        </w:rPr>
        <w:t>Fully optimised LC-MS/MS protocols were used in elucidation of metabolite structures of Pioglitazone and fu</w:t>
      </w:r>
      <w:r w:rsidR="0008360F" w:rsidRPr="001A2766">
        <w:rPr>
          <w:rFonts w:asciiTheme="minorHAnsi" w:hAnsiTheme="minorHAnsi"/>
          <w:color w:val="000000" w:themeColor="text1"/>
        </w:rPr>
        <w:t>r</w:t>
      </w:r>
      <w:r w:rsidRPr="001A2766">
        <w:rPr>
          <w:rFonts w:asciiTheme="minorHAnsi" w:hAnsiTheme="minorHAnsi"/>
          <w:color w:val="000000" w:themeColor="text1"/>
        </w:rPr>
        <w:t>ther methods of sample extraction were trial</w:t>
      </w:r>
      <w:r w:rsidR="00C84557" w:rsidRPr="001A2766">
        <w:rPr>
          <w:rFonts w:asciiTheme="minorHAnsi" w:hAnsiTheme="minorHAnsi"/>
          <w:color w:val="000000" w:themeColor="text1"/>
        </w:rPr>
        <w:t>l</w:t>
      </w:r>
      <w:r w:rsidRPr="001A2766">
        <w:rPr>
          <w:rFonts w:asciiTheme="minorHAnsi" w:hAnsiTheme="minorHAnsi"/>
          <w:color w:val="000000" w:themeColor="text1"/>
        </w:rPr>
        <w:t>ed and optimised in order to process Troglitazone assay samples.</w:t>
      </w:r>
    </w:p>
    <w:p w14:paraId="0BEAA919" w14:textId="77777777" w:rsidR="0008360F" w:rsidRPr="001A2766" w:rsidRDefault="0008360F" w:rsidP="001A2766">
      <w:pPr>
        <w:spacing w:line="360" w:lineRule="auto"/>
        <w:jc w:val="both"/>
        <w:rPr>
          <w:rFonts w:asciiTheme="minorHAnsi" w:hAnsiTheme="minorHAnsi"/>
          <w:color w:val="000000" w:themeColor="text1"/>
        </w:rPr>
      </w:pPr>
    </w:p>
    <w:p w14:paraId="1D323D4F" w14:textId="2CA3866B" w:rsidR="0008360F" w:rsidRPr="001A2766" w:rsidRDefault="0008360F" w:rsidP="001A2766">
      <w:pPr>
        <w:spacing w:line="360" w:lineRule="auto"/>
        <w:jc w:val="both"/>
        <w:rPr>
          <w:rFonts w:asciiTheme="minorHAnsi" w:hAnsiTheme="minorHAnsi"/>
          <w:color w:val="000000" w:themeColor="text1"/>
        </w:rPr>
      </w:pPr>
      <w:r w:rsidRPr="001A2766">
        <w:rPr>
          <w:rFonts w:asciiTheme="minorHAnsi" w:hAnsiTheme="minorHAnsi"/>
          <w:color w:val="000000" w:themeColor="text1"/>
        </w:rPr>
        <w:t xml:space="preserve">Several methods of protein removal from Troglitazone samples were hypothesised and trialled in order to retain as much sample as possible, without break down of any formed metabolites. The use of protein precipitation plates followed by sample concentration on SPE </w:t>
      </w:r>
      <w:r w:rsidRPr="001A2766">
        <w:rPr>
          <w:rFonts w:asciiTheme="minorHAnsi" w:hAnsiTheme="minorHAnsi"/>
          <w:color w:val="000000" w:themeColor="text1"/>
        </w:rPr>
        <w:lastRenderedPageBreak/>
        <w:t xml:space="preserve">columns was successful in retaining enough sample for analysis via both LC-MS/MS and NMR, within minimal breakdown of product and low incidence of contaminant peaks. </w:t>
      </w:r>
    </w:p>
    <w:p w14:paraId="1868730B" w14:textId="7A121B00" w:rsidR="0008360F" w:rsidRPr="001A2766" w:rsidRDefault="0008360F" w:rsidP="001A2766">
      <w:pPr>
        <w:spacing w:line="360" w:lineRule="auto"/>
        <w:jc w:val="both"/>
        <w:rPr>
          <w:rFonts w:asciiTheme="minorHAnsi" w:hAnsiTheme="minorHAnsi"/>
          <w:color w:val="000000" w:themeColor="text1"/>
        </w:rPr>
      </w:pPr>
    </w:p>
    <w:p w14:paraId="0EA4EF3D" w14:textId="77777777" w:rsidR="008D782C" w:rsidRDefault="0008360F" w:rsidP="001A2766">
      <w:pPr>
        <w:spacing w:line="360" w:lineRule="auto"/>
        <w:jc w:val="both"/>
        <w:rPr>
          <w:rFonts w:asciiTheme="minorHAnsi" w:hAnsiTheme="minorHAnsi"/>
          <w:color w:val="000000" w:themeColor="text1"/>
        </w:rPr>
      </w:pPr>
      <w:r w:rsidRPr="001A2766">
        <w:rPr>
          <w:rFonts w:asciiTheme="minorHAnsi" w:hAnsiTheme="minorHAnsi"/>
          <w:color w:val="000000" w:themeColor="text1"/>
        </w:rPr>
        <w:t xml:space="preserve">Optimised reaction monitoring assay development allowed for separation of drug metabolites formed, via time points, resulting in clearer, more resolved spectra for both LC-MS/MS and NMR to allow for a full elucidation of the structure of metabolite, M1, for </w:t>
      </w:r>
      <w:proofErr w:type="spellStart"/>
      <w:r w:rsidRPr="001A2766">
        <w:rPr>
          <w:rFonts w:asciiTheme="minorHAnsi" w:hAnsiTheme="minorHAnsi"/>
          <w:color w:val="000000" w:themeColor="text1"/>
        </w:rPr>
        <w:t>Piog</w:t>
      </w:r>
      <w:proofErr w:type="spellEnd"/>
      <w:r w:rsidRPr="001A2766">
        <w:rPr>
          <w:rFonts w:asciiTheme="minorHAnsi" w:hAnsiTheme="minorHAnsi"/>
          <w:color w:val="000000" w:themeColor="text1"/>
        </w:rPr>
        <w:t xml:space="preserve"> (Jeffreys et al., 2019). </w:t>
      </w:r>
    </w:p>
    <w:p w14:paraId="36EC7424" w14:textId="77777777" w:rsidR="008D782C" w:rsidRDefault="008D782C" w:rsidP="001A2766">
      <w:pPr>
        <w:spacing w:line="360" w:lineRule="auto"/>
        <w:jc w:val="both"/>
        <w:rPr>
          <w:rFonts w:asciiTheme="minorHAnsi" w:hAnsiTheme="minorHAnsi"/>
          <w:color w:val="000000" w:themeColor="text1"/>
        </w:rPr>
      </w:pPr>
    </w:p>
    <w:p w14:paraId="512C7526" w14:textId="0C2307BC" w:rsidR="00071D32" w:rsidRPr="001A2766" w:rsidRDefault="0008360F" w:rsidP="001A2766">
      <w:pPr>
        <w:spacing w:line="360" w:lineRule="auto"/>
        <w:jc w:val="both"/>
        <w:rPr>
          <w:rFonts w:asciiTheme="minorHAnsi" w:hAnsiTheme="minorHAnsi"/>
          <w:color w:val="000000" w:themeColor="text1"/>
        </w:rPr>
      </w:pPr>
      <w:r w:rsidRPr="001A2766">
        <w:rPr>
          <w:rFonts w:asciiTheme="minorHAnsi" w:hAnsiTheme="minorHAnsi"/>
          <w:color w:val="000000" w:themeColor="text1"/>
        </w:rPr>
        <w:t xml:space="preserve">Use of water suppression and appropriate shimming </w:t>
      </w:r>
      <w:r w:rsidRPr="00E67B0E">
        <w:rPr>
          <w:rFonts w:asciiTheme="minorHAnsi" w:hAnsiTheme="minorHAnsi"/>
          <w:color w:val="000000" w:themeColor="text1"/>
          <w:highlight w:val="green"/>
        </w:rPr>
        <w:t xml:space="preserve">programmes…. Reduced any </w:t>
      </w:r>
      <w:r w:rsidR="00C84557" w:rsidRPr="00E67B0E">
        <w:rPr>
          <w:rFonts w:asciiTheme="minorHAnsi" w:hAnsiTheme="minorHAnsi"/>
          <w:color w:val="000000" w:themeColor="text1"/>
          <w:highlight w:val="green"/>
        </w:rPr>
        <w:t>contaminant</w:t>
      </w:r>
      <w:r w:rsidRPr="00E67B0E">
        <w:rPr>
          <w:rFonts w:asciiTheme="minorHAnsi" w:hAnsiTheme="minorHAnsi"/>
          <w:color w:val="000000" w:themeColor="text1"/>
          <w:highlight w:val="green"/>
        </w:rPr>
        <w:t xml:space="preserve"> peak intensities</w:t>
      </w:r>
      <w:r w:rsidR="00C84557" w:rsidRPr="00E67B0E">
        <w:rPr>
          <w:rFonts w:asciiTheme="minorHAnsi" w:hAnsiTheme="minorHAnsi"/>
          <w:color w:val="000000" w:themeColor="text1"/>
          <w:highlight w:val="green"/>
        </w:rPr>
        <w:t xml:space="preserve"> to baseline levels, reducing effects of sample bleaching…</w:t>
      </w:r>
      <w:r w:rsidR="00C84557" w:rsidRPr="001A2766">
        <w:rPr>
          <w:rFonts w:asciiTheme="minorHAnsi" w:hAnsiTheme="minorHAnsi"/>
          <w:color w:val="000000" w:themeColor="text1"/>
        </w:rPr>
        <w:t xml:space="preserve"> </w:t>
      </w:r>
    </w:p>
    <w:p w14:paraId="799A708D" w14:textId="34DCC211" w:rsidR="00C84557" w:rsidRPr="001A2766" w:rsidRDefault="00C84557" w:rsidP="001A2766">
      <w:pPr>
        <w:spacing w:line="360" w:lineRule="auto"/>
        <w:jc w:val="both"/>
        <w:rPr>
          <w:rFonts w:asciiTheme="minorHAnsi" w:hAnsiTheme="minorHAnsi"/>
          <w:color w:val="000000" w:themeColor="text1"/>
        </w:rPr>
      </w:pPr>
    </w:p>
    <w:p w14:paraId="140DCEEF" w14:textId="2FF5DA1E" w:rsidR="00C84557" w:rsidRPr="001A2766" w:rsidRDefault="00C84557" w:rsidP="001A2766">
      <w:pPr>
        <w:spacing w:line="360" w:lineRule="auto"/>
        <w:jc w:val="both"/>
        <w:rPr>
          <w:rFonts w:asciiTheme="minorHAnsi" w:hAnsiTheme="minorHAnsi"/>
          <w:color w:val="000000" w:themeColor="text1"/>
          <w:vertAlign w:val="superscript"/>
        </w:rPr>
      </w:pPr>
      <w:r w:rsidRPr="001A2766">
        <w:rPr>
          <w:rFonts w:asciiTheme="minorHAnsi" w:hAnsiTheme="minorHAnsi"/>
          <w:color w:val="000000" w:themeColor="text1"/>
        </w:rPr>
        <w:t xml:space="preserve">For both </w:t>
      </w:r>
      <w:proofErr w:type="spellStart"/>
      <w:r w:rsidRPr="001A2766">
        <w:rPr>
          <w:rFonts w:asciiTheme="minorHAnsi" w:hAnsiTheme="minorHAnsi"/>
          <w:color w:val="000000" w:themeColor="text1"/>
        </w:rPr>
        <w:t>Piog</w:t>
      </w:r>
      <w:proofErr w:type="spellEnd"/>
      <w:r w:rsidRPr="001A2766">
        <w:rPr>
          <w:rFonts w:asciiTheme="minorHAnsi" w:hAnsiTheme="minorHAnsi"/>
          <w:color w:val="000000" w:themeColor="text1"/>
        </w:rPr>
        <w:t xml:space="preserve"> and Trog, a combination of LC-MS/MS, coupled with several different NMR experiments were necessary in metabolite structure elucidation. Initial LC-MS/MS data for </w:t>
      </w:r>
      <w:proofErr w:type="spellStart"/>
      <w:r w:rsidRPr="001A2766">
        <w:rPr>
          <w:rFonts w:asciiTheme="minorHAnsi" w:hAnsiTheme="minorHAnsi"/>
          <w:color w:val="000000" w:themeColor="text1"/>
        </w:rPr>
        <w:t>Piog</w:t>
      </w:r>
      <w:proofErr w:type="spellEnd"/>
      <w:r w:rsidRPr="001A2766">
        <w:rPr>
          <w:rFonts w:asciiTheme="minorHAnsi" w:hAnsiTheme="minorHAnsi"/>
          <w:color w:val="000000" w:themeColor="text1"/>
        </w:rPr>
        <w:t xml:space="preserve"> indicated a hydroxylation and roughly where on the molecule this modification had occurred. IT was necessary to employ standard </w:t>
      </w:r>
      <w:r w:rsidRPr="001A2766">
        <w:rPr>
          <w:rFonts w:asciiTheme="minorHAnsi" w:hAnsiTheme="minorHAnsi"/>
          <w:color w:val="000000" w:themeColor="text1"/>
          <w:vertAlign w:val="superscript"/>
        </w:rPr>
        <w:t>1</w:t>
      </w:r>
      <w:r w:rsidRPr="001A2766">
        <w:rPr>
          <w:rFonts w:asciiTheme="minorHAnsi" w:hAnsiTheme="minorHAnsi"/>
          <w:color w:val="000000" w:themeColor="text1"/>
        </w:rPr>
        <w:t xml:space="preserve">H NMR, alongside COSY and ROESY experiments to define and identify the coupling of relevant spin systems. HSQC experiments proved useful in the case of both </w:t>
      </w:r>
      <w:proofErr w:type="spellStart"/>
      <w:r w:rsidRPr="001A2766">
        <w:rPr>
          <w:rFonts w:asciiTheme="minorHAnsi" w:hAnsiTheme="minorHAnsi"/>
          <w:color w:val="000000" w:themeColor="text1"/>
        </w:rPr>
        <w:t>Piog</w:t>
      </w:r>
      <w:proofErr w:type="spellEnd"/>
      <w:r w:rsidRPr="001A2766">
        <w:rPr>
          <w:rFonts w:asciiTheme="minorHAnsi" w:hAnsiTheme="minorHAnsi"/>
          <w:color w:val="000000" w:themeColor="text1"/>
        </w:rPr>
        <w:t xml:space="preserve"> and Trog as the spectra matched predicted structures from within </w:t>
      </w:r>
      <w:r w:rsidRPr="001A2766">
        <w:rPr>
          <w:rFonts w:asciiTheme="minorHAnsi" w:hAnsiTheme="minorHAnsi"/>
          <w:color w:val="000000" w:themeColor="text1"/>
          <w:highlight w:val="lightGray"/>
        </w:rPr>
        <w:t>the NMR database.</w:t>
      </w:r>
      <w:r w:rsidRPr="001A2766">
        <w:rPr>
          <w:rFonts w:asciiTheme="minorHAnsi" w:hAnsiTheme="minorHAnsi"/>
          <w:color w:val="000000" w:themeColor="text1"/>
        </w:rPr>
        <w:t xml:space="preserve"> </w:t>
      </w:r>
    </w:p>
    <w:p w14:paraId="41509855" w14:textId="1D01B500" w:rsidR="0008360F" w:rsidRPr="001A2766" w:rsidRDefault="0008360F" w:rsidP="001A2766">
      <w:pPr>
        <w:spacing w:line="360" w:lineRule="auto"/>
        <w:jc w:val="both"/>
        <w:rPr>
          <w:rFonts w:asciiTheme="minorHAnsi" w:hAnsiTheme="minorHAnsi"/>
          <w:color w:val="000000" w:themeColor="text1"/>
        </w:rPr>
      </w:pPr>
    </w:p>
    <w:p w14:paraId="22DDB745" w14:textId="27FEC5C0" w:rsidR="00876B8F" w:rsidRPr="001A2766" w:rsidRDefault="00876B8F" w:rsidP="001A2766">
      <w:pPr>
        <w:spacing w:line="360" w:lineRule="auto"/>
        <w:jc w:val="both"/>
        <w:rPr>
          <w:rFonts w:asciiTheme="minorHAnsi" w:hAnsiTheme="minorHAnsi"/>
          <w:color w:val="000000" w:themeColor="text1"/>
        </w:rPr>
      </w:pPr>
      <w:r w:rsidRPr="001A2766">
        <w:rPr>
          <w:rFonts w:asciiTheme="minorHAnsi" w:hAnsiTheme="minorHAnsi"/>
          <w:color w:val="000000" w:themeColor="text1"/>
        </w:rPr>
        <w:t xml:space="preserve">As the </w:t>
      </w:r>
      <w:proofErr w:type="spellStart"/>
      <w:r w:rsidRPr="001A2766">
        <w:rPr>
          <w:rFonts w:asciiTheme="minorHAnsi" w:hAnsiTheme="minorHAnsi"/>
          <w:color w:val="000000" w:themeColor="text1"/>
        </w:rPr>
        <w:t>Piog</w:t>
      </w:r>
      <w:proofErr w:type="spellEnd"/>
      <w:r w:rsidRPr="001A2766">
        <w:rPr>
          <w:rFonts w:asciiTheme="minorHAnsi" w:hAnsiTheme="minorHAnsi"/>
          <w:color w:val="000000" w:themeColor="text1"/>
        </w:rPr>
        <w:t xml:space="preserve"> metabolism assay was run in a time- dependant manner it was seen that it had been completely turned over by the 20</w:t>
      </w:r>
      <w:r w:rsidRPr="001A2766">
        <w:rPr>
          <w:rFonts w:asciiTheme="minorHAnsi" w:hAnsiTheme="minorHAnsi"/>
          <w:color w:val="000000" w:themeColor="text1"/>
          <w:vertAlign w:val="superscript"/>
        </w:rPr>
        <w:t xml:space="preserve"> </w:t>
      </w:r>
      <w:r w:rsidRPr="001A2766">
        <w:rPr>
          <w:rFonts w:asciiTheme="minorHAnsi" w:hAnsiTheme="minorHAnsi"/>
          <w:color w:val="000000" w:themeColor="text1"/>
        </w:rPr>
        <w:t xml:space="preserve">minute timepoint, which is an example of fast turnover by BM3 DM. This was evident from the lack of parent ion peak within the LC-MS/MS spectra of this particular time point. Though it was not seen in the same fashion with the Trog assay, the drug had been completely turned over within the 180 minutes of the assay. It is however more difficult to determine the metabolite formation ratio for Trog in the bulk incubation as </w:t>
      </w:r>
      <w:r w:rsidR="00F71CE5" w:rsidRPr="001A2766">
        <w:rPr>
          <w:rFonts w:asciiTheme="minorHAnsi" w:hAnsiTheme="minorHAnsi"/>
          <w:color w:val="000000" w:themeColor="text1"/>
        </w:rPr>
        <w:t>sequential</w:t>
      </w:r>
      <w:r w:rsidRPr="001A2766">
        <w:rPr>
          <w:rFonts w:asciiTheme="minorHAnsi" w:hAnsiTheme="minorHAnsi"/>
          <w:color w:val="000000" w:themeColor="text1"/>
        </w:rPr>
        <w:t xml:space="preserve"> metabolite formation cannot be seen or monitored in the bulk incubation protocol. </w:t>
      </w:r>
    </w:p>
    <w:p w14:paraId="73F510AB" w14:textId="26FF4A11" w:rsidR="00F71CE5" w:rsidRPr="001A2766" w:rsidRDefault="00F71CE5" w:rsidP="001A2766">
      <w:pPr>
        <w:spacing w:line="360" w:lineRule="auto"/>
        <w:jc w:val="both"/>
        <w:rPr>
          <w:rFonts w:asciiTheme="minorHAnsi" w:hAnsiTheme="minorHAnsi"/>
          <w:color w:val="000000" w:themeColor="text1"/>
        </w:rPr>
      </w:pPr>
    </w:p>
    <w:p w14:paraId="2AC92F71" w14:textId="74C4078F" w:rsidR="00F71CE5" w:rsidRPr="001A2766" w:rsidRDefault="00F71CE5" w:rsidP="001A2766">
      <w:pPr>
        <w:spacing w:line="360" w:lineRule="auto"/>
        <w:jc w:val="both"/>
        <w:rPr>
          <w:rFonts w:asciiTheme="minorHAnsi" w:hAnsiTheme="minorHAnsi"/>
          <w:color w:val="000000" w:themeColor="text1"/>
        </w:rPr>
      </w:pPr>
      <w:r w:rsidRPr="001A2766">
        <w:rPr>
          <w:rFonts w:asciiTheme="minorHAnsi" w:hAnsiTheme="minorHAnsi"/>
          <w:color w:val="000000" w:themeColor="text1"/>
        </w:rPr>
        <w:t xml:space="preserve">Computational insights gained via docking of </w:t>
      </w:r>
      <w:proofErr w:type="spellStart"/>
      <w:r w:rsidRPr="001A2766">
        <w:rPr>
          <w:rFonts w:asciiTheme="minorHAnsi" w:hAnsiTheme="minorHAnsi"/>
          <w:color w:val="000000" w:themeColor="text1"/>
        </w:rPr>
        <w:t>Piog</w:t>
      </w:r>
      <w:proofErr w:type="spellEnd"/>
      <w:r w:rsidRPr="001A2766">
        <w:rPr>
          <w:rFonts w:asciiTheme="minorHAnsi" w:hAnsiTheme="minorHAnsi"/>
          <w:color w:val="000000" w:themeColor="text1"/>
        </w:rPr>
        <w:t xml:space="preserve"> and Trog with BM3 DM and semi- rationally designed mutants allowed for… Further crystallographic studies… to aid… method validation </w:t>
      </w:r>
    </w:p>
    <w:p w14:paraId="1F62DDF4" w14:textId="2EE9ADC9" w:rsidR="00A0074B" w:rsidRPr="001A2766" w:rsidRDefault="00A0074B" w:rsidP="001A2766">
      <w:pPr>
        <w:spacing w:line="360" w:lineRule="auto"/>
        <w:jc w:val="both"/>
        <w:rPr>
          <w:rFonts w:asciiTheme="minorHAnsi" w:hAnsiTheme="minorHAnsi"/>
          <w:color w:val="000000" w:themeColor="text1"/>
        </w:rPr>
      </w:pPr>
    </w:p>
    <w:p w14:paraId="55BCD12F" w14:textId="0927D889" w:rsidR="00A0074B" w:rsidRPr="001A2766" w:rsidRDefault="00A0074B" w:rsidP="001A2766">
      <w:pPr>
        <w:spacing w:line="360" w:lineRule="auto"/>
        <w:jc w:val="both"/>
        <w:rPr>
          <w:rFonts w:asciiTheme="minorHAnsi" w:hAnsiTheme="minorHAnsi"/>
          <w:color w:val="000000" w:themeColor="text1"/>
        </w:rPr>
      </w:pPr>
      <w:r w:rsidRPr="001A2766">
        <w:rPr>
          <w:rFonts w:asciiTheme="minorHAnsi" w:hAnsiTheme="minorHAnsi"/>
          <w:color w:val="000000" w:themeColor="text1"/>
        </w:rPr>
        <w:lastRenderedPageBreak/>
        <w:t>Further investigations into the products of the Trog bulk assay are necessary in order to separate out metabolites. Preparative- HPLC could perhaps allow for adequate separation if enough sample is retained.</w:t>
      </w:r>
    </w:p>
    <w:p w14:paraId="58AABA4A" w14:textId="28B97D67" w:rsidR="00024C87" w:rsidRPr="001A2766" w:rsidRDefault="00024C87" w:rsidP="001A2766">
      <w:pPr>
        <w:spacing w:line="360" w:lineRule="auto"/>
        <w:jc w:val="both"/>
        <w:rPr>
          <w:rFonts w:asciiTheme="minorHAnsi" w:hAnsiTheme="minorHAnsi"/>
          <w:color w:val="000000" w:themeColor="text1"/>
        </w:rPr>
      </w:pPr>
    </w:p>
    <w:p w14:paraId="6F0CAE0F" w14:textId="067DEAC1" w:rsidR="00024C87" w:rsidRPr="001A2766" w:rsidRDefault="00024C87" w:rsidP="001A2766">
      <w:pPr>
        <w:spacing w:line="360" w:lineRule="auto"/>
        <w:jc w:val="both"/>
        <w:rPr>
          <w:rFonts w:asciiTheme="minorHAnsi" w:hAnsiTheme="minorHAnsi"/>
          <w:color w:val="000000" w:themeColor="text1"/>
        </w:rPr>
      </w:pPr>
      <w:r w:rsidRPr="001A2766">
        <w:rPr>
          <w:rFonts w:asciiTheme="minorHAnsi" w:hAnsiTheme="minorHAnsi"/>
          <w:color w:val="000000" w:themeColor="text1"/>
        </w:rPr>
        <w:t xml:space="preserve">Comparative studies against human CYPs could be of interest in order to gauge whether BM3 performs metabolism of these drugs at a higher rate than human P450s. In cases where BM3 DM and other mutants </w:t>
      </w:r>
      <w:r w:rsidR="00AA3B98" w:rsidRPr="001A2766">
        <w:rPr>
          <w:rFonts w:asciiTheme="minorHAnsi" w:hAnsiTheme="minorHAnsi"/>
          <w:color w:val="000000" w:themeColor="text1"/>
        </w:rPr>
        <w:t>outperform</w:t>
      </w:r>
      <w:r w:rsidRPr="001A2766">
        <w:rPr>
          <w:rFonts w:asciiTheme="minorHAnsi" w:hAnsiTheme="minorHAnsi"/>
          <w:color w:val="000000" w:themeColor="text1"/>
        </w:rPr>
        <w:t xml:space="preserve"> human CYPs, </w:t>
      </w:r>
      <w:r w:rsidR="00AA3B98" w:rsidRPr="001A2766">
        <w:rPr>
          <w:rFonts w:asciiTheme="minorHAnsi" w:hAnsiTheme="minorHAnsi"/>
          <w:color w:val="000000" w:themeColor="text1"/>
        </w:rPr>
        <w:t>quantification</w:t>
      </w:r>
      <w:r w:rsidRPr="001A2766">
        <w:rPr>
          <w:rFonts w:asciiTheme="minorHAnsi" w:hAnsiTheme="minorHAnsi"/>
          <w:color w:val="000000" w:themeColor="text1"/>
        </w:rPr>
        <w:t xml:space="preserve"> and selectivity studies can determine if any BM3 variants may be subject for use in scale- up processes for metabolite production. Mass fermentation protocols have been reported… for expression of BM3 and </w:t>
      </w:r>
      <w:r w:rsidRPr="001A2766">
        <w:rPr>
          <w:rFonts w:asciiTheme="minorHAnsi" w:hAnsiTheme="minorHAnsi"/>
          <w:color w:val="000000" w:themeColor="text1"/>
          <w:highlight w:val="green"/>
        </w:rPr>
        <w:t>variants…</w:t>
      </w:r>
    </w:p>
    <w:p w14:paraId="4A4A79EE" w14:textId="2634696B" w:rsidR="00F71CE5" w:rsidRPr="001A2766" w:rsidRDefault="00F71CE5" w:rsidP="001A2766">
      <w:pPr>
        <w:spacing w:line="360" w:lineRule="auto"/>
        <w:jc w:val="both"/>
        <w:rPr>
          <w:rFonts w:asciiTheme="minorHAnsi" w:hAnsiTheme="minorHAnsi"/>
          <w:color w:val="000000" w:themeColor="text1"/>
        </w:rPr>
      </w:pPr>
    </w:p>
    <w:p w14:paraId="43BCEC10" w14:textId="45C369F0" w:rsidR="00F71CE5" w:rsidRPr="001A2766" w:rsidRDefault="00F71CE5" w:rsidP="001A2766">
      <w:pPr>
        <w:spacing w:line="360" w:lineRule="auto"/>
        <w:jc w:val="both"/>
        <w:rPr>
          <w:rFonts w:asciiTheme="minorHAnsi" w:hAnsiTheme="minorHAnsi"/>
          <w:color w:val="000000" w:themeColor="text1"/>
        </w:rPr>
      </w:pPr>
      <w:r w:rsidRPr="001A2766">
        <w:rPr>
          <w:rFonts w:asciiTheme="minorHAnsi" w:hAnsiTheme="minorHAnsi"/>
          <w:color w:val="000000" w:themeColor="text1"/>
        </w:rPr>
        <w:t xml:space="preserve">Production of new metabolites based on </w:t>
      </w:r>
      <w:proofErr w:type="spellStart"/>
      <w:r w:rsidRPr="001A2766">
        <w:rPr>
          <w:rFonts w:asciiTheme="minorHAnsi" w:hAnsiTheme="minorHAnsi"/>
          <w:i/>
          <w:iCs/>
          <w:color w:val="000000" w:themeColor="text1"/>
        </w:rPr>
        <w:t>enz</w:t>
      </w:r>
      <w:proofErr w:type="spellEnd"/>
      <w:r w:rsidRPr="001A2766">
        <w:rPr>
          <w:rFonts w:asciiTheme="minorHAnsi" w:hAnsiTheme="minorHAnsi"/>
          <w:color w:val="000000" w:themeColor="text1"/>
        </w:rPr>
        <w:t xml:space="preserve"> to tune selectivity of BM3 towards production of specific major human metabolites could play a significant role in the ADME- Tox industry.</w:t>
      </w:r>
      <w:r w:rsidR="005D3301" w:rsidRPr="001A2766">
        <w:rPr>
          <w:rFonts w:asciiTheme="minorHAnsi" w:hAnsiTheme="minorHAnsi"/>
          <w:color w:val="000000" w:themeColor="text1"/>
        </w:rPr>
        <w:t xml:space="preserve"> The reduction of time necessary for </w:t>
      </w:r>
      <w:r w:rsidR="005D3301" w:rsidRPr="001A2766">
        <w:rPr>
          <w:rFonts w:asciiTheme="minorHAnsi" w:hAnsiTheme="minorHAnsi"/>
          <w:i/>
          <w:iCs/>
          <w:color w:val="000000" w:themeColor="text1"/>
        </w:rPr>
        <w:t xml:space="preserve">in vitro </w:t>
      </w:r>
      <w:r w:rsidR="005D3301" w:rsidRPr="001A2766">
        <w:rPr>
          <w:rFonts w:asciiTheme="minorHAnsi" w:hAnsiTheme="minorHAnsi"/>
          <w:color w:val="000000" w:themeColor="text1"/>
        </w:rPr>
        <w:t xml:space="preserve">assays and mutant determination allowed for more cost and time effective methods of generating mutants of high fitness. Once tested </w:t>
      </w:r>
      <w:r w:rsidR="005D3301" w:rsidRPr="001A2766">
        <w:rPr>
          <w:rFonts w:asciiTheme="minorHAnsi" w:hAnsiTheme="minorHAnsi"/>
          <w:i/>
          <w:iCs/>
          <w:color w:val="000000" w:themeColor="text1"/>
        </w:rPr>
        <w:t xml:space="preserve">in vitro, </w:t>
      </w:r>
      <w:r w:rsidR="005D3301" w:rsidRPr="001A2766">
        <w:rPr>
          <w:rFonts w:asciiTheme="minorHAnsi" w:hAnsiTheme="minorHAnsi"/>
          <w:color w:val="000000" w:themeColor="text1"/>
        </w:rPr>
        <w:t xml:space="preserve">these mutants may demonstrate ability to selectively catalyse oxidations of a range of complex drug </w:t>
      </w:r>
      <w:r w:rsidR="00A0074B" w:rsidRPr="001A2766">
        <w:rPr>
          <w:rFonts w:asciiTheme="minorHAnsi" w:hAnsiTheme="minorHAnsi"/>
          <w:color w:val="000000" w:themeColor="text1"/>
          <w:highlight w:val="green"/>
        </w:rPr>
        <w:t>classes…</w:t>
      </w:r>
    </w:p>
    <w:p w14:paraId="18B3F903" w14:textId="77777777" w:rsidR="00F71CE5" w:rsidRPr="001A2766" w:rsidRDefault="00F71CE5" w:rsidP="001A2766">
      <w:pPr>
        <w:spacing w:line="360" w:lineRule="auto"/>
        <w:jc w:val="both"/>
        <w:rPr>
          <w:rFonts w:asciiTheme="minorHAnsi" w:hAnsiTheme="minorHAnsi"/>
          <w:color w:val="000000" w:themeColor="text1"/>
        </w:rPr>
      </w:pPr>
    </w:p>
    <w:p w14:paraId="121F3E61" w14:textId="4BF0CEDE" w:rsidR="00571F0F" w:rsidRPr="001A2766" w:rsidRDefault="009E08AF" w:rsidP="001A2766">
      <w:pPr>
        <w:spacing w:line="360" w:lineRule="auto"/>
        <w:jc w:val="both"/>
        <w:rPr>
          <w:rFonts w:asciiTheme="minorHAnsi" w:hAnsiTheme="minorHAnsi"/>
          <w:color w:val="000000" w:themeColor="text1"/>
        </w:rPr>
      </w:pPr>
      <w:r w:rsidRPr="001A2766">
        <w:rPr>
          <w:rFonts w:asciiTheme="minorHAnsi" w:hAnsiTheme="minorHAnsi"/>
          <w:color w:val="000000" w:themeColor="text1"/>
        </w:rPr>
        <w:t>It is evident that the expression of P450 BM3 and its use in the formation of drug metabolites produced by major human liver isoforms is progressing rapidly. The ease of expression of the ‘gate-keeper’ variant and the ability to separate out major human metabolites highlights the application within the pharmaceutical industry.</w:t>
      </w:r>
      <w:r w:rsidR="00571F0F" w:rsidRPr="001A2766">
        <w:rPr>
          <w:rFonts w:asciiTheme="minorHAnsi" w:hAnsiTheme="minorHAnsi"/>
          <w:color w:val="000000" w:themeColor="text1"/>
        </w:rPr>
        <w:t xml:space="preserve"> </w:t>
      </w:r>
    </w:p>
    <w:p w14:paraId="0D5F4B5A" w14:textId="77777777" w:rsidR="00571F0F" w:rsidRPr="001A2766" w:rsidRDefault="00571F0F" w:rsidP="001A2766">
      <w:pPr>
        <w:spacing w:line="360" w:lineRule="auto"/>
        <w:jc w:val="both"/>
        <w:rPr>
          <w:rFonts w:asciiTheme="minorHAnsi" w:hAnsiTheme="minorHAnsi"/>
          <w:color w:val="000000" w:themeColor="text1"/>
        </w:rPr>
      </w:pPr>
    </w:p>
    <w:p w14:paraId="31BD8FF6" w14:textId="16005D12" w:rsidR="009E08AF" w:rsidRPr="001A2766" w:rsidRDefault="00571F0F" w:rsidP="001A2766">
      <w:pPr>
        <w:spacing w:line="360" w:lineRule="auto"/>
        <w:jc w:val="both"/>
        <w:rPr>
          <w:rFonts w:asciiTheme="minorHAnsi" w:hAnsiTheme="minorHAnsi"/>
          <w:color w:val="000000" w:themeColor="text1"/>
        </w:rPr>
      </w:pPr>
      <w:r w:rsidRPr="001A2766">
        <w:rPr>
          <w:rFonts w:asciiTheme="minorHAnsi" w:hAnsiTheme="minorHAnsi"/>
          <w:color w:val="000000" w:themeColor="text1"/>
        </w:rPr>
        <w:t xml:space="preserve">The successful production and elucidation of the major human metabolites for </w:t>
      </w:r>
      <w:proofErr w:type="spellStart"/>
      <w:r w:rsidRPr="001A2766">
        <w:rPr>
          <w:rFonts w:asciiTheme="minorHAnsi" w:hAnsiTheme="minorHAnsi"/>
          <w:color w:val="000000" w:themeColor="text1"/>
        </w:rPr>
        <w:t>Piog</w:t>
      </w:r>
      <w:proofErr w:type="spellEnd"/>
      <w:r w:rsidRPr="001A2766">
        <w:rPr>
          <w:rFonts w:asciiTheme="minorHAnsi" w:hAnsiTheme="minorHAnsi"/>
          <w:color w:val="000000" w:themeColor="text1"/>
        </w:rPr>
        <w:t xml:space="preserve"> and Trog show the scope of BM3 for drug metabolite production. Emerging xenobiotics may </w:t>
      </w:r>
      <w:r w:rsidRPr="001A2766">
        <w:rPr>
          <w:rFonts w:asciiTheme="minorHAnsi" w:hAnsiTheme="minorHAnsi"/>
          <w:color w:val="000000" w:themeColor="text1"/>
          <w:highlight w:val="green"/>
        </w:rPr>
        <w:t>be</w:t>
      </w:r>
      <w:r w:rsidR="00F71CE5" w:rsidRPr="001A2766">
        <w:rPr>
          <w:rFonts w:asciiTheme="minorHAnsi" w:hAnsiTheme="minorHAnsi"/>
          <w:color w:val="000000" w:themeColor="text1"/>
          <w:highlight w:val="green"/>
        </w:rPr>
        <w:t>… scale up….</w:t>
      </w:r>
      <w:r w:rsidR="00F71CE5" w:rsidRPr="001A2766">
        <w:rPr>
          <w:rFonts w:asciiTheme="minorHAnsi" w:hAnsiTheme="minorHAnsi"/>
          <w:color w:val="000000" w:themeColor="text1"/>
        </w:rPr>
        <w:t xml:space="preserve"> </w:t>
      </w:r>
    </w:p>
    <w:p w14:paraId="3BD69D04" w14:textId="335278FF" w:rsidR="00F71CE5" w:rsidRPr="001A2766" w:rsidRDefault="00F71CE5" w:rsidP="001A2766">
      <w:pPr>
        <w:spacing w:line="360" w:lineRule="auto"/>
        <w:jc w:val="both"/>
        <w:rPr>
          <w:rFonts w:asciiTheme="minorHAnsi" w:hAnsiTheme="minorHAnsi"/>
          <w:color w:val="000000" w:themeColor="text1"/>
        </w:rPr>
      </w:pPr>
    </w:p>
    <w:p w14:paraId="7DF8A09B" w14:textId="77777777" w:rsidR="00F71CE5" w:rsidRPr="001A2766" w:rsidRDefault="00F71CE5" w:rsidP="001A2766">
      <w:pPr>
        <w:spacing w:line="360" w:lineRule="auto"/>
        <w:jc w:val="both"/>
        <w:rPr>
          <w:rFonts w:asciiTheme="minorHAnsi" w:hAnsiTheme="minorHAnsi"/>
          <w:color w:val="000000" w:themeColor="text1"/>
        </w:rPr>
      </w:pPr>
    </w:p>
    <w:p w14:paraId="504893F4" w14:textId="69474BE9" w:rsidR="009E08AF" w:rsidRPr="001A2766" w:rsidRDefault="009E08AF" w:rsidP="001A2766">
      <w:pPr>
        <w:spacing w:line="360" w:lineRule="auto"/>
        <w:jc w:val="both"/>
        <w:rPr>
          <w:rFonts w:asciiTheme="minorHAnsi" w:hAnsiTheme="minorHAnsi"/>
          <w:color w:val="000000" w:themeColor="text1"/>
        </w:rPr>
      </w:pPr>
      <w:r w:rsidRPr="001A2766">
        <w:rPr>
          <w:rFonts w:asciiTheme="minorHAnsi" w:hAnsiTheme="minorHAnsi"/>
          <w:color w:val="000000" w:themeColor="text1"/>
        </w:rPr>
        <w:t xml:space="preserve">P450 BM3, alongside other bacterial systems are rapidly coming to light and progressing greatly. With the introduction of the computational methods of docking and simulating binding with software such as </w:t>
      </w:r>
      <w:proofErr w:type="spellStart"/>
      <w:r w:rsidRPr="001A2766">
        <w:rPr>
          <w:rFonts w:asciiTheme="minorHAnsi" w:hAnsiTheme="minorHAnsi"/>
          <w:color w:val="000000" w:themeColor="text1"/>
        </w:rPr>
        <w:t>PyRosetta</w:t>
      </w:r>
      <w:proofErr w:type="spellEnd"/>
      <w:r w:rsidRPr="001A2766">
        <w:rPr>
          <w:rFonts w:asciiTheme="minorHAnsi" w:hAnsiTheme="minorHAnsi"/>
          <w:color w:val="000000" w:themeColor="text1"/>
        </w:rPr>
        <w:t xml:space="preserve"> and </w:t>
      </w:r>
      <w:proofErr w:type="spellStart"/>
      <w:r w:rsidRPr="001A2766">
        <w:rPr>
          <w:rFonts w:asciiTheme="minorHAnsi" w:hAnsiTheme="minorHAnsi"/>
          <w:color w:val="000000" w:themeColor="text1"/>
        </w:rPr>
        <w:t>AutoDock</w:t>
      </w:r>
      <w:proofErr w:type="spellEnd"/>
      <w:r w:rsidRPr="001A2766">
        <w:rPr>
          <w:rFonts w:asciiTheme="minorHAnsi" w:hAnsiTheme="minorHAnsi"/>
          <w:color w:val="000000" w:themeColor="text1"/>
        </w:rPr>
        <w:t xml:space="preserve"> Vina, the introduction of </w:t>
      </w:r>
      <w:r w:rsidRPr="001A2766">
        <w:rPr>
          <w:rFonts w:asciiTheme="minorHAnsi" w:hAnsiTheme="minorHAnsi"/>
          <w:color w:val="000000" w:themeColor="text1"/>
        </w:rPr>
        <w:lastRenderedPageBreak/>
        <w:t xml:space="preserve">advantageous mutations is becoming </w:t>
      </w:r>
      <w:r w:rsidR="00585CAD" w:rsidRPr="001A2766">
        <w:rPr>
          <w:rFonts w:asciiTheme="minorHAnsi" w:hAnsiTheme="minorHAnsi"/>
          <w:color w:val="000000" w:themeColor="text1"/>
        </w:rPr>
        <w:t>ever more</w:t>
      </w:r>
      <w:r w:rsidRPr="001A2766">
        <w:rPr>
          <w:rFonts w:asciiTheme="minorHAnsi" w:hAnsiTheme="minorHAnsi"/>
          <w:color w:val="000000" w:themeColor="text1"/>
        </w:rPr>
        <w:t xml:space="preserve"> rapid, so the enzyme design pipeline becomes yet more efficient. </w:t>
      </w:r>
    </w:p>
    <w:p w14:paraId="1EB7EA6B" w14:textId="77777777" w:rsidR="009E08AF" w:rsidRPr="001A2766" w:rsidRDefault="009E08AF" w:rsidP="001A2766">
      <w:pPr>
        <w:spacing w:line="360" w:lineRule="auto"/>
        <w:jc w:val="both"/>
        <w:rPr>
          <w:rFonts w:asciiTheme="minorHAnsi" w:hAnsiTheme="minorHAnsi"/>
          <w:color w:val="000000" w:themeColor="text1"/>
        </w:rPr>
      </w:pPr>
    </w:p>
    <w:p w14:paraId="3402D4DC" w14:textId="77777777" w:rsidR="009E08AF" w:rsidRPr="001A2766" w:rsidRDefault="009E08AF" w:rsidP="001A2766">
      <w:pPr>
        <w:spacing w:line="360" w:lineRule="auto"/>
        <w:jc w:val="both"/>
        <w:rPr>
          <w:rFonts w:asciiTheme="minorHAnsi" w:hAnsiTheme="minorHAnsi"/>
          <w:color w:val="000000" w:themeColor="text1"/>
        </w:rPr>
      </w:pPr>
    </w:p>
    <w:p w14:paraId="6BACC98C" w14:textId="77777777" w:rsidR="009E08AF" w:rsidRPr="001A2766" w:rsidRDefault="009E08AF" w:rsidP="001A2766">
      <w:pPr>
        <w:spacing w:line="360" w:lineRule="auto"/>
        <w:jc w:val="both"/>
        <w:rPr>
          <w:rFonts w:asciiTheme="minorHAnsi" w:hAnsiTheme="minorHAnsi"/>
          <w:color w:val="000000" w:themeColor="text1"/>
        </w:rPr>
      </w:pPr>
    </w:p>
    <w:p w14:paraId="1E49CF49" w14:textId="77777777" w:rsidR="00B45D3B" w:rsidRPr="001A2766" w:rsidRDefault="00B45D3B" w:rsidP="001A2766">
      <w:pPr>
        <w:spacing w:line="360" w:lineRule="auto"/>
        <w:jc w:val="both"/>
        <w:rPr>
          <w:rFonts w:asciiTheme="minorHAnsi" w:hAnsiTheme="minorHAnsi"/>
          <w:color w:val="000000" w:themeColor="text1"/>
        </w:rPr>
      </w:pPr>
    </w:p>
    <w:p w14:paraId="10A1E7EF" w14:textId="77777777" w:rsidR="00B45D3B" w:rsidRPr="001A2766" w:rsidRDefault="00B45D3B" w:rsidP="001A2766">
      <w:pPr>
        <w:spacing w:line="360" w:lineRule="auto"/>
        <w:jc w:val="both"/>
        <w:rPr>
          <w:rFonts w:asciiTheme="minorHAnsi" w:hAnsiTheme="minorHAnsi"/>
          <w:color w:val="000000" w:themeColor="text1"/>
        </w:rPr>
      </w:pPr>
    </w:p>
    <w:p w14:paraId="42E629F2" w14:textId="77777777" w:rsidR="00B45D3B" w:rsidRPr="001A2766" w:rsidRDefault="00B45D3B" w:rsidP="001A2766">
      <w:pPr>
        <w:spacing w:line="360" w:lineRule="auto"/>
        <w:jc w:val="both"/>
        <w:rPr>
          <w:rFonts w:asciiTheme="minorHAnsi" w:hAnsiTheme="minorHAnsi"/>
          <w:color w:val="000000" w:themeColor="text1"/>
        </w:rPr>
      </w:pPr>
    </w:p>
    <w:p w14:paraId="12E4011C" w14:textId="77777777" w:rsidR="00B45D3B" w:rsidRPr="001A2766" w:rsidRDefault="00B45D3B" w:rsidP="001A2766">
      <w:pPr>
        <w:spacing w:line="360" w:lineRule="auto"/>
        <w:jc w:val="both"/>
        <w:rPr>
          <w:rFonts w:asciiTheme="minorHAnsi" w:hAnsiTheme="minorHAnsi"/>
          <w:color w:val="000000" w:themeColor="text1"/>
        </w:rPr>
      </w:pPr>
    </w:p>
    <w:p w14:paraId="500B3AA1" w14:textId="3D63B55D" w:rsidR="00B45D3B" w:rsidRPr="001A2766" w:rsidRDefault="00B45D3B" w:rsidP="001A2766">
      <w:pPr>
        <w:pStyle w:val="Heading1"/>
        <w:spacing w:line="360" w:lineRule="auto"/>
        <w:jc w:val="both"/>
        <w:rPr>
          <w:rFonts w:asciiTheme="minorHAnsi" w:hAnsiTheme="minorHAnsi"/>
          <w:color w:val="000000" w:themeColor="text1"/>
        </w:rPr>
      </w:pPr>
      <w:bookmarkStart w:id="105" w:name="_Toc60561302"/>
      <w:r w:rsidRPr="001A2766">
        <w:rPr>
          <w:rFonts w:asciiTheme="minorHAnsi" w:hAnsiTheme="minorHAnsi"/>
          <w:color w:val="000000" w:themeColor="text1"/>
        </w:rPr>
        <w:t>Future work</w:t>
      </w:r>
      <w:bookmarkEnd w:id="105"/>
      <w:r w:rsidRPr="001A2766">
        <w:rPr>
          <w:rFonts w:asciiTheme="minorHAnsi" w:hAnsiTheme="minorHAnsi"/>
          <w:color w:val="000000" w:themeColor="text1"/>
        </w:rPr>
        <w:t xml:space="preserve"> </w:t>
      </w:r>
    </w:p>
    <w:p w14:paraId="3531987D" w14:textId="4AB3B5DF" w:rsidR="009E08AF" w:rsidRPr="001A2766" w:rsidRDefault="009E08AF" w:rsidP="001A2766">
      <w:pPr>
        <w:spacing w:line="360" w:lineRule="auto"/>
        <w:jc w:val="both"/>
        <w:rPr>
          <w:rFonts w:asciiTheme="minorHAnsi" w:hAnsiTheme="minorHAnsi"/>
          <w:color w:val="000000" w:themeColor="text1"/>
        </w:rPr>
      </w:pPr>
    </w:p>
    <w:p w14:paraId="6B550A45" w14:textId="29CA9A77" w:rsidR="009E08AF" w:rsidRPr="001A2766" w:rsidRDefault="009E08AF" w:rsidP="001A2766">
      <w:pPr>
        <w:spacing w:line="360" w:lineRule="auto"/>
        <w:jc w:val="both"/>
        <w:rPr>
          <w:rFonts w:asciiTheme="minorHAnsi" w:hAnsiTheme="minorHAnsi"/>
          <w:color w:val="000000" w:themeColor="text1"/>
        </w:rPr>
      </w:pPr>
      <w:r w:rsidRPr="001A2766">
        <w:rPr>
          <w:rFonts w:asciiTheme="minorHAnsi" w:hAnsiTheme="minorHAnsi"/>
          <w:color w:val="000000" w:themeColor="text1"/>
        </w:rPr>
        <w:t xml:space="preserve">The future perspectives for any work within this project should be viewed in terms of </w:t>
      </w:r>
      <w:r w:rsidRPr="001A2766">
        <w:rPr>
          <w:rFonts w:asciiTheme="minorHAnsi" w:hAnsiTheme="minorHAnsi"/>
          <w:i/>
          <w:iCs/>
          <w:color w:val="000000" w:themeColor="text1"/>
        </w:rPr>
        <w:t>in vitro</w:t>
      </w:r>
      <w:r w:rsidRPr="001A2766">
        <w:rPr>
          <w:rFonts w:asciiTheme="minorHAnsi" w:hAnsiTheme="minorHAnsi"/>
          <w:color w:val="000000" w:themeColor="text1"/>
        </w:rPr>
        <w:t xml:space="preserve"> metabolism assays and computational enzyme design to aid </w:t>
      </w:r>
      <w:r w:rsidRPr="001A2766">
        <w:rPr>
          <w:rFonts w:asciiTheme="minorHAnsi" w:hAnsiTheme="minorHAnsi"/>
          <w:i/>
          <w:iCs/>
          <w:color w:val="000000" w:themeColor="text1"/>
        </w:rPr>
        <w:t>in vitro</w:t>
      </w:r>
      <w:r w:rsidRPr="001A2766">
        <w:rPr>
          <w:rFonts w:asciiTheme="minorHAnsi" w:hAnsiTheme="minorHAnsi"/>
          <w:color w:val="000000" w:themeColor="text1"/>
        </w:rPr>
        <w:t xml:space="preserve"> studies and engineer BM3 towards selectivity. </w:t>
      </w:r>
    </w:p>
    <w:p w14:paraId="5C9482CC" w14:textId="486AB575" w:rsidR="00585CAD" w:rsidRPr="001A2766" w:rsidRDefault="00585CAD" w:rsidP="001A2766">
      <w:pPr>
        <w:spacing w:line="360" w:lineRule="auto"/>
        <w:jc w:val="both"/>
        <w:rPr>
          <w:rFonts w:asciiTheme="minorHAnsi" w:hAnsiTheme="minorHAnsi"/>
          <w:color w:val="000000" w:themeColor="text1"/>
        </w:rPr>
      </w:pPr>
    </w:p>
    <w:p w14:paraId="0418B478" w14:textId="17CC5701" w:rsidR="00585CAD" w:rsidRPr="001A2766" w:rsidRDefault="00585CAD" w:rsidP="001A2766">
      <w:pPr>
        <w:spacing w:line="360" w:lineRule="auto"/>
        <w:jc w:val="both"/>
        <w:rPr>
          <w:rFonts w:asciiTheme="minorHAnsi" w:hAnsiTheme="minorHAnsi"/>
          <w:color w:val="000000" w:themeColor="text1"/>
        </w:rPr>
      </w:pPr>
      <w:r w:rsidRPr="001A2766">
        <w:rPr>
          <w:rFonts w:asciiTheme="minorHAnsi" w:hAnsiTheme="minorHAnsi"/>
          <w:color w:val="000000" w:themeColor="text1"/>
        </w:rPr>
        <w:t xml:space="preserve">In the case of the </w:t>
      </w:r>
      <w:r w:rsidRPr="001A2766">
        <w:rPr>
          <w:rFonts w:asciiTheme="minorHAnsi" w:hAnsiTheme="minorHAnsi"/>
          <w:i/>
          <w:iCs/>
          <w:color w:val="000000" w:themeColor="text1"/>
        </w:rPr>
        <w:t xml:space="preserve">in vitro </w:t>
      </w:r>
      <w:r w:rsidRPr="001A2766">
        <w:rPr>
          <w:rFonts w:asciiTheme="minorHAnsi" w:hAnsiTheme="minorHAnsi"/>
          <w:color w:val="000000" w:themeColor="text1"/>
        </w:rPr>
        <w:t xml:space="preserve">drug metabolite formation assays, five members from the anti- diabetic drug class were originally planned to be carried out within this project prior to </w:t>
      </w:r>
      <w:proofErr w:type="spellStart"/>
      <w:r w:rsidRPr="001A2766">
        <w:rPr>
          <w:rFonts w:asciiTheme="minorHAnsi" w:hAnsiTheme="minorHAnsi"/>
          <w:color w:val="000000" w:themeColor="text1"/>
          <w:highlight w:val="green"/>
        </w:rPr>
        <w:t>Covid</w:t>
      </w:r>
      <w:proofErr w:type="spellEnd"/>
      <w:r w:rsidRPr="001A2766">
        <w:rPr>
          <w:rFonts w:asciiTheme="minorHAnsi" w:hAnsiTheme="minorHAnsi"/>
          <w:color w:val="000000" w:themeColor="text1"/>
          <w:highlight w:val="green"/>
        </w:rPr>
        <w:t xml:space="preserve"> and the subsequent restrictions.</w:t>
      </w:r>
      <w:r w:rsidRPr="001A2766">
        <w:rPr>
          <w:rFonts w:asciiTheme="minorHAnsi" w:hAnsiTheme="minorHAnsi"/>
          <w:color w:val="000000" w:themeColor="text1"/>
        </w:rPr>
        <w:t xml:space="preserve"> </w:t>
      </w:r>
      <w:proofErr w:type="spellStart"/>
      <w:r w:rsidRPr="001A2766">
        <w:rPr>
          <w:rFonts w:asciiTheme="minorHAnsi" w:hAnsiTheme="minorHAnsi"/>
          <w:color w:val="000000" w:themeColor="text1"/>
        </w:rPr>
        <w:t>Covid</w:t>
      </w:r>
      <w:proofErr w:type="spellEnd"/>
      <w:r w:rsidRPr="001A2766">
        <w:rPr>
          <w:rFonts w:asciiTheme="minorHAnsi" w:hAnsiTheme="minorHAnsi"/>
          <w:color w:val="000000" w:themeColor="text1"/>
        </w:rPr>
        <w:t xml:space="preserve"> statement?</w:t>
      </w:r>
    </w:p>
    <w:p w14:paraId="67E62B51" w14:textId="77777777" w:rsidR="00585CAD" w:rsidRPr="001A2766" w:rsidRDefault="00585CAD" w:rsidP="001A2766">
      <w:pPr>
        <w:spacing w:line="360" w:lineRule="auto"/>
        <w:jc w:val="both"/>
        <w:rPr>
          <w:rFonts w:asciiTheme="minorHAnsi" w:hAnsiTheme="minorHAnsi"/>
          <w:color w:val="000000" w:themeColor="text1"/>
        </w:rPr>
      </w:pPr>
    </w:p>
    <w:p w14:paraId="592068A7" w14:textId="3B8CC560" w:rsidR="001A7D27" w:rsidRPr="001A2766" w:rsidRDefault="001A7D27" w:rsidP="001A2766">
      <w:pPr>
        <w:spacing w:line="360" w:lineRule="auto"/>
        <w:jc w:val="both"/>
        <w:rPr>
          <w:rFonts w:asciiTheme="minorHAnsi" w:hAnsiTheme="minorHAnsi"/>
          <w:color w:val="000000" w:themeColor="text1"/>
        </w:rPr>
      </w:pPr>
      <w:r w:rsidRPr="001A2766">
        <w:rPr>
          <w:rFonts w:asciiTheme="minorHAnsi" w:hAnsiTheme="minorHAnsi"/>
          <w:color w:val="000000" w:themeColor="text1"/>
        </w:rPr>
        <w:t xml:space="preserve">In terms of the use for BM3 variants for the production of human metabolites, further drug classes are to be investigated to demonstrate the range of diverse molecules that BM3 can metabolise. Also further investigations into probing selectivity of BM3 with the introduction of mutations in high- throughput enzyme design pipeline utilising </w:t>
      </w:r>
      <w:proofErr w:type="spellStart"/>
      <w:r w:rsidRPr="001A2766">
        <w:rPr>
          <w:rFonts w:asciiTheme="minorHAnsi" w:hAnsiTheme="minorHAnsi"/>
          <w:i/>
          <w:iCs/>
          <w:color w:val="000000" w:themeColor="text1"/>
        </w:rPr>
        <w:t>enz</w:t>
      </w:r>
      <w:proofErr w:type="spellEnd"/>
      <w:r w:rsidRPr="001A2766">
        <w:rPr>
          <w:rFonts w:asciiTheme="minorHAnsi" w:hAnsiTheme="minorHAnsi"/>
          <w:color w:val="000000" w:themeColor="text1"/>
        </w:rPr>
        <w:t xml:space="preserve"> and various other computational packages could expand the use of BM3 as a tool. </w:t>
      </w:r>
    </w:p>
    <w:p w14:paraId="227CD881" w14:textId="2A8AA488" w:rsidR="001A7D27" w:rsidRPr="001A2766" w:rsidRDefault="001A7D27" w:rsidP="001A2766">
      <w:pPr>
        <w:spacing w:line="360" w:lineRule="auto"/>
        <w:jc w:val="both"/>
        <w:rPr>
          <w:rFonts w:asciiTheme="minorHAnsi" w:hAnsiTheme="minorHAnsi"/>
          <w:color w:val="000000" w:themeColor="text1"/>
        </w:rPr>
      </w:pPr>
    </w:p>
    <w:p w14:paraId="23D6BCD1" w14:textId="33A95221" w:rsidR="001A7D27" w:rsidRPr="001A2766" w:rsidRDefault="001A7D27" w:rsidP="001A2766">
      <w:pPr>
        <w:spacing w:line="360" w:lineRule="auto"/>
        <w:jc w:val="both"/>
        <w:rPr>
          <w:rFonts w:asciiTheme="minorHAnsi" w:hAnsiTheme="minorHAnsi"/>
          <w:color w:val="000000" w:themeColor="text1"/>
        </w:rPr>
      </w:pPr>
      <w:r w:rsidRPr="001A2766">
        <w:rPr>
          <w:rFonts w:asciiTheme="minorHAnsi" w:hAnsiTheme="minorHAnsi"/>
          <w:color w:val="000000" w:themeColor="text1"/>
        </w:rPr>
        <w:t xml:space="preserve">The </w:t>
      </w:r>
      <w:proofErr w:type="spellStart"/>
      <w:r w:rsidRPr="001A2766">
        <w:rPr>
          <w:rFonts w:asciiTheme="minorHAnsi" w:hAnsiTheme="minorHAnsi"/>
          <w:i/>
          <w:iCs/>
          <w:color w:val="000000" w:themeColor="text1"/>
        </w:rPr>
        <w:t>enz</w:t>
      </w:r>
      <w:proofErr w:type="spellEnd"/>
      <w:r w:rsidRPr="001A2766">
        <w:rPr>
          <w:rFonts w:asciiTheme="minorHAnsi" w:hAnsiTheme="minorHAnsi"/>
          <w:color w:val="000000" w:themeColor="text1"/>
        </w:rPr>
        <w:t xml:space="preserve"> pipeline requires several area of improvement with added layers of complexity and perhaps incorporation of machine- learning packages to improve efficiency and accuracy of the programme. </w:t>
      </w:r>
    </w:p>
    <w:p w14:paraId="01C08340" w14:textId="5177D7C2" w:rsidR="001A7D27" w:rsidRPr="001A2766" w:rsidRDefault="001A7D27" w:rsidP="001A2766">
      <w:pPr>
        <w:spacing w:line="360" w:lineRule="auto"/>
        <w:jc w:val="both"/>
        <w:rPr>
          <w:rFonts w:asciiTheme="minorHAnsi" w:hAnsiTheme="minorHAnsi"/>
          <w:color w:val="000000" w:themeColor="text1"/>
        </w:rPr>
      </w:pPr>
    </w:p>
    <w:p w14:paraId="7D9D1F71" w14:textId="09FCFB13" w:rsidR="001A7D27" w:rsidRPr="001A2766" w:rsidRDefault="001A7D27" w:rsidP="001A2766">
      <w:pPr>
        <w:spacing w:line="360" w:lineRule="auto"/>
        <w:jc w:val="both"/>
        <w:rPr>
          <w:rFonts w:asciiTheme="minorHAnsi" w:hAnsiTheme="minorHAnsi"/>
          <w:color w:val="000000" w:themeColor="text1"/>
        </w:rPr>
      </w:pPr>
      <w:r w:rsidRPr="001A2766">
        <w:rPr>
          <w:rFonts w:asciiTheme="minorHAnsi" w:hAnsiTheme="minorHAnsi"/>
          <w:color w:val="000000" w:themeColor="text1"/>
        </w:rPr>
        <w:lastRenderedPageBreak/>
        <w:t xml:space="preserve">A high- throughput screen could be developed in order to test the fitness of mutations postulated by </w:t>
      </w:r>
      <w:proofErr w:type="spellStart"/>
      <w:r w:rsidRPr="001A2766">
        <w:rPr>
          <w:rFonts w:asciiTheme="minorHAnsi" w:hAnsiTheme="minorHAnsi"/>
          <w:i/>
          <w:iCs/>
          <w:color w:val="000000" w:themeColor="text1"/>
        </w:rPr>
        <w:t>enz</w:t>
      </w:r>
      <w:proofErr w:type="spellEnd"/>
      <w:r w:rsidRPr="001A2766">
        <w:rPr>
          <w:rFonts w:asciiTheme="minorHAnsi" w:hAnsiTheme="minorHAnsi"/>
          <w:color w:val="000000" w:themeColor="text1"/>
        </w:rPr>
        <w:t xml:space="preserve">, </w:t>
      </w:r>
      <w:r w:rsidRPr="001A2766">
        <w:rPr>
          <w:rFonts w:asciiTheme="minorHAnsi" w:hAnsiTheme="minorHAnsi"/>
          <w:i/>
          <w:iCs/>
          <w:color w:val="000000" w:themeColor="text1"/>
        </w:rPr>
        <w:t>in vitro,</w:t>
      </w:r>
      <w:r w:rsidR="004B40FC" w:rsidRPr="001A2766">
        <w:rPr>
          <w:rFonts w:asciiTheme="minorHAnsi" w:hAnsiTheme="minorHAnsi"/>
          <w:i/>
          <w:iCs/>
          <w:color w:val="000000" w:themeColor="text1"/>
        </w:rPr>
        <w:t xml:space="preserve"> </w:t>
      </w:r>
      <w:r w:rsidRPr="001A2766">
        <w:rPr>
          <w:rFonts w:asciiTheme="minorHAnsi" w:hAnsiTheme="minorHAnsi"/>
          <w:color w:val="000000" w:themeColor="text1"/>
        </w:rPr>
        <w:t xml:space="preserve">with LC-MS/MS as a tool to monitor selectivity of these novel mutants. </w:t>
      </w:r>
    </w:p>
    <w:p w14:paraId="5D5F0ECB" w14:textId="77777777" w:rsidR="00254314" w:rsidRDefault="00254314" w:rsidP="001A2766">
      <w:pPr>
        <w:spacing w:line="360" w:lineRule="auto"/>
        <w:jc w:val="both"/>
        <w:rPr>
          <w:rFonts w:asciiTheme="minorHAnsi" w:hAnsiTheme="minorHAnsi"/>
          <w:color w:val="000000" w:themeColor="text1"/>
        </w:rPr>
      </w:pPr>
    </w:p>
    <w:p w14:paraId="0CAA71CE" w14:textId="4918F440" w:rsidR="009E08AF" w:rsidRPr="001A2766" w:rsidRDefault="001A7D27" w:rsidP="001A2766">
      <w:pPr>
        <w:spacing w:line="360" w:lineRule="auto"/>
        <w:jc w:val="both"/>
        <w:rPr>
          <w:rFonts w:asciiTheme="minorHAnsi" w:hAnsiTheme="minorHAnsi"/>
          <w:color w:val="000000" w:themeColor="text1"/>
        </w:rPr>
      </w:pPr>
      <w:r w:rsidRPr="001A2766">
        <w:rPr>
          <w:rFonts w:asciiTheme="minorHAnsi" w:hAnsiTheme="minorHAnsi"/>
          <w:color w:val="000000" w:themeColor="text1"/>
        </w:rPr>
        <w:t xml:space="preserve">Whole- cell assays could be developed in order to test the selectivity and turnover of thesis mutants without the need to optimise methods of protein purification of each variant. </w:t>
      </w:r>
    </w:p>
    <w:p w14:paraId="581C581E" w14:textId="77777777" w:rsidR="00254314" w:rsidRDefault="00254314" w:rsidP="001A2766">
      <w:pPr>
        <w:spacing w:line="360" w:lineRule="auto"/>
        <w:jc w:val="both"/>
        <w:rPr>
          <w:rFonts w:asciiTheme="minorHAnsi" w:hAnsiTheme="minorHAnsi"/>
          <w:color w:val="000000" w:themeColor="text1"/>
        </w:rPr>
      </w:pPr>
    </w:p>
    <w:p w14:paraId="3115A4FE" w14:textId="22C76FE5" w:rsidR="008E7001" w:rsidRPr="001A2766" w:rsidRDefault="001A7D27" w:rsidP="001A2766">
      <w:pPr>
        <w:spacing w:line="360" w:lineRule="auto"/>
        <w:jc w:val="both"/>
        <w:rPr>
          <w:rFonts w:asciiTheme="minorHAnsi" w:hAnsiTheme="minorHAnsi"/>
          <w:color w:val="000000" w:themeColor="text1"/>
        </w:rPr>
      </w:pPr>
      <w:r w:rsidRPr="001A2766">
        <w:rPr>
          <w:rFonts w:asciiTheme="minorHAnsi" w:hAnsiTheme="minorHAnsi"/>
          <w:color w:val="000000" w:themeColor="text1"/>
        </w:rPr>
        <w:t xml:space="preserve">The first mutants designed semi- rationally with the use of </w:t>
      </w:r>
      <w:proofErr w:type="spellStart"/>
      <w:r w:rsidRPr="001A2766">
        <w:rPr>
          <w:rFonts w:asciiTheme="minorHAnsi" w:hAnsiTheme="minorHAnsi"/>
          <w:i/>
          <w:iCs/>
          <w:color w:val="000000" w:themeColor="text1"/>
        </w:rPr>
        <w:t>enz</w:t>
      </w:r>
      <w:proofErr w:type="spellEnd"/>
      <w:r w:rsidRPr="001A2766">
        <w:rPr>
          <w:rFonts w:asciiTheme="minorHAnsi" w:hAnsiTheme="minorHAnsi"/>
          <w:color w:val="000000" w:themeColor="text1"/>
        </w:rPr>
        <w:t xml:space="preserve"> and the Arnold mutant library should be synthesised and tested </w:t>
      </w:r>
      <w:r w:rsidRPr="001A2766">
        <w:rPr>
          <w:rFonts w:asciiTheme="minorHAnsi" w:hAnsiTheme="minorHAnsi"/>
          <w:i/>
          <w:iCs/>
          <w:color w:val="000000" w:themeColor="text1"/>
        </w:rPr>
        <w:t>in vitro</w:t>
      </w:r>
      <w:r w:rsidRPr="001A2766">
        <w:rPr>
          <w:rFonts w:asciiTheme="minorHAnsi" w:hAnsiTheme="minorHAnsi"/>
          <w:color w:val="000000" w:themeColor="text1"/>
        </w:rPr>
        <w:t xml:space="preserve"> as a means of method validation. </w:t>
      </w:r>
      <w:r w:rsidR="008E7001" w:rsidRPr="001A2766">
        <w:rPr>
          <w:rFonts w:asciiTheme="minorHAnsi" w:hAnsiTheme="minorHAnsi"/>
          <w:color w:val="000000" w:themeColor="text1"/>
        </w:rPr>
        <w:t xml:space="preserve">The 75W/188S mutations as single mutations with the 82F/87V DM to form two TMs,  and the two new mutations on top of the DM in order to produce a QM should be synthesised and monitored for selectivity in appropriate assays. The data from these assays may be compared with the results of the incubations with BM3 DM in order to track any significant changes in selectivity. </w:t>
      </w:r>
    </w:p>
    <w:p w14:paraId="0F9690D5" w14:textId="1E3EF6A6" w:rsidR="001A7D27" w:rsidRPr="001A2766" w:rsidRDefault="001A7D27" w:rsidP="001A2766">
      <w:pPr>
        <w:spacing w:line="360" w:lineRule="auto"/>
        <w:jc w:val="both"/>
        <w:rPr>
          <w:rFonts w:asciiTheme="minorHAnsi" w:hAnsiTheme="minorHAnsi"/>
          <w:color w:val="000000" w:themeColor="text1"/>
        </w:rPr>
      </w:pPr>
    </w:p>
    <w:p w14:paraId="35B007E0" w14:textId="77777777" w:rsidR="00585CAD" w:rsidRPr="00254314" w:rsidRDefault="00585CAD" w:rsidP="001A2766">
      <w:pPr>
        <w:spacing w:line="360" w:lineRule="auto"/>
        <w:jc w:val="both"/>
        <w:rPr>
          <w:rFonts w:asciiTheme="minorHAnsi" w:hAnsiTheme="minorHAnsi"/>
          <w:color w:val="000000" w:themeColor="text1"/>
          <w:highlight w:val="green"/>
        </w:rPr>
      </w:pPr>
      <w:r w:rsidRPr="00254314">
        <w:rPr>
          <w:rFonts w:asciiTheme="minorHAnsi" w:hAnsiTheme="minorHAnsi"/>
          <w:color w:val="000000" w:themeColor="text1"/>
          <w:highlight w:val="green"/>
        </w:rPr>
        <w:t>Computational</w:t>
      </w:r>
    </w:p>
    <w:p w14:paraId="3D2AF923" w14:textId="77777777" w:rsidR="00585CAD" w:rsidRPr="00254314" w:rsidRDefault="00585CAD" w:rsidP="001A2766">
      <w:pPr>
        <w:spacing w:line="360" w:lineRule="auto"/>
        <w:jc w:val="both"/>
        <w:rPr>
          <w:rFonts w:asciiTheme="minorHAnsi" w:hAnsiTheme="minorHAnsi"/>
          <w:color w:val="000000" w:themeColor="text1"/>
          <w:highlight w:val="green"/>
        </w:rPr>
      </w:pPr>
    </w:p>
    <w:p w14:paraId="34A4889C" w14:textId="77777777" w:rsidR="00585CAD" w:rsidRPr="00254314" w:rsidRDefault="00585CAD" w:rsidP="001A2766">
      <w:pPr>
        <w:spacing w:line="360" w:lineRule="auto"/>
        <w:jc w:val="both"/>
        <w:rPr>
          <w:rFonts w:asciiTheme="minorHAnsi" w:hAnsiTheme="minorHAnsi"/>
          <w:color w:val="000000" w:themeColor="text1"/>
          <w:highlight w:val="green"/>
        </w:rPr>
      </w:pPr>
      <w:r w:rsidRPr="00254314">
        <w:rPr>
          <w:rFonts w:asciiTheme="minorHAnsi" w:hAnsiTheme="minorHAnsi"/>
          <w:color w:val="000000" w:themeColor="text1"/>
          <w:highlight w:val="green"/>
        </w:rPr>
        <w:t xml:space="preserve">Introduction of loop- remodelling… introduction of ML from </w:t>
      </w:r>
      <w:proofErr w:type="spellStart"/>
      <w:r w:rsidRPr="00254314">
        <w:rPr>
          <w:rFonts w:asciiTheme="minorHAnsi" w:hAnsiTheme="minorHAnsi"/>
          <w:color w:val="000000" w:themeColor="text1"/>
          <w:highlight w:val="green"/>
        </w:rPr>
        <w:t>alphafold</w:t>
      </w:r>
      <w:proofErr w:type="spellEnd"/>
      <w:r w:rsidRPr="00254314">
        <w:rPr>
          <w:rFonts w:asciiTheme="minorHAnsi" w:hAnsiTheme="minorHAnsi"/>
          <w:color w:val="000000" w:themeColor="text1"/>
          <w:highlight w:val="green"/>
        </w:rPr>
        <w:t xml:space="preserve">.. </w:t>
      </w:r>
    </w:p>
    <w:p w14:paraId="27199ACC" w14:textId="77777777" w:rsidR="00585CAD" w:rsidRPr="00254314" w:rsidRDefault="00585CAD" w:rsidP="001A2766">
      <w:pPr>
        <w:spacing w:line="360" w:lineRule="auto"/>
        <w:jc w:val="both"/>
        <w:rPr>
          <w:rFonts w:asciiTheme="minorHAnsi" w:hAnsiTheme="minorHAnsi"/>
          <w:color w:val="000000" w:themeColor="text1"/>
          <w:highlight w:val="green"/>
        </w:rPr>
      </w:pPr>
    </w:p>
    <w:p w14:paraId="1C543A96" w14:textId="77777777" w:rsidR="00585CAD" w:rsidRPr="00254314" w:rsidRDefault="00585CAD" w:rsidP="001A2766">
      <w:pPr>
        <w:spacing w:line="360" w:lineRule="auto"/>
        <w:jc w:val="both"/>
        <w:rPr>
          <w:rFonts w:asciiTheme="minorHAnsi" w:hAnsiTheme="minorHAnsi"/>
          <w:color w:val="000000" w:themeColor="text1"/>
          <w:highlight w:val="green"/>
        </w:rPr>
      </w:pPr>
      <w:r w:rsidRPr="00254314">
        <w:rPr>
          <w:rFonts w:asciiTheme="minorHAnsi" w:hAnsiTheme="minorHAnsi"/>
          <w:color w:val="000000" w:themeColor="text1"/>
          <w:highlight w:val="green"/>
        </w:rPr>
        <w:t xml:space="preserve">Full automation of the search and mutation generation, heavily reliant on a score function… mutations were based off… constrained due to a known mutant library… Simulation based? Docking? </w:t>
      </w:r>
    </w:p>
    <w:p w14:paraId="665841FD" w14:textId="77777777" w:rsidR="00585CAD" w:rsidRPr="001A2766" w:rsidRDefault="00585CAD" w:rsidP="001A2766">
      <w:pPr>
        <w:spacing w:line="360" w:lineRule="auto"/>
        <w:jc w:val="both"/>
        <w:rPr>
          <w:rFonts w:asciiTheme="minorHAnsi" w:hAnsiTheme="minorHAnsi"/>
          <w:color w:val="000000" w:themeColor="text1"/>
        </w:rPr>
      </w:pPr>
      <w:r w:rsidRPr="00254314">
        <w:rPr>
          <w:rFonts w:asciiTheme="minorHAnsi" w:hAnsiTheme="minorHAnsi"/>
          <w:color w:val="000000" w:themeColor="text1"/>
          <w:highlight w:val="green"/>
        </w:rPr>
        <w:t>QM calc with DFT is expensive…..</w:t>
      </w:r>
    </w:p>
    <w:p w14:paraId="70890BC7" w14:textId="77777777" w:rsidR="001A7D27" w:rsidRPr="001A2766" w:rsidRDefault="001A7D27" w:rsidP="001A2766">
      <w:pPr>
        <w:spacing w:line="360" w:lineRule="auto"/>
        <w:jc w:val="both"/>
        <w:rPr>
          <w:rFonts w:asciiTheme="minorHAnsi" w:hAnsiTheme="minorHAnsi"/>
          <w:color w:val="000000" w:themeColor="text1"/>
        </w:rPr>
      </w:pPr>
    </w:p>
    <w:p w14:paraId="09B5BC45" w14:textId="1C045C8B" w:rsidR="009E08AF" w:rsidRPr="001A2766" w:rsidRDefault="009E08AF" w:rsidP="001A2766">
      <w:pPr>
        <w:spacing w:line="360" w:lineRule="auto"/>
        <w:jc w:val="both"/>
        <w:rPr>
          <w:rFonts w:asciiTheme="minorHAnsi" w:hAnsiTheme="minorHAnsi"/>
          <w:color w:val="000000" w:themeColor="text1"/>
        </w:rPr>
      </w:pPr>
    </w:p>
    <w:p w14:paraId="6E5EF0D0" w14:textId="2774EA49" w:rsidR="009E08AF" w:rsidRPr="001A2766" w:rsidRDefault="00E6372B" w:rsidP="001A2766">
      <w:pPr>
        <w:spacing w:line="360" w:lineRule="auto"/>
        <w:jc w:val="both"/>
        <w:rPr>
          <w:rFonts w:asciiTheme="minorHAnsi" w:hAnsiTheme="minorHAnsi"/>
          <w:color w:val="000000" w:themeColor="text1"/>
        </w:rPr>
      </w:pPr>
      <w:r w:rsidRPr="001A2766">
        <w:rPr>
          <w:rFonts w:asciiTheme="minorHAnsi" w:hAnsiTheme="minorHAnsi"/>
          <w:color w:val="000000" w:themeColor="text1"/>
          <w:highlight w:val="green"/>
        </w:rPr>
        <w:t>Wider scope for the project….</w:t>
      </w:r>
      <w:r w:rsidRPr="001A2766">
        <w:rPr>
          <w:rFonts w:asciiTheme="minorHAnsi" w:hAnsiTheme="minorHAnsi"/>
          <w:color w:val="000000" w:themeColor="text1"/>
        </w:rPr>
        <w:t xml:space="preserve"> </w:t>
      </w:r>
    </w:p>
    <w:p w14:paraId="59D519D0" w14:textId="77777777" w:rsidR="00B45D3B" w:rsidRPr="001A2766" w:rsidRDefault="00B45D3B" w:rsidP="001A2766">
      <w:pPr>
        <w:spacing w:line="360" w:lineRule="auto"/>
        <w:jc w:val="both"/>
        <w:rPr>
          <w:rFonts w:asciiTheme="minorHAnsi" w:hAnsiTheme="minorHAnsi"/>
          <w:color w:val="000000" w:themeColor="text1"/>
        </w:rPr>
      </w:pPr>
    </w:p>
    <w:p w14:paraId="4579C112" w14:textId="6F04E4CE" w:rsidR="009E08AF" w:rsidRPr="001A2766" w:rsidRDefault="009E08AF" w:rsidP="001A2766">
      <w:pPr>
        <w:spacing w:line="360" w:lineRule="auto"/>
        <w:jc w:val="both"/>
        <w:rPr>
          <w:rFonts w:asciiTheme="minorHAnsi" w:hAnsiTheme="minorHAnsi"/>
          <w:color w:val="000000" w:themeColor="text1"/>
        </w:rPr>
      </w:pPr>
    </w:p>
    <w:p w14:paraId="6F1E3963" w14:textId="77777777" w:rsidR="006D38D9" w:rsidRPr="001A2766" w:rsidRDefault="006D38D9" w:rsidP="001A2766">
      <w:pPr>
        <w:spacing w:line="360" w:lineRule="auto"/>
        <w:jc w:val="both"/>
        <w:rPr>
          <w:rFonts w:asciiTheme="minorHAnsi" w:hAnsiTheme="minorHAnsi"/>
          <w:color w:val="000000" w:themeColor="text1"/>
        </w:rPr>
      </w:pPr>
    </w:p>
    <w:p w14:paraId="2956DE4E" w14:textId="77777777" w:rsidR="006D38D9" w:rsidRPr="001A2766" w:rsidRDefault="006D38D9" w:rsidP="001A2766">
      <w:pPr>
        <w:spacing w:line="360" w:lineRule="auto"/>
        <w:jc w:val="both"/>
        <w:rPr>
          <w:rFonts w:asciiTheme="minorHAnsi" w:hAnsiTheme="minorHAnsi"/>
          <w:color w:val="000000" w:themeColor="text1"/>
        </w:rPr>
      </w:pPr>
    </w:p>
    <w:p w14:paraId="73DC7DBC" w14:textId="77777777" w:rsidR="00B45D3B" w:rsidRPr="001A2766" w:rsidRDefault="00B45D3B" w:rsidP="001A2766">
      <w:pPr>
        <w:spacing w:line="360" w:lineRule="auto"/>
        <w:jc w:val="both"/>
        <w:rPr>
          <w:rFonts w:asciiTheme="minorHAnsi" w:hAnsiTheme="minorHAnsi"/>
          <w:color w:val="000000" w:themeColor="text1"/>
        </w:rPr>
      </w:pPr>
    </w:p>
    <w:p w14:paraId="6CD099B1" w14:textId="77777777" w:rsidR="00B45D3B" w:rsidRPr="001A2766" w:rsidRDefault="00B45D3B" w:rsidP="001A2766">
      <w:pPr>
        <w:spacing w:line="360" w:lineRule="auto"/>
        <w:jc w:val="both"/>
        <w:rPr>
          <w:rFonts w:asciiTheme="minorHAnsi" w:hAnsiTheme="minorHAnsi"/>
          <w:color w:val="000000" w:themeColor="text1"/>
        </w:rPr>
      </w:pPr>
    </w:p>
    <w:p w14:paraId="19A51A02" w14:textId="77777777" w:rsidR="00B45D3B" w:rsidRPr="001A2766" w:rsidRDefault="00B45D3B" w:rsidP="001A2766">
      <w:pPr>
        <w:spacing w:line="360" w:lineRule="auto"/>
        <w:jc w:val="both"/>
        <w:rPr>
          <w:rFonts w:asciiTheme="minorHAnsi" w:hAnsiTheme="minorHAnsi"/>
          <w:color w:val="000000" w:themeColor="text1"/>
        </w:rPr>
      </w:pPr>
    </w:p>
    <w:p w14:paraId="6DE37832" w14:textId="77777777" w:rsidR="00B45D3B" w:rsidRPr="001A2766" w:rsidRDefault="00B45D3B" w:rsidP="001A2766">
      <w:pPr>
        <w:spacing w:line="360" w:lineRule="auto"/>
        <w:jc w:val="both"/>
        <w:rPr>
          <w:rFonts w:asciiTheme="minorHAnsi" w:hAnsiTheme="minorHAnsi"/>
          <w:color w:val="000000" w:themeColor="text1"/>
        </w:rPr>
      </w:pPr>
    </w:p>
    <w:p w14:paraId="4A86FC37" w14:textId="77777777" w:rsidR="00B45D3B" w:rsidRPr="001A2766" w:rsidRDefault="00B45D3B" w:rsidP="001A2766">
      <w:pPr>
        <w:spacing w:line="360" w:lineRule="auto"/>
        <w:jc w:val="both"/>
        <w:rPr>
          <w:rFonts w:asciiTheme="minorHAnsi" w:hAnsiTheme="minorHAnsi"/>
          <w:color w:val="000000" w:themeColor="text1"/>
        </w:rPr>
      </w:pPr>
    </w:p>
    <w:p w14:paraId="3786B31B" w14:textId="77777777" w:rsidR="00B45D3B" w:rsidRPr="001A2766" w:rsidRDefault="00B45D3B" w:rsidP="001A2766">
      <w:pPr>
        <w:spacing w:line="360" w:lineRule="auto"/>
        <w:jc w:val="both"/>
        <w:rPr>
          <w:rFonts w:asciiTheme="minorHAnsi" w:hAnsiTheme="minorHAnsi"/>
          <w:color w:val="000000" w:themeColor="text1"/>
        </w:rPr>
      </w:pPr>
    </w:p>
    <w:p w14:paraId="4591E694" w14:textId="77777777" w:rsidR="00B45D3B" w:rsidRPr="001A2766" w:rsidRDefault="00B45D3B" w:rsidP="001A2766">
      <w:pPr>
        <w:spacing w:line="360" w:lineRule="auto"/>
        <w:jc w:val="both"/>
        <w:rPr>
          <w:rFonts w:asciiTheme="minorHAnsi" w:hAnsiTheme="minorHAnsi"/>
          <w:color w:val="000000" w:themeColor="text1"/>
        </w:rPr>
      </w:pPr>
    </w:p>
    <w:p w14:paraId="09479875" w14:textId="77777777" w:rsidR="00B45D3B" w:rsidRPr="001A2766" w:rsidRDefault="00B45D3B" w:rsidP="001A2766">
      <w:pPr>
        <w:spacing w:line="360" w:lineRule="auto"/>
        <w:jc w:val="both"/>
        <w:rPr>
          <w:rFonts w:asciiTheme="minorHAnsi" w:hAnsiTheme="minorHAnsi"/>
          <w:color w:val="000000" w:themeColor="text1"/>
        </w:rPr>
      </w:pPr>
    </w:p>
    <w:p w14:paraId="1AB06812" w14:textId="77777777" w:rsidR="00B45D3B" w:rsidRPr="001A2766" w:rsidRDefault="00B45D3B" w:rsidP="001A2766">
      <w:pPr>
        <w:spacing w:line="360" w:lineRule="auto"/>
        <w:jc w:val="both"/>
        <w:rPr>
          <w:rFonts w:asciiTheme="minorHAnsi" w:hAnsiTheme="minorHAnsi"/>
          <w:color w:val="000000" w:themeColor="text1"/>
        </w:rPr>
      </w:pPr>
    </w:p>
    <w:p w14:paraId="7C952A6A" w14:textId="77777777" w:rsidR="00B45D3B" w:rsidRPr="001A2766" w:rsidRDefault="00B45D3B" w:rsidP="001A2766">
      <w:pPr>
        <w:spacing w:line="360" w:lineRule="auto"/>
        <w:jc w:val="both"/>
        <w:rPr>
          <w:rFonts w:asciiTheme="minorHAnsi" w:hAnsiTheme="minorHAnsi"/>
          <w:color w:val="000000" w:themeColor="text1"/>
        </w:rPr>
      </w:pPr>
    </w:p>
    <w:p w14:paraId="01892756" w14:textId="77777777" w:rsidR="00B45D3B" w:rsidRPr="001A2766" w:rsidRDefault="00B45D3B" w:rsidP="001A2766">
      <w:pPr>
        <w:spacing w:line="360" w:lineRule="auto"/>
        <w:jc w:val="both"/>
        <w:rPr>
          <w:rFonts w:asciiTheme="minorHAnsi" w:hAnsiTheme="minorHAnsi"/>
          <w:color w:val="000000" w:themeColor="text1"/>
        </w:rPr>
      </w:pPr>
    </w:p>
    <w:p w14:paraId="05B6C76B" w14:textId="77777777" w:rsidR="00B45D3B" w:rsidRPr="001A2766" w:rsidRDefault="00B45D3B" w:rsidP="001A2766">
      <w:pPr>
        <w:spacing w:line="360" w:lineRule="auto"/>
        <w:jc w:val="both"/>
        <w:rPr>
          <w:rFonts w:asciiTheme="minorHAnsi" w:hAnsiTheme="minorHAnsi"/>
          <w:color w:val="000000" w:themeColor="text1"/>
        </w:rPr>
      </w:pPr>
    </w:p>
    <w:p w14:paraId="500CF7B0" w14:textId="77777777" w:rsidR="00B45D3B" w:rsidRPr="001A2766" w:rsidRDefault="00B45D3B" w:rsidP="001A2766">
      <w:pPr>
        <w:spacing w:line="360" w:lineRule="auto"/>
        <w:jc w:val="both"/>
        <w:rPr>
          <w:rFonts w:asciiTheme="minorHAnsi" w:hAnsiTheme="minorHAnsi"/>
          <w:color w:val="000000" w:themeColor="text1"/>
        </w:rPr>
      </w:pPr>
    </w:p>
    <w:p w14:paraId="1C86F988" w14:textId="77777777" w:rsidR="00B45D3B" w:rsidRPr="001A2766" w:rsidRDefault="00B45D3B" w:rsidP="001A2766">
      <w:pPr>
        <w:spacing w:line="360" w:lineRule="auto"/>
        <w:jc w:val="both"/>
        <w:rPr>
          <w:rFonts w:asciiTheme="minorHAnsi" w:hAnsiTheme="minorHAnsi"/>
          <w:color w:val="000000" w:themeColor="text1"/>
        </w:rPr>
      </w:pPr>
    </w:p>
    <w:p w14:paraId="011FA1CA" w14:textId="77777777" w:rsidR="00B45D3B" w:rsidRPr="001A2766" w:rsidRDefault="00B45D3B" w:rsidP="001A2766">
      <w:pPr>
        <w:spacing w:line="360" w:lineRule="auto"/>
        <w:jc w:val="both"/>
        <w:rPr>
          <w:rFonts w:asciiTheme="minorHAnsi" w:hAnsiTheme="minorHAnsi"/>
          <w:color w:val="000000" w:themeColor="text1"/>
        </w:rPr>
      </w:pPr>
    </w:p>
    <w:p w14:paraId="358E6B85" w14:textId="77777777" w:rsidR="00B45D3B" w:rsidRPr="001A2766" w:rsidRDefault="00B45D3B" w:rsidP="001A2766">
      <w:pPr>
        <w:spacing w:line="360" w:lineRule="auto"/>
        <w:jc w:val="both"/>
        <w:rPr>
          <w:rFonts w:asciiTheme="minorHAnsi" w:hAnsiTheme="minorHAnsi"/>
          <w:color w:val="000000" w:themeColor="text1"/>
        </w:rPr>
      </w:pPr>
    </w:p>
    <w:p w14:paraId="33BF9C71" w14:textId="77777777" w:rsidR="00B45D3B" w:rsidRPr="001A2766" w:rsidRDefault="00B45D3B" w:rsidP="001A2766">
      <w:pPr>
        <w:spacing w:line="360" w:lineRule="auto"/>
        <w:jc w:val="both"/>
        <w:rPr>
          <w:rFonts w:asciiTheme="minorHAnsi" w:hAnsiTheme="minorHAnsi"/>
          <w:color w:val="000000" w:themeColor="text1"/>
        </w:rPr>
      </w:pPr>
    </w:p>
    <w:p w14:paraId="58E17929" w14:textId="77777777" w:rsidR="00B45D3B" w:rsidRPr="001A2766" w:rsidRDefault="00B45D3B" w:rsidP="001A2766">
      <w:pPr>
        <w:spacing w:line="360" w:lineRule="auto"/>
        <w:jc w:val="both"/>
        <w:rPr>
          <w:rFonts w:asciiTheme="minorHAnsi" w:hAnsiTheme="minorHAnsi"/>
          <w:color w:val="000000" w:themeColor="text1"/>
        </w:rPr>
      </w:pPr>
    </w:p>
    <w:p w14:paraId="5CF1F920" w14:textId="77777777" w:rsidR="00B45D3B" w:rsidRPr="001A2766" w:rsidRDefault="00B45D3B" w:rsidP="001A2766">
      <w:pPr>
        <w:spacing w:line="360" w:lineRule="auto"/>
        <w:jc w:val="both"/>
        <w:rPr>
          <w:rFonts w:asciiTheme="minorHAnsi" w:hAnsiTheme="minorHAnsi"/>
          <w:color w:val="000000" w:themeColor="text1"/>
        </w:rPr>
      </w:pPr>
    </w:p>
    <w:p w14:paraId="49EF3BA8" w14:textId="77777777" w:rsidR="00B45D3B" w:rsidRPr="001A2766" w:rsidRDefault="00B45D3B" w:rsidP="001A2766">
      <w:pPr>
        <w:spacing w:line="360" w:lineRule="auto"/>
        <w:jc w:val="both"/>
        <w:rPr>
          <w:rFonts w:asciiTheme="minorHAnsi" w:hAnsiTheme="minorHAnsi"/>
          <w:color w:val="000000" w:themeColor="text1"/>
        </w:rPr>
      </w:pPr>
    </w:p>
    <w:p w14:paraId="79D07F9C" w14:textId="77777777" w:rsidR="00B45D3B" w:rsidRPr="001A2766" w:rsidRDefault="00B45D3B" w:rsidP="001A2766">
      <w:pPr>
        <w:spacing w:line="360" w:lineRule="auto"/>
        <w:jc w:val="both"/>
        <w:rPr>
          <w:rFonts w:asciiTheme="minorHAnsi" w:hAnsiTheme="minorHAnsi"/>
          <w:color w:val="000000" w:themeColor="text1"/>
        </w:rPr>
      </w:pPr>
    </w:p>
    <w:p w14:paraId="4EBC6CDF" w14:textId="77777777" w:rsidR="00B45D3B" w:rsidRPr="001A2766" w:rsidRDefault="00B45D3B" w:rsidP="001A2766">
      <w:pPr>
        <w:spacing w:line="360" w:lineRule="auto"/>
        <w:jc w:val="both"/>
        <w:rPr>
          <w:rFonts w:asciiTheme="minorHAnsi" w:hAnsiTheme="minorHAnsi"/>
          <w:color w:val="000000" w:themeColor="text1"/>
        </w:rPr>
      </w:pPr>
    </w:p>
    <w:p w14:paraId="2DA981C0" w14:textId="77777777" w:rsidR="00B45D3B" w:rsidRPr="001A2766" w:rsidRDefault="00B45D3B" w:rsidP="001A2766">
      <w:pPr>
        <w:spacing w:line="360" w:lineRule="auto"/>
        <w:jc w:val="both"/>
        <w:rPr>
          <w:rFonts w:asciiTheme="minorHAnsi" w:hAnsiTheme="minorHAnsi"/>
          <w:color w:val="000000" w:themeColor="text1"/>
        </w:rPr>
      </w:pPr>
    </w:p>
    <w:p w14:paraId="5AE37B50" w14:textId="77777777" w:rsidR="00B45D3B" w:rsidRPr="001A2766" w:rsidRDefault="00B45D3B" w:rsidP="001A2766">
      <w:pPr>
        <w:spacing w:line="360" w:lineRule="auto"/>
        <w:jc w:val="both"/>
        <w:rPr>
          <w:rFonts w:asciiTheme="minorHAnsi" w:hAnsiTheme="minorHAnsi"/>
          <w:color w:val="000000" w:themeColor="text1"/>
        </w:rPr>
      </w:pPr>
    </w:p>
    <w:p w14:paraId="63FEA0B9" w14:textId="77777777" w:rsidR="00B45D3B" w:rsidRPr="001A2766" w:rsidRDefault="00B45D3B" w:rsidP="001A2766">
      <w:pPr>
        <w:spacing w:line="360" w:lineRule="auto"/>
        <w:jc w:val="both"/>
        <w:rPr>
          <w:rFonts w:asciiTheme="minorHAnsi" w:hAnsiTheme="minorHAnsi"/>
          <w:color w:val="000000" w:themeColor="text1"/>
        </w:rPr>
      </w:pPr>
    </w:p>
    <w:p w14:paraId="3A68D24B" w14:textId="77777777" w:rsidR="00B45D3B" w:rsidRPr="001A2766" w:rsidRDefault="00B45D3B" w:rsidP="001A2766">
      <w:pPr>
        <w:spacing w:line="360" w:lineRule="auto"/>
        <w:jc w:val="both"/>
        <w:rPr>
          <w:rFonts w:asciiTheme="minorHAnsi" w:hAnsiTheme="minorHAnsi"/>
          <w:color w:val="000000" w:themeColor="text1"/>
        </w:rPr>
      </w:pPr>
    </w:p>
    <w:p w14:paraId="62584F1A" w14:textId="77777777" w:rsidR="00B45D3B" w:rsidRPr="001A2766" w:rsidRDefault="00B45D3B" w:rsidP="001A2766">
      <w:pPr>
        <w:spacing w:line="360" w:lineRule="auto"/>
        <w:jc w:val="both"/>
        <w:rPr>
          <w:rFonts w:asciiTheme="minorHAnsi" w:hAnsiTheme="minorHAnsi"/>
          <w:color w:val="000000" w:themeColor="text1"/>
        </w:rPr>
      </w:pPr>
    </w:p>
    <w:p w14:paraId="70DF79B3" w14:textId="77777777" w:rsidR="00B45D3B" w:rsidRPr="001A2766" w:rsidRDefault="00B45D3B" w:rsidP="001A2766">
      <w:pPr>
        <w:spacing w:line="360" w:lineRule="auto"/>
        <w:jc w:val="both"/>
        <w:rPr>
          <w:rFonts w:asciiTheme="minorHAnsi" w:hAnsiTheme="minorHAnsi"/>
          <w:color w:val="000000" w:themeColor="text1"/>
        </w:rPr>
      </w:pPr>
    </w:p>
    <w:p w14:paraId="484CBF63" w14:textId="77777777" w:rsidR="00B45D3B" w:rsidRPr="001A2766" w:rsidRDefault="00B45D3B" w:rsidP="001A2766">
      <w:pPr>
        <w:spacing w:line="360" w:lineRule="auto"/>
        <w:jc w:val="both"/>
        <w:rPr>
          <w:rFonts w:asciiTheme="minorHAnsi" w:hAnsiTheme="minorHAnsi"/>
          <w:color w:val="000000" w:themeColor="text1"/>
        </w:rPr>
      </w:pPr>
    </w:p>
    <w:p w14:paraId="43572071" w14:textId="77777777" w:rsidR="00B45D3B" w:rsidRPr="001A2766" w:rsidRDefault="00B45D3B" w:rsidP="001A2766">
      <w:pPr>
        <w:spacing w:line="360" w:lineRule="auto"/>
        <w:jc w:val="both"/>
        <w:rPr>
          <w:rFonts w:asciiTheme="minorHAnsi" w:hAnsiTheme="minorHAnsi"/>
          <w:color w:val="000000" w:themeColor="text1"/>
        </w:rPr>
      </w:pPr>
    </w:p>
    <w:p w14:paraId="008462FA" w14:textId="77777777" w:rsidR="00B45D3B" w:rsidRPr="001A2766" w:rsidRDefault="00B45D3B" w:rsidP="001A2766">
      <w:pPr>
        <w:spacing w:line="360" w:lineRule="auto"/>
        <w:jc w:val="both"/>
        <w:rPr>
          <w:rFonts w:asciiTheme="minorHAnsi" w:hAnsiTheme="minorHAnsi"/>
          <w:color w:val="000000" w:themeColor="text1"/>
        </w:rPr>
      </w:pPr>
    </w:p>
    <w:p w14:paraId="71D5AEB7" w14:textId="77777777" w:rsidR="00B45D3B" w:rsidRPr="001A2766" w:rsidRDefault="00B45D3B" w:rsidP="001A2766">
      <w:pPr>
        <w:spacing w:line="360" w:lineRule="auto"/>
        <w:jc w:val="both"/>
        <w:rPr>
          <w:rFonts w:asciiTheme="minorHAnsi" w:hAnsiTheme="minorHAnsi"/>
          <w:color w:val="000000" w:themeColor="text1"/>
        </w:rPr>
      </w:pPr>
    </w:p>
    <w:p w14:paraId="2D9C8E88" w14:textId="77777777" w:rsidR="00B45D3B" w:rsidRPr="001A2766" w:rsidRDefault="00B45D3B" w:rsidP="001A2766">
      <w:pPr>
        <w:spacing w:line="360" w:lineRule="auto"/>
        <w:jc w:val="both"/>
        <w:rPr>
          <w:rFonts w:asciiTheme="minorHAnsi" w:hAnsiTheme="minorHAnsi"/>
          <w:color w:val="000000" w:themeColor="text1"/>
        </w:rPr>
      </w:pPr>
    </w:p>
    <w:p w14:paraId="6A14B392" w14:textId="77777777" w:rsidR="00B45D3B" w:rsidRPr="001A2766" w:rsidRDefault="00B45D3B" w:rsidP="001A2766">
      <w:pPr>
        <w:spacing w:line="360" w:lineRule="auto"/>
        <w:jc w:val="both"/>
        <w:rPr>
          <w:rFonts w:asciiTheme="minorHAnsi" w:hAnsiTheme="minorHAnsi"/>
          <w:color w:val="000000" w:themeColor="text1"/>
        </w:rPr>
      </w:pPr>
    </w:p>
    <w:p w14:paraId="3739E2C6" w14:textId="77777777" w:rsidR="00B45D3B" w:rsidRPr="001A2766" w:rsidRDefault="00B45D3B" w:rsidP="001A2766">
      <w:pPr>
        <w:spacing w:line="360" w:lineRule="auto"/>
        <w:jc w:val="both"/>
        <w:rPr>
          <w:rFonts w:asciiTheme="minorHAnsi" w:hAnsiTheme="minorHAnsi"/>
          <w:color w:val="000000" w:themeColor="text1"/>
        </w:rPr>
      </w:pPr>
    </w:p>
    <w:p w14:paraId="42BD8DA3" w14:textId="77777777" w:rsidR="00B45D3B" w:rsidRPr="001A2766" w:rsidRDefault="00B45D3B" w:rsidP="001A2766">
      <w:pPr>
        <w:spacing w:line="360" w:lineRule="auto"/>
        <w:jc w:val="both"/>
        <w:rPr>
          <w:rFonts w:asciiTheme="minorHAnsi" w:hAnsiTheme="minorHAnsi"/>
          <w:color w:val="000000" w:themeColor="text1"/>
        </w:rPr>
      </w:pPr>
    </w:p>
    <w:p w14:paraId="7CEF7988" w14:textId="77777777" w:rsidR="00B45D3B" w:rsidRPr="001A2766" w:rsidRDefault="00B45D3B" w:rsidP="001A2766">
      <w:pPr>
        <w:spacing w:line="360" w:lineRule="auto"/>
        <w:jc w:val="both"/>
        <w:rPr>
          <w:rFonts w:asciiTheme="minorHAnsi" w:hAnsiTheme="minorHAnsi"/>
          <w:color w:val="000000" w:themeColor="text1"/>
        </w:rPr>
      </w:pPr>
    </w:p>
    <w:p w14:paraId="0A165603" w14:textId="77777777" w:rsidR="00B45D3B" w:rsidRPr="001A2766" w:rsidRDefault="00B45D3B" w:rsidP="001A2766">
      <w:pPr>
        <w:spacing w:line="360" w:lineRule="auto"/>
        <w:jc w:val="both"/>
        <w:rPr>
          <w:rFonts w:asciiTheme="minorHAnsi" w:hAnsiTheme="minorHAnsi"/>
          <w:color w:val="000000" w:themeColor="text1"/>
        </w:rPr>
      </w:pPr>
    </w:p>
    <w:p w14:paraId="15EE7175" w14:textId="77777777" w:rsidR="00B45D3B" w:rsidRPr="001A2766" w:rsidRDefault="00B45D3B" w:rsidP="001A2766">
      <w:pPr>
        <w:spacing w:line="360" w:lineRule="auto"/>
        <w:jc w:val="both"/>
        <w:rPr>
          <w:rFonts w:asciiTheme="minorHAnsi" w:hAnsiTheme="minorHAnsi"/>
          <w:color w:val="000000" w:themeColor="text1"/>
        </w:rPr>
      </w:pPr>
    </w:p>
    <w:p w14:paraId="77834A1A" w14:textId="77777777" w:rsidR="00B45D3B" w:rsidRPr="001A2766" w:rsidRDefault="00B45D3B" w:rsidP="001A2766">
      <w:pPr>
        <w:spacing w:line="360" w:lineRule="auto"/>
        <w:jc w:val="both"/>
        <w:rPr>
          <w:rFonts w:asciiTheme="minorHAnsi" w:hAnsiTheme="minorHAnsi"/>
          <w:color w:val="000000" w:themeColor="text1"/>
        </w:rPr>
      </w:pPr>
    </w:p>
    <w:p w14:paraId="02BEB4EB" w14:textId="77777777" w:rsidR="00B45D3B" w:rsidRPr="001A2766" w:rsidRDefault="00B45D3B" w:rsidP="001A2766">
      <w:pPr>
        <w:spacing w:line="360" w:lineRule="auto"/>
        <w:jc w:val="both"/>
        <w:rPr>
          <w:rFonts w:asciiTheme="minorHAnsi" w:hAnsiTheme="minorHAnsi"/>
          <w:color w:val="000000" w:themeColor="text1"/>
        </w:rPr>
      </w:pPr>
    </w:p>
    <w:p w14:paraId="692F5D61" w14:textId="77777777" w:rsidR="00B45D3B" w:rsidRPr="001A2766" w:rsidRDefault="00B45D3B" w:rsidP="001A2766">
      <w:pPr>
        <w:spacing w:line="360" w:lineRule="auto"/>
        <w:jc w:val="both"/>
        <w:rPr>
          <w:rFonts w:asciiTheme="minorHAnsi" w:hAnsiTheme="minorHAnsi"/>
          <w:color w:val="000000" w:themeColor="text1"/>
        </w:rPr>
      </w:pPr>
    </w:p>
    <w:p w14:paraId="591E536A" w14:textId="77777777" w:rsidR="00B45D3B" w:rsidRPr="001A2766" w:rsidRDefault="00B45D3B" w:rsidP="001A2766">
      <w:pPr>
        <w:spacing w:line="360" w:lineRule="auto"/>
        <w:jc w:val="both"/>
        <w:rPr>
          <w:rFonts w:asciiTheme="minorHAnsi" w:hAnsiTheme="minorHAnsi"/>
          <w:color w:val="000000" w:themeColor="text1"/>
        </w:rPr>
      </w:pPr>
    </w:p>
    <w:p w14:paraId="7B73000B" w14:textId="77777777" w:rsidR="00B45D3B" w:rsidRPr="001A2766" w:rsidRDefault="00B45D3B" w:rsidP="001A2766">
      <w:pPr>
        <w:spacing w:line="360" w:lineRule="auto"/>
        <w:jc w:val="both"/>
        <w:rPr>
          <w:rFonts w:asciiTheme="minorHAnsi" w:hAnsiTheme="minorHAnsi"/>
          <w:color w:val="000000" w:themeColor="text1"/>
        </w:rPr>
      </w:pPr>
    </w:p>
    <w:p w14:paraId="50785AB9" w14:textId="77777777" w:rsidR="001A7D27" w:rsidRPr="001A2766" w:rsidRDefault="00B45D3B" w:rsidP="001A2766">
      <w:pPr>
        <w:spacing w:line="360" w:lineRule="auto"/>
        <w:jc w:val="both"/>
        <w:rPr>
          <w:rFonts w:asciiTheme="minorHAnsi" w:hAnsiTheme="minorHAnsi"/>
          <w:color w:val="000000" w:themeColor="text1"/>
        </w:rPr>
      </w:pPr>
      <w:r w:rsidRPr="001A2766">
        <w:rPr>
          <w:rFonts w:asciiTheme="minorHAnsi" w:hAnsiTheme="minorHAnsi"/>
          <w:color w:val="000000" w:themeColor="text1"/>
        </w:rPr>
        <w:t>References</w:t>
      </w:r>
    </w:p>
    <w:p w14:paraId="343D3C5B" w14:textId="77777777" w:rsidR="001A7D27" w:rsidRPr="001A2766" w:rsidRDefault="003B3008" w:rsidP="001A2766">
      <w:pPr>
        <w:spacing w:line="360" w:lineRule="auto"/>
        <w:jc w:val="both"/>
        <w:rPr>
          <w:rFonts w:asciiTheme="minorHAnsi" w:hAnsiTheme="minorHAnsi"/>
          <w:color w:val="000000" w:themeColor="text1"/>
        </w:rPr>
      </w:pPr>
      <w:hyperlink r:id="rId93" w:history="1">
        <w:r w:rsidR="001A7D27" w:rsidRPr="001A2766">
          <w:rPr>
            <w:rStyle w:val="Hyperlink"/>
            <w:rFonts w:asciiTheme="minorHAnsi" w:hAnsiTheme="minorHAnsi"/>
            <w:color w:val="000000" w:themeColor="text1"/>
          </w:rPr>
          <w:t>https://www.nmrdb.org/13c/index.shtml?v=v2.121.0</w:t>
        </w:r>
      </w:hyperlink>
      <w:r w:rsidR="001A7D27" w:rsidRPr="001A2766">
        <w:rPr>
          <w:rFonts w:asciiTheme="minorHAnsi" w:hAnsiTheme="minorHAnsi"/>
          <w:color w:val="000000" w:themeColor="text1"/>
        </w:rPr>
        <w:t xml:space="preserve"> </w:t>
      </w:r>
      <w:proofErr w:type="spellStart"/>
      <w:r w:rsidR="001A7D27" w:rsidRPr="001A2766">
        <w:rPr>
          <w:rFonts w:asciiTheme="minorHAnsi" w:hAnsiTheme="minorHAnsi"/>
          <w:color w:val="000000" w:themeColor="text1"/>
        </w:rPr>
        <w:t>cnmr</w:t>
      </w:r>
      <w:proofErr w:type="spellEnd"/>
      <w:r w:rsidR="001A7D27" w:rsidRPr="001A2766">
        <w:rPr>
          <w:rFonts w:asciiTheme="minorHAnsi" w:hAnsiTheme="minorHAnsi"/>
          <w:color w:val="000000" w:themeColor="text1"/>
        </w:rPr>
        <w:t xml:space="preserve"> met </w:t>
      </w:r>
    </w:p>
    <w:p w14:paraId="2C413E09" w14:textId="77777777" w:rsidR="001A7D27" w:rsidRPr="001A2766" w:rsidRDefault="001A7D27" w:rsidP="001A2766">
      <w:pPr>
        <w:spacing w:line="360" w:lineRule="auto"/>
        <w:jc w:val="both"/>
        <w:rPr>
          <w:rFonts w:asciiTheme="minorHAnsi" w:hAnsiTheme="minorHAnsi"/>
          <w:color w:val="000000" w:themeColor="text1"/>
        </w:rPr>
      </w:pPr>
      <w:r w:rsidRPr="001A2766">
        <w:rPr>
          <w:rFonts w:asciiTheme="minorHAnsi" w:hAnsiTheme="minorHAnsi"/>
          <w:color w:val="000000" w:themeColor="text1"/>
        </w:rPr>
        <w:t xml:space="preserve">‘https://www.nmrdb.org/new_predictor/index.shtml?v=v2.121.0 </w:t>
      </w:r>
      <w:proofErr w:type="spellStart"/>
      <w:r w:rsidRPr="001A2766">
        <w:rPr>
          <w:rFonts w:asciiTheme="minorHAnsi" w:hAnsiTheme="minorHAnsi"/>
          <w:color w:val="000000" w:themeColor="text1"/>
        </w:rPr>
        <w:t>hnmr</w:t>
      </w:r>
      <w:proofErr w:type="spellEnd"/>
      <w:r w:rsidRPr="001A2766">
        <w:rPr>
          <w:rFonts w:asciiTheme="minorHAnsi" w:hAnsiTheme="minorHAnsi"/>
          <w:color w:val="000000" w:themeColor="text1"/>
        </w:rPr>
        <w:t xml:space="preserve"> trog</w:t>
      </w:r>
    </w:p>
    <w:p w14:paraId="7E9311DD" w14:textId="55C694D1" w:rsidR="00B45D3B" w:rsidRPr="001A2766" w:rsidRDefault="00B45D3B" w:rsidP="001A2766">
      <w:pPr>
        <w:spacing w:line="360" w:lineRule="auto"/>
        <w:jc w:val="both"/>
        <w:rPr>
          <w:rFonts w:asciiTheme="minorHAnsi" w:hAnsiTheme="minorHAnsi"/>
          <w:color w:val="000000" w:themeColor="text1"/>
        </w:rPr>
      </w:pPr>
      <w:r w:rsidRPr="001A2766">
        <w:rPr>
          <w:rFonts w:asciiTheme="minorHAnsi" w:hAnsiTheme="minorHAnsi"/>
          <w:color w:val="000000" w:themeColor="text1"/>
        </w:rPr>
        <w:t xml:space="preserve"> </w:t>
      </w:r>
    </w:p>
    <w:p w14:paraId="3E47E87F" w14:textId="67AF306B" w:rsidR="00CB03D2" w:rsidRPr="001A2766" w:rsidRDefault="00CB03D2" w:rsidP="001A2766">
      <w:pPr>
        <w:spacing w:line="360" w:lineRule="auto"/>
        <w:jc w:val="both"/>
        <w:rPr>
          <w:rFonts w:asciiTheme="minorHAnsi" w:hAnsiTheme="minorHAnsi"/>
          <w:color w:val="000000" w:themeColor="text1"/>
        </w:rPr>
      </w:pPr>
    </w:p>
    <w:p w14:paraId="46E1625F" w14:textId="4F87A6C2" w:rsidR="00CB03D2" w:rsidRPr="001A2766" w:rsidRDefault="00CB03D2" w:rsidP="001A2766">
      <w:pPr>
        <w:spacing w:line="360" w:lineRule="auto"/>
        <w:jc w:val="both"/>
        <w:rPr>
          <w:rFonts w:asciiTheme="minorHAnsi" w:hAnsiTheme="minorHAnsi"/>
          <w:color w:val="000000" w:themeColor="text1"/>
        </w:rPr>
      </w:pPr>
    </w:p>
    <w:p w14:paraId="22154EEC" w14:textId="26818389" w:rsidR="00CB03D2" w:rsidRPr="001A2766" w:rsidRDefault="00CB03D2" w:rsidP="001A2766">
      <w:pPr>
        <w:spacing w:line="360" w:lineRule="auto"/>
        <w:jc w:val="both"/>
        <w:rPr>
          <w:rFonts w:asciiTheme="minorHAnsi" w:hAnsiTheme="minorHAnsi"/>
          <w:color w:val="000000" w:themeColor="text1"/>
        </w:rPr>
      </w:pPr>
    </w:p>
    <w:p w14:paraId="519FE367" w14:textId="7DE3CEF1" w:rsidR="00CB03D2" w:rsidRPr="001A2766" w:rsidRDefault="00CB03D2" w:rsidP="001A2766">
      <w:pPr>
        <w:spacing w:line="360" w:lineRule="auto"/>
        <w:jc w:val="both"/>
        <w:rPr>
          <w:rFonts w:asciiTheme="minorHAnsi" w:hAnsiTheme="minorHAnsi"/>
          <w:color w:val="000000" w:themeColor="text1"/>
        </w:rPr>
      </w:pPr>
    </w:p>
    <w:p w14:paraId="2786DC4D" w14:textId="7BBE4D69" w:rsidR="00CB03D2" w:rsidRPr="001A2766" w:rsidRDefault="00CB03D2" w:rsidP="001A2766">
      <w:pPr>
        <w:spacing w:line="360" w:lineRule="auto"/>
        <w:jc w:val="both"/>
        <w:rPr>
          <w:rFonts w:asciiTheme="minorHAnsi" w:hAnsiTheme="minorHAnsi"/>
          <w:color w:val="000000" w:themeColor="text1"/>
        </w:rPr>
      </w:pPr>
    </w:p>
    <w:p w14:paraId="0C01F197" w14:textId="41C74917" w:rsidR="00347845" w:rsidRPr="001A2766" w:rsidRDefault="00CB03D2" w:rsidP="001A2766">
      <w:pPr>
        <w:widowControl w:val="0"/>
        <w:autoSpaceDE w:val="0"/>
        <w:autoSpaceDN w:val="0"/>
        <w:adjustRightInd w:val="0"/>
        <w:spacing w:line="360" w:lineRule="auto"/>
        <w:jc w:val="both"/>
        <w:rPr>
          <w:rFonts w:ascii="Calibri" w:hAnsi="Calibri"/>
          <w:noProof/>
          <w:color w:val="000000" w:themeColor="text1"/>
        </w:rPr>
      </w:pPr>
      <w:r w:rsidRPr="001A2766">
        <w:rPr>
          <w:rFonts w:asciiTheme="minorHAnsi" w:hAnsiTheme="minorHAnsi"/>
          <w:color w:val="000000" w:themeColor="text1"/>
        </w:rPr>
        <w:fldChar w:fldCharType="begin" w:fldLock="1"/>
      </w:r>
      <w:r w:rsidRPr="001A2766">
        <w:rPr>
          <w:rFonts w:asciiTheme="minorHAnsi" w:hAnsiTheme="minorHAnsi"/>
          <w:color w:val="000000" w:themeColor="text1"/>
        </w:rPr>
        <w:instrText xml:space="preserve">ADDIN Mendeley Bibliography CSL_BIBLIOGRAPHY </w:instrText>
      </w:r>
      <w:r w:rsidRPr="001A2766">
        <w:rPr>
          <w:rFonts w:asciiTheme="minorHAnsi" w:hAnsiTheme="minorHAnsi"/>
          <w:color w:val="000000" w:themeColor="text1"/>
        </w:rPr>
        <w:fldChar w:fldCharType="separate"/>
      </w:r>
      <w:r w:rsidR="00347845" w:rsidRPr="001A2766">
        <w:rPr>
          <w:rFonts w:ascii="Calibri" w:hAnsi="Calibri"/>
          <w:noProof/>
          <w:color w:val="000000" w:themeColor="text1"/>
        </w:rPr>
        <w:t xml:space="preserve">Alford, R. F. </w:t>
      </w:r>
      <w:r w:rsidR="00347845" w:rsidRPr="001A2766">
        <w:rPr>
          <w:rFonts w:ascii="Calibri" w:hAnsi="Calibri"/>
          <w:i/>
          <w:iCs/>
          <w:noProof/>
          <w:color w:val="000000" w:themeColor="text1"/>
        </w:rPr>
        <w:t>et al.</w:t>
      </w:r>
      <w:r w:rsidR="00347845" w:rsidRPr="001A2766">
        <w:rPr>
          <w:rFonts w:ascii="Calibri" w:hAnsi="Calibri"/>
          <w:noProof/>
          <w:color w:val="000000" w:themeColor="text1"/>
        </w:rPr>
        <w:t xml:space="preserve"> (2015) ‘An Integrated Framework Advancing Membrane Protein Modeling and Design’, </w:t>
      </w:r>
      <w:r w:rsidR="00347845" w:rsidRPr="001A2766">
        <w:rPr>
          <w:rFonts w:ascii="Calibri" w:hAnsi="Calibri"/>
          <w:i/>
          <w:iCs/>
          <w:noProof/>
          <w:color w:val="000000" w:themeColor="text1"/>
        </w:rPr>
        <w:t>PLoS Computational Biology</w:t>
      </w:r>
      <w:r w:rsidR="00347845" w:rsidRPr="001A2766">
        <w:rPr>
          <w:rFonts w:ascii="Calibri" w:hAnsi="Calibri"/>
          <w:noProof/>
          <w:color w:val="000000" w:themeColor="text1"/>
        </w:rPr>
        <w:t>. Public Library of Science, 11(9). doi: 10.1371/journal.pcbi.1004398.</w:t>
      </w:r>
    </w:p>
    <w:p w14:paraId="419DEDB2" w14:textId="77777777" w:rsidR="00347845" w:rsidRPr="001A2766" w:rsidRDefault="00347845" w:rsidP="001A2766">
      <w:pPr>
        <w:widowControl w:val="0"/>
        <w:autoSpaceDE w:val="0"/>
        <w:autoSpaceDN w:val="0"/>
        <w:adjustRightInd w:val="0"/>
        <w:spacing w:line="360" w:lineRule="auto"/>
        <w:jc w:val="both"/>
        <w:rPr>
          <w:rFonts w:ascii="Calibri" w:hAnsi="Calibri"/>
          <w:noProof/>
          <w:color w:val="000000" w:themeColor="text1"/>
        </w:rPr>
      </w:pPr>
      <w:r w:rsidRPr="001A2766">
        <w:rPr>
          <w:rFonts w:ascii="Calibri" w:hAnsi="Calibri"/>
          <w:noProof/>
          <w:color w:val="000000" w:themeColor="text1"/>
        </w:rPr>
        <w:t xml:space="preserve">Backman, J. T. </w:t>
      </w:r>
      <w:r w:rsidRPr="001A2766">
        <w:rPr>
          <w:rFonts w:ascii="Calibri" w:hAnsi="Calibri"/>
          <w:i/>
          <w:iCs/>
          <w:noProof/>
          <w:color w:val="000000" w:themeColor="text1"/>
        </w:rPr>
        <w:t>et al.</w:t>
      </w:r>
      <w:r w:rsidRPr="001A2766">
        <w:rPr>
          <w:rFonts w:ascii="Calibri" w:hAnsi="Calibri"/>
          <w:noProof/>
          <w:color w:val="000000" w:themeColor="text1"/>
        </w:rPr>
        <w:t xml:space="preserve"> (2016) ‘Role of Cytochrome P450 2C8 in drug metabolism and interactions’, </w:t>
      </w:r>
      <w:r w:rsidRPr="001A2766">
        <w:rPr>
          <w:rFonts w:ascii="Calibri" w:hAnsi="Calibri"/>
          <w:i/>
          <w:iCs/>
          <w:noProof/>
          <w:color w:val="000000" w:themeColor="text1"/>
        </w:rPr>
        <w:t>Pharmacological Reviews</w:t>
      </w:r>
      <w:r w:rsidRPr="001A2766">
        <w:rPr>
          <w:rFonts w:ascii="Calibri" w:hAnsi="Calibri"/>
          <w:noProof/>
          <w:color w:val="000000" w:themeColor="text1"/>
        </w:rPr>
        <w:t>. American Society for Pharmacology and Experimental Therapy, 68(1), pp. 168–241. doi: 10.1124/pr.115.011411.</w:t>
      </w:r>
    </w:p>
    <w:p w14:paraId="62B49636" w14:textId="77777777" w:rsidR="00347845" w:rsidRPr="001A2766" w:rsidRDefault="00347845" w:rsidP="001A2766">
      <w:pPr>
        <w:widowControl w:val="0"/>
        <w:autoSpaceDE w:val="0"/>
        <w:autoSpaceDN w:val="0"/>
        <w:adjustRightInd w:val="0"/>
        <w:spacing w:line="360" w:lineRule="auto"/>
        <w:jc w:val="both"/>
        <w:rPr>
          <w:rFonts w:ascii="Calibri" w:hAnsi="Calibri"/>
          <w:noProof/>
          <w:color w:val="000000" w:themeColor="text1"/>
        </w:rPr>
      </w:pPr>
      <w:r w:rsidRPr="001A2766">
        <w:rPr>
          <w:rFonts w:ascii="Calibri" w:hAnsi="Calibri"/>
          <w:noProof/>
          <w:color w:val="000000" w:themeColor="text1"/>
        </w:rPr>
        <w:t xml:space="preserve">Bathelt, C. M. </w:t>
      </w:r>
      <w:r w:rsidRPr="001A2766">
        <w:rPr>
          <w:rFonts w:ascii="Calibri" w:hAnsi="Calibri"/>
          <w:i/>
          <w:iCs/>
          <w:noProof/>
          <w:color w:val="000000" w:themeColor="text1"/>
        </w:rPr>
        <w:t>et al.</w:t>
      </w:r>
      <w:r w:rsidRPr="001A2766">
        <w:rPr>
          <w:rFonts w:ascii="Calibri" w:hAnsi="Calibri"/>
          <w:noProof/>
          <w:color w:val="000000" w:themeColor="text1"/>
        </w:rPr>
        <w:t xml:space="preserve"> (2003) ‘Aromatic Hydroxylation by Cytochrome P450: Model Calculations of Mechanism and Substituent Effects’, </w:t>
      </w:r>
      <w:r w:rsidRPr="001A2766">
        <w:rPr>
          <w:rFonts w:ascii="Calibri" w:hAnsi="Calibri"/>
          <w:i/>
          <w:iCs/>
          <w:noProof/>
          <w:color w:val="000000" w:themeColor="text1"/>
        </w:rPr>
        <w:t>Journal of the American Chemical Society</w:t>
      </w:r>
      <w:r w:rsidRPr="001A2766">
        <w:rPr>
          <w:rFonts w:ascii="Calibri" w:hAnsi="Calibri"/>
          <w:noProof/>
          <w:color w:val="000000" w:themeColor="text1"/>
        </w:rPr>
        <w:t>.  American Chemical Society , 125(49), pp. 15004–15005. doi: 10.1021/ja035590q.</w:t>
      </w:r>
    </w:p>
    <w:p w14:paraId="44F37992" w14:textId="77777777" w:rsidR="00347845" w:rsidRPr="001A2766" w:rsidRDefault="00347845" w:rsidP="001A2766">
      <w:pPr>
        <w:widowControl w:val="0"/>
        <w:autoSpaceDE w:val="0"/>
        <w:autoSpaceDN w:val="0"/>
        <w:adjustRightInd w:val="0"/>
        <w:spacing w:line="360" w:lineRule="auto"/>
        <w:jc w:val="both"/>
        <w:rPr>
          <w:rFonts w:ascii="Calibri" w:hAnsi="Calibri"/>
          <w:noProof/>
          <w:color w:val="000000" w:themeColor="text1"/>
        </w:rPr>
      </w:pPr>
      <w:r w:rsidRPr="001A2766">
        <w:rPr>
          <w:rFonts w:ascii="Calibri" w:hAnsi="Calibri"/>
          <w:noProof/>
          <w:color w:val="000000" w:themeColor="text1"/>
        </w:rPr>
        <w:t xml:space="preserve">Beigneux, A. P. </w:t>
      </w:r>
      <w:r w:rsidRPr="001A2766">
        <w:rPr>
          <w:rFonts w:ascii="Calibri" w:hAnsi="Calibri"/>
          <w:i/>
          <w:iCs/>
          <w:noProof/>
          <w:color w:val="000000" w:themeColor="text1"/>
        </w:rPr>
        <w:t>et al.</w:t>
      </w:r>
      <w:r w:rsidRPr="001A2766">
        <w:rPr>
          <w:rFonts w:ascii="Calibri" w:hAnsi="Calibri"/>
          <w:noProof/>
          <w:color w:val="000000" w:themeColor="text1"/>
        </w:rPr>
        <w:t xml:space="preserve"> (2002) ‘Reduction in cytochrome P-450 enzyme expression is associated with repression of CAR (constitutive androstane receptor) and PXR (pregnane X receptor) in </w:t>
      </w:r>
      <w:r w:rsidRPr="001A2766">
        <w:rPr>
          <w:rFonts w:ascii="Calibri" w:hAnsi="Calibri"/>
          <w:noProof/>
          <w:color w:val="000000" w:themeColor="text1"/>
        </w:rPr>
        <w:lastRenderedPageBreak/>
        <w:t xml:space="preserve">mouse liver during the acute phase response’, </w:t>
      </w:r>
      <w:r w:rsidRPr="001A2766">
        <w:rPr>
          <w:rFonts w:ascii="Calibri" w:hAnsi="Calibri"/>
          <w:i/>
          <w:iCs/>
          <w:noProof/>
          <w:color w:val="000000" w:themeColor="text1"/>
        </w:rPr>
        <w:t>Biochemical and Biophysical Research Communications</w:t>
      </w:r>
      <w:r w:rsidRPr="001A2766">
        <w:rPr>
          <w:rFonts w:ascii="Calibri" w:hAnsi="Calibri"/>
          <w:noProof/>
          <w:color w:val="000000" w:themeColor="text1"/>
        </w:rPr>
        <w:t>. Academic Press, 293(1), pp. 145–149. doi: 10.1016/S0006-291X(02)00196-1.</w:t>
      </w:r>
    </w:p>
    <w:p w14:paraId="4B8BBBB7" w14:textId="77777777" w:rsidR="00347845" w:rsidRPr="001A2766" w:rsidRDefault="00347845" w:rsidP="001A2766">
      <w:pPr>
        <w:widowControl w:val="0"/>
        <w:autoSpaceDE w:val="0"/>
        <w:autoSpaceDN w:val="0"/>
        <w:adjustRightInd w:val="0"/>
        <w:spacing w:line="360" w:lineRule="auto"/>
        <w:jc w:val="both"/>
        <w:rPr>
          <w:rFonts w:ascii="Calibri" w:hAnsi="Calibri"/>
          <w:noProof/>
          <w:color w:val="000000" w:themeColor="text1"/>
        </w:rPr>
      </w:pPr>
      <w:r w:rsidRPr="001A2766">
        <w:rPr>
          <w:rFonts w:ascii="Calibri" w:hAnsi="Calibri"/>
          <w:noProof/>
          <w:color w:val="000000" w:themeColor="text1"/>
        </w:rPr>
        <w:t>Bowman, S. E. J. and Bren, K. L. (2008) ‘The chemistry and biochemistry of heme c: functional bases for covalent attachment’. doi: 10.1039/b717196j.</w:t>
      </w:r>
    </w:p>
    <w:p w14:paraId="4AAD47FA" w14:textId="77777777" w:rsidR="00347845" w:rsidRPr="001A2766" w:rsidRDefault="00347845" w:rsidP="001A2766">
      <w:pPr>
        <w:widowControl w:val="0"/>
        <w:autoSpaceDE w:val="0"/>
        <w:autoSpaceDN w:val="0"/>
        <w:adjustRightInd w:val="0"/>
        <w:spacing w:line="360" w:lineRule="auto"/>
        <w:jc w:val="both"/>
        <w:rPr>
          <w:rFonts w:ascii="Calibri" w:hAnsi="Calibri"/>
          <w:noProof/>
          <w:color w:val="000000" w:themeColor="text1"/>
        </w:rPr>
      </w:pPr>
      <w:r w:rsidRPr="001A2766">
        <w:rPr>
          <w:rFonts w:ascii="Calibri" w:hAnsi="Calibri"/>
          <w:noProof/>
          <w:color w:val="000000" w:themeColor="text1"/>
        </w:rPr>
        <w:t xml:space="preserve">Butler, C. F. </w:t>
      </w:r>
      <w:r w:rsidRPr="001A2766">
        <w:rPr>
          <w:rFonts w:ascii="Calibri" w:hAnsi="Calibri"/>
          <w:i/>
          <w:iCs/>
          <w:noProof/>
          <w:color w:val="000000" w:themeColor="text1"/>
        </w:rPr>
        <w:t>et al.</w:t>
      </w:r>
      <w:r w:rsidRPr="001A2766">
        <w:rPr>
          <w:rFonts w:ascii="Calibri" w:hAnsi="Calibri"/>
          <w:noProof/>
          <w:color w:val="000000" w:themeColor="text1"/>
        </w:rPr>
        <w:t xml:space="preserve"> (2013) ‘Key mutations alter the cytochrome P450 BM3 conformational landscape and remove inherent substrate bias’, </w:t>
      </w:r>
      <w:r w:rsidRPr="001A2766">
        <w:rPr>
          <w:rFonts w:ascii="Calibri" w:hAnsi="Calibri"/>
          <w:i/>
          <w:iCs/>
          <w:noProof/>
          <w:color w:val="000000" w:themeColor="text1"/>
        </w:rPr>
        <w:t>Journal of Biological Chemistry</w:t>
      </w:r>
      <w:r w:rsidRPr="001A2766">
        <w:rPr>
          <w:rFonts w:ascii="Calibri" w:hAnsi="Calibri"/>
          <w:noProof/>
          <w:color w:val="000000" w:themeColor="text1"/>
        </w:rPr>
        <w:t>, 288(35), pp. 25387–25399. doi: 10.1074/jbc.M113.479717.</w:t>
      </w:r>
    </w:p>
    <w:p w14:paraId="74AF1C42" w14:textId="77777777" w:rsidR="00347845" w:rsidRPr="001A2766" w:rsidRDefault="00347845" w:rsidP="001A2766">
      <w:pPr>
        <w:widowControl w:val="0"/>
        <w:autoSpaceDE w:val="0"/>
        <w:autoSpaceDN w:val="0"/>
        <w:adjustRightInd w:val="0"/>
        <w:spacing w:line="360" w:lineRule="auto"/>
        <w:jc w:val="both"/>
        <w:rPr>
          <w:rFonts w:ascii="Calibri" w:hAnsi="Calibri"/>
          <w:noProof/>
          <w:color w:val="000000" w:themeColor="text1"/>
        </w:rPr>
      </w:pPr>
      <w:r w:rsidRPr="001A2766">
        <w:rPr>
          <w:rFonts w:ascii="Calibri" w:hAnsi="Calibri"/>
          <w:noProof/>
          <w:color w:val="000000" w:themeColor="text1"/>
        </w:rPr>
        <w:t xml:space="preserve">Chaudhury, S., Lyskov, S. and Gray, J. J. (2010) ‘PyRosetta: A script-based interface for implementing molecular modeling algorithms using Rosetta’, </w:t>
      </w:r>
      <w:r w:rsidRPr="001A2766">
        <w:rPr>
          <w:rFonts w:ascii="Calibri" w:hAnsi="Calibri"/>
          <w:i/>
          <w:iCs/>
          <w:noProof/>
          <w:color w:val="000000" w:themeColor="text1"/>
        </w:rPr>
        <w:t>Bioinformatics</w:t>
      </w:r>
      <w:r w:rsidRPr="001A2766">
        <w:rPr>
          <w:rFonts w:ascii="Calibri" w:hAnsi="Calibri"/>
          <w:noProof/>
          <w:color w:val="000000" w:themeColor="text1"/>
        </w:rPr>
        <w:t>. Oxford University Press, pp. 689–691. doi: 10.1093/bioinformatics/btq007.</w:t>
      </w:r>
    </w:p>
    <w:p w14:paraId="7CDBF307" w14:textId="77777777" w:rsidR="00347845" w:rsidRPr="001A2766" w:rsidRDefault="00347845" w:rsidP="001A2766">
      <w:pPr>
        <w:widowControl w:val="0"/>
        <w:autoSpaceDE w:val="0"/>
        <w:autoSpaceDN w:val="0"/>
        <w:adjustRightInd w:val="0"/>
        <w:spacing w:line="360" w:lineRule="auto"/>
        <w:jc w:val="both"/>
        <w:rPr>
          <w:rFonts w:ascii="Calibri" w:hAnsi="Calibri"/>
          <w:noProof/>
          <w:color w:val="000000" w:themeColor="text1"/>
        </w:rPr>
      </w:pPr>
      <w:r w:rsidRPr="001A2766">
        <w:rPr>
          <w:rFonts w:ascii="Calibri" w:hAnsi="Calibri"/>
          <w:noProof/>
          <w:color w:val="000000" w:themeColor="text1"/>
        </w:rPr>
        <w:t xml:space="preserve">Coates, G. </w:t>
      </w:r>
      <w:r w:rsidRPr="001A2766">
        <w:rPr>
          <w:rFonts w:ascii="Calibri" w:hAnsi="Calibri"/>
          <w:i/>
          <w:iCs/>
          <w:noProof/>
          <w:color w:val="000000" w:themeColor="text1"/>
        </w:rPr>
        <w:t>et al.</w:t>
      </w:r>
      <w:r w:rsidRPr="001A2766">
        <w:rPr>
          <w:rFonts w:ascii="Calibri" w:hAnsi="Calibri"/>
          <w:noProof/>
          <w:color w:val="000000" w:themeColor="text1"/>
        </w:rPr>
        <w:t xml:space="preserve"> (2002) ‘Glitazones regulate glutamine metabolism by inducing a cellular acidosis in MDCK cells’, </w:t>
      </w:r>
      <w:r w:rsidRPr="001A2766">
        <w:rPr>
          <w:rFonts w:ascii="Calibri" w:hAnsi="Calibri"/>
          <w:i/>
          <w:iCs/>
          <w:noProof/>
          <w:color w:val="000000" w:themeColor="text1"/>
        </w:rPr>
        <w:t>American Journal of Physiology-Endocrinology and Metabolism</w:t>
      </w:r>
      <w:r w:rsidRPr="001A2766">
        <w:rPr>
          <w:rFonts w:ascii="Calibri" w:hAnsi="Calibri"/>
          <w:noProof/>
          <w:color w:val="000000" w:themeColor="text1"/>
        </w:rPr>
        <w:t>. American Physiological Society, 283(4), pp. E729–E737. doi: 10.1152/ajpendo.00485.2001.</w:t>
      </w:r>
    </w:p>
    <w:p w14:paraId="1D0758D8" w14:textId="77777777" w:rsidR="00347845" w:rsidRPr="001A2766" w:rsidRDefault="00347845" w:rsidP="001A2766">
      <w:pPr>
        <w:widowControl w:val="0"/>
        <w:autoSpaceDE w:val="0"/>
        <w:autoSpaceDN w:val="0"/>
        <w:adjustRightInd w:val="0"/>
        <w:spacing w:line="360" w:lineRule="auto"/>
        <w:jc w:val="both"/>
        <w:rPr>
          <w:rFonts w:ascii="Calibri" w:hAnsi="Calibri"/>
          <w:noProof/>
          <w:color w:val="000000" w:themeColor="text1"/>
        </w:rPr>
      </w:pPr>
      <w:r w:rsidRPr="001A2766">
        <w:rPr>
          <w:rFonts w:ascii="Calibri" w:hAnsi="Calibri"/>
          <w:noProof/>
          <w:color w:val="000000" w:themeColor="text1"/>
        </w:rPr>
        <w:t xml:space="preserve">Cook, D. J. </w:t>
      </w:r>
      <w:r w:rsidRPr="001A2766">
        <w:rPr>
          <w:rFonts w:ascii="Calibri" w:hAnsi="Calibri"/>
          <w:i/>
          <w:iCs/>
          <w:noProof/>
          <w:color w:val="000000" w:themeColor="text1"/>
        </w:rPr>
        <w:t>et al.</w:t>
      </w:r>
      <w:r w:rsidRPr="001A2766">
        <w:rPr>
          <w:rFonts w:ascii="Calibri" w:hAnsi="Calibri"/>
          <w:noProof/>
          <w:color w:val="000000" w:themeColor="text1"/>
        </w:rPr>
        <w:t xml:space="preserve"> (2016) ‘Cytochromes P450: History, Classes, Catalytic Mechanism, and Industrial Application’, in </w:t>
      </w:r>
      <w:r w:rsidRPr="001A2766">
        <w:rPr>
          <w:rFonts w:ascii="Calibri" w:hAnsi="Calibri"/>
          <w:i/>
          <w:iCs/>
          <w:noProof/>
          <w:color w:val="000000" w:themeColor="text1"/>
        </w:rPr>
        <w:t>Advances in Protein Chemistry and Structural Biology</w:t>
      </w:r>
      <w:r w:rsidRPr="001A2766">
        <w:rPr>
          <w:rFonts w:ascii="Calibri" w:hAnsi="Calibri"/>
          <w:noProof/>
          <w:color w:val="000000" w:themeColor="text1"/>
        </w:rPr>
        <w:t>. Academic Press Inc., pp. 105–126. doi: 10.1016/bs.apcsb.2016.07.003.</w:t>
      </w:r>
    </w:p>
    <w:p w14:paraId="3DE80F57" w14:textId="77777777" w:rsidR="00347845" w:rsidRPr="001A2766" w:rsidRDefault="00347845" w:rsidP="001A2766">
      <w:pPr>
        <w:widowControl w:val="0"/>
        <w:autoSpaceDE w:val="0"/>
        <w:autoSpaceDN w:val="0"/>
        <w:adjustRightInd w:val="0"/>
        <w:spacing w:line="360" w:lineRule="auto"/>
        <w:jc w:val="both"/>
        <w:rPr>
          <w:rFonts w:ascii="Calibri" w:hAnsi="Calibri"/>
          <w:noProof/>
          <w:color w:val="000000" w:themeColor="text1"/>
        </w:rPr>
      </w:pPr>
      <w:r w:rsidRPr="001A2766">
        <w:rPr>
          <w:rFonts w:ascii="Calibri" w:hAnsi="Calibri"/>
          <w:noProof/>
          <w:color w:val="000000" w:themeColor="text1"/>
        </w:rPr>
        <w:t xml:space="preserve">Finnigan, J. D. </w:t>
      </w:r>
      <w:r w:rsidRPr="001A2766">
        <w:rPr>
          <w:rFonts w:ascii="Calibri" w:hAnsi="Calibri"/>
          <w:i/>
          <w:iCs/>
          <w:noProof/>
          <w:color w:val="000000" w:themeColor="text1"/>
        </w:rPr>
        <w:t>et al.</w:t>
      </w:r>
      <w:r w:rsidRPr="001A2766">
        <w:rPr>
          <w:rFonts w:ascii="Calibri" w:hAnsi="Calibri"/>
          <w:noProof/>
          <w:color w:val="000000" w:themeColor="text1"/>
        </w:rPr>
        <w:t xml:space="preserve"> (2020) ‘Cytochromes P450 (P450s): A review of the class system with a focus on prokaryotic P450s’, </w:t>
      </w:r>
      <w:r w:rsidRPr="001A2766">
        <w:rPr>
          <w:rFonts w:ascii="Calibri" w:hAnsi="Calibri"/>
          <w:i/>
          <w:iCs/>
          <w:noProof/>
          <w:color w:val="000000" w:themeColor="text1"/>
        </w:rPr>
        <w:t>Advances in Protein Chemistry and Structural Biology</w:t>
      </w:r>
      <w:r w:rsidRPr="001A2766">
        <w:rPr>
          <w:rFonts w:ascii="Calibri" w:hAnsi="Calibri"/>
          <w:noProof/>
          <w:color w:val="000000" w:themeColor="text1"/>
        </w:rPr>
        <w:t>. Academic Press Inc., 122, pp. 289–320. doi: 10.1016/bs.apcsb.2020.06.005.</w:t>
      </w:r>
    </w:p>
    <w:p w14:paraId="0AA15147" w14:textId="77777777" w:rsidR="00347845" w:rsidRPr="001A2766" w:rsidRDefault="00347845" w:rsidP="001A2766">
      <w:pPr>
        <w:widowControl w:val="0"/>
        <w:autoSpaceDE w:val="0"/>
        <w:autoSpaceDN w:val="0"/>
        <w:adjustRightInd w:val="0"/>
        <w:spacing w:line="360" w:lineRule="auto"/>
        <w:jc w:val="both"/>
        <w:rPr>
          <w:rFonts w:ascii="Calibri" w:hAnsi="Calibri"/>
          <w:noProof/>
          <w:color w:val="000000" w:themeColor="text1"/>
        </w:rPr>
      </w:pPr>
      <w:r w:rsidRPr="001A2766">
        <w:rPr>
          <w:rFonts w:ascii="Calibri" w:hAnsi="Calibri"/>
          <w:noProof/>
          <w:color w:val="000000" w:themeColor="text1"/>
        </w:rPr>
        <w:t xml:space="preserve">Goldstone, J. V. </w:t>
      </w:r>
      <w:r w:rsidRPr="001A2766">
        <w:rPr>
          <w:rFonts w:ascii="Calibri" w:hAnsi="Calibri"/>
          <w:i/>
          <w:iCs/>
          <w:noProof/>
          <w:color w:val="000000" w:themeColor="text1"/>
        </w:rPr>
        <w:t>et al.</w:t>
      </w:r>
      <w:r w:rsidRPr="001A2766">
        <w:rPr>
          <w:rFonts w:ascii="Calibri" w:hAnsi="Calibri"/>
          <w:noProof/>
          <w:color w:val="000000" w:themeColor="text1"/>
        </w:rPr>
        <w:t xml:space="preserve"> (2006) ‘The chemical defensome: Environmental sensing and response genes in the Strongylocentrotus purpuratus genome’, </w:t>
      </w:r>
      <w:r w:rsidRPr="001A2766">
        <w:rPr>
          <w:rFonts w:ascii="Calibri" w:hAnsi="Calibri"/>
          <w:i/>
          <w:iCs/>
          <w:noProof/>
          <w:color w:val="000000" w:themeColor="text1"/>
        </w:rPr>
        <w:t>Developmental Biology</w:t>
      </w:r>
      <w:r w:rsidRPr="001A2766">
        <w:rPr>
          <w:rFonts w:ascii="Calibri" w:hAnsi="Calibri"/>
          <w:noProof/>
          <w:color w:val="000000" w:themeColor="text1"/>
        </w:rPr>
        <w:t>. Academic Press Inc., 300(1), pp. 366–384. doi: 10.1016/j.ydbio.2006.08.066.</w:t>
      </w:r>
    </w:p>
    <w:p w14:paraId="69B7CE02" w14:textId="77777777" w:rsidR="00347845" w:rsidRPr="001A2766" w:rsidRDefault="00347845" w:rsidP="001A2766">
      <w:pPr>
        <w:widowControl w:val="0"/>
        <w:autoSpaceDE w:val="0"/>
        <w:autoSpaceDN w:val="0"/>
        <w:adjustRightInd w:val="0"/>
        <w:spacing w:line="360" w:lineRule="auto"/>
        <w:jc w:val="both"/>
        <w:rPr>
          <w:rFonts w:ascii="Calibri" w:hAnsi="Calibri"/>
          <w:noProof/>
          <w:color w:val="000000" w:themeColor="text1"/>
        </w:rPr>
      </w:pPr>
      <w:r w:rsidRPr="001A2766">
        <w:rPr>
          <w:rFonts w:ascii="Calibri" w:hAnsi="Calibri"/>
          <w:noProof/>
          <w:color w:val="000000" w:themeColor="text1"/>
        </w:rPr>
        <w:t xml:space="preserve">Gomez De Santos, P. </w:t>
      </w:r>
      <w:r w:rsidRPr="001A2766">
        <w:rPr>
          <w:rFonts w:ascii="Calibri" w:hAnsi="Calibri"/>
          <w:i/>
          <w:iCs/>
          <w:noProof/>
          <w:color w:val="000000" w:themeColor="text1"/>
        </w:rPr>
        <w:t>et al.</w:t>
      </w:r>
      <w:r w:rsidRPr="001A2766">
        <w:rPr>
          <w:rFonts w:ascii="Calibri" w:hAnsi="Calibri"/>
          <w:noProof/>
          <w:color w:val="000000" w:themeColor="text1"/>
        </w:rPr>
        <w:t xml:space="preserve"> (2018) ‘Selective Synthesis of the Human Drug Metabolite 5′-Hydroxypropranolol by an Evolved Self-Sufficient Peroxygenase’, </w:t>
      </w:r>
      <w:r w:rsidRPr="001A2766">
        <w:rPr>
          <w:rFonts w:ascii="Calibri" w:hAnsi="Calibri"/>
          <w:i/>
          <w:iCs/>
          <w:noProof/>
          <w:color w:val="000000" w:themeColor="text1"/>
        </w:rPr>
        <w:t>ACS Catalysis</w:t>
      </w:r>
      <w:r w:rsidRPr="001A2766">
        <w:rPr>
          <w:rFonts w:ascii="Calibri" w:hAnsi="Calibri"/>
          <w:noProof/>
          <w:color w:val="000000" w:themeColor="text1"/>
        </w:rPr>
        <w:t>. American Chemical Society, 8(6), pp. 4789–4799. doi: 10.1021/acscatal.8b01004.</w:t>
      </w:r>
    </w:p>
    <w:p w14:paraId="4B670BED" w14:textId="77777777" w:rsidR="00347845" w:rsidRPr="001A2766" w:rsidRDefault="00347845" w:rsidP="001A2766">
      <w:pPr>
        <w:widowControl w:val="0"/>
        <w:autoSpaceDE w:val="0"/>
        <w:autoSpaceDN w:val="0"/>
        <w:adjustRightInd w:val="0"/>
        <w:spacing w:line="360" w:lineRule="auto"/>
        <w:jc w:val="both"/>
        <w:rPr>
          <w:rFonts w:ascii="Calibri" w:hAnsi="Calibri"/>
          <w:noProof/>
          <w:color w:val="000000" w:themeColor="text1"/>
        </w:rPr>
      </w:pPr>
      <w:r w:rsidRPr="001A2766">
        <w:rPr>
          <w:rFonts w:ascii="Calibri" w:hAnsi="Calibri"/>
          <w:noProof/>
          <w:color w:val="000000" w:themeColor="text1"/>
        </w:rPr>
        <w:t xml:space="preserve">Gonzalez, F. J. </w:t>
      </w:r>
      <w:r w:rsidRPr="001A2766">
        <w:rPr>
          <w:rFonts w:ascii="Calibri" w:hAnsi="Calibri"/>
          <w:i/>
          <w:iCs/>
          <w:noProof/>
          <w:color w:val="000000" w:themeColor="text1"/>
        </w:rPr>
        <w:t>et al.</w:t>
      </w:r>
      <w:r w:rsidRPr="001A2766">
        <w:rPr>
          <w:rFonts w:ascii="Calibri" w:hAnsi="Calibri"/>
          <w:noProof/>
          <w:color w:val="000000" w:themeColor="text1"/>
        </w:rPr>
        <w:t xml:space="preserve"> (1988) ‘Characterization of the common genetic defect in humans deficient in debrisoquine metabolism’, </w:t>
      </w:r>
      <w:r w:rsidRPr="001A2766">
        <w:rPr>
          <w:rFonts w:ascii="Calibri" w:hAnsi="Calibri"/>
          <w:i/>
          <w:iCs/>
          <w:noProof/>
          <w:color w:val="000000" w:themeColor="text1"/>
        </w:rPr>
        <w:t>Nature</w:t>
      </w:r>
      <w:r w:rsidRPr="001A2766">
        <w:rPr>
          <w:rFonts w:ascii="Calibri" w:hAnsi="Calibri"/>
          <w:noProof/>
          <w:color w:val="000000" w:themeColor="text1"/>
        </w:rPr>
        <w:t>. Nature Publishing Group, 331(6155), pp. 442–446. doi: 10.1038/331442a0.</w:t>
      </w:r>
    </w:p>
    <w:p w14:paraId="4B415DD6" w14:textId="77777777" w:rsidR="00347845" w:rsidRPr="001A2766" w:rsidRDefault="00347845" w:rsidP="001A2766">
      <w:pPr>
        <w:widowControl w:val="0"/>
        <w:autoSpaceDE w:val="0"/>
        <w:autoSpaceDN w:val="0"/>
        <w:adjustRightInd w:val="0"/>
        <w:spacing w:line="360" w:lineRule="auto"/>
        <w:jc w:val="both"/>
        <w:rPr>
          <w:rFonts w:ascii="Calibri" w:hAnsi="Calibri"/>
          <w:noProof/>
          <w:color w:val="000000" w:themeColor="text1"/>
        </w:rPr>
      </w:pPr>
      <w:r w:rsidRPr="001A2766">
        <w:rPr>
          <w:rFonts w:ascii="Calibri" w:hAnsi="Calibri"/>
          <w:noProof/>
          <w:color w:val="000000" w:themeColor="text1"/>
        </w:rPr>
        <w:t xml:space="preserve">Groves, J. T. </w:t>
      </w:r>
      <w:r w:rsidRPr="001A2766">
        <w:rPr>
          <w:rFonts w:ascii="Calibri" w:hAnsi="Calibri"/>
          <w:i/>
          <w:iCs/>
          <w:noProof/>
          <w:color w:val="000000" w:themeColor="text1"/>
        </w:rPr>
        <w:t>et al.</w:t>
      </w:r>
      <w:r w:rsidRPr="001A2766">
        <w:rPr>
          <w:rFonts w:ascii="Calibri" w:hAnsi="Calibri"/>
          <w:noProof/>
          <w:color w:val="000000" w:themeColor="text1"/>
        </w:rPr>
        <w:t xml:space="preserve"> (1978) ‘Aliphatic hydroxylation by highly purified liver microsomal cytochrome P-450. Evidence for a carbon radical intermediate’, </w:t>
      </w:r>
      <w:r w:rsidRPr="001A2766">
        <w:rPr>
          <w:rFonts w:ascii="Calibri" w:hAnsi="Calibri"/>
          <w:i/>
          <w:iCs/>
          <w:noProof/>
          <w:color w:val="000000" w:themeColor="text1"/>
        </w:rPr>
        <w:t xml:space="preserve">Biochemical and Biophysical </w:t>
      </w:r>
      <w:r w:rsidRPr="001A2766">
        <w:rPr>
          <w:rFonts w:ascii="Calibri" w:hAnsi="Calibri"/>
          <w:i/>
          <w:iCs/>
          <w:noProof/>
          <w:color w:val="000000" w:themeColor="text1"/>
        </w:rPr>
        <w:lastRenderedPageBreak/>
        <w:t>Research Communications</w:t>
      </w:r>
      <w:r w:rsidRPr="001A2766">
        <w:rPr>
          <w:rFonts w:ascii="Calibri" w:hAnsi="Calibri"/>
          <w:noProof/>
          <w:color w:val="000000" w:themeColor="text1"/>
        </w:rPr>
        <w:t>, 81(1), pp. 154–160. doi: 10.1016/0006-291X(78)91643-1.</w:t>
      </w:r>
    </w:p>
    <w:p w14:paraId="25B9B34F" w14:textId="77777777" w:rsidR="00347845" w:rsidRPr="001A2766" w:rsidRDefault="00347845" w:rsidP="001A2766">
      <w:pPr>
        <w:widowControl w:val="0"/>
        <w:autoSpaceDE w:val="0"/>
        <w:autoSpaceDN w:val="0"/>
        <w:adjustRightInd w:val="0"/>
        <w:spacing w:line="360" w:lineRule="auto"/>
        <w:jc w:val="both"/>
        <w:rPr>
          <w:rFonts w:ascii="Calibri" w:hAnsi="Calibri"/>
          <w:noProof/>
          <w:color w:val="000000" w:themeColor="text1"/>
        </w:rPr>
      </w:pPr>
      <w:r w:rsidRPr="001A2766">
        <w:rPr>
          <w:rFonts w:ascii="Calibri" w:hAnsi="Calibri"/>
          <w:noProof/>
          <w:color w:val="000000" w:themeColor="text1"/>
        </w:rPr>
        <w:t xml:space="preserve">Guengerich, F. P. (2003) ‘Cytochrome P450 oxidations in the generation of reactive electrophiles: Epoxidation and related reactions’, </w:t>
      </w:r>
      <w:r w:rsidRPr="001A2766">
        <w:rPr>
          <w:rFonts w:ascii="Calibri" w:hAnsi="Calibri"/>
          <w:i/>
          <w:iCs/>
          <w:noProof/>
          <w:color w:val="000000" w:themeColor="text1"/>
        </w:rPr>
        <w:t>Archives of Biochemistry and Biophysics</w:t>
      </w:r>
      <w:r w:rsidRPr="001A2766">
        <w:rPr>
          <w:rFonts w:ascii="Calibri" w:hAnsi="Calibri"/>
          <w:noProof/>
          <w:color w:val="000000" w:themeColor="text1"/>
        </w:rPr>
        <w:t>. Arch Biochem Biophys, pp. 59–71. doi: 10.1016/S0003-9861(02)00415-0.</w:t>
      </w:r>
    </w:p>
    <w:p w14:paraId="6020ABFF" w14:textId="77777777" w:rsidR="00347845" w:rsidRPr="001A2766" w:rsidRDefault="00347845" w:rsidP="001A2766">
      <w:pPr>
        <w:widowControl w:val="0"/>
        <w:autoSpaceDE w:val="0"/>
        <w:autoSpaceDN w:val="0"/>
        <w:adjustRightInd w:val="0"/>
        <w:spacing w:line="360" w:lineRule="auto"/>
        <w:jc w:val="both"/>
        <w:rPr>
          <w:rFonts w:ascii="Calibri" w:hAnsi="Calibri"/>
          <w:noProof/>
          <w:color w:val="000000" w:themeColor="text1"/>
        </w:rPr>
      </w:pPr>
      <w:r w:rsidRPr="001A2766">
        <w:rPr>
          <w:rFonts w:ascii="Calibri" w:hAnsi="Calibri"/>
          <w:noProof/>
          <w:color w:val="000000" w:themeColor="text1"/>
        </w:rPr>
        <w:t xml:space="preserve">Guengerich, F. P. (2015) ‘Human cytochrome P450 enzymes’, in </w:t>
      </w:r>
      <w:r w:rsidRPr="001A2766">
        <w:rPr>
          <w:rFonts w:ascii="Calibri" w:hAnsi="Calibri"/>
          <w:i/>
          <w:iCs/>
          <w:noProof/>
          <w:color w:val="000000" w:themeColor="text1"/>
        </w:rPr>
        <w:t>Cytochrome P450: Structure, Mechanism, and Biochemistry, Fourth Edition</w:t>
      </w:r>
      <w:r w:rsidRPr="001A2766">
        <w:rPr>
          <w:rFonts w:ascii="Calibri" w:hAnsi="Calibri"/>
          <w:noProof/>
          <w:color w:val="000000" w:themeColor="text1"/>
        </w:rPr>
        <w:t>. Springer International Publishing, pp. 523–785. doi: 10.1007/978-3-319-12108-6_9.</w:t>
      </w:r>
    </w:p>
    <w:p w14:paraId="60734EB8" w14:textId="77777777" w:rsidR="00347845" w:rsidRPr="001A2766" w:rsidRDefault="00347845" w:rsidP="001A2766">
      <w:pPr>
        <w:widowControl w:val="0"/>
        <w:autoSpaceDE w:val="0"/>
        <w:autoSpaceDN w:val="0"/>
        <w:adjustRightInd w:val="0"/>
        <w:spacing w:line="360" w:lineRule="auto"/>
        <w:jc w:val="both"/>
        <w:rPr>
          <w:rFonts w:ascii="Calibri" w:hAnsi="Calibri"/>
          <w:noProof/>
          <w:color w:val="000000" w:themeColor="text1"/>
        </w:rPr>
      </w:pPr>
      <w:r w:rsidRPr="001A2766">
        <w:rPr>
          <w:rFonts w:ascii="Calibri" w:hAnsi="Calibri"/>
          <w:noProof/>
          <w:color w:val="000000" w:themeColor="text1"/>
        </w:rPr>
        <w:t xml:space="preserve">Hannemann, F. </w:t>
      </w:r>
      <w:r w:rsidRPr="001A2766">
        <w:rPr>
          <w:rFonts w:ascii="Calibri" w:hAnsi="Calibri"/>
          <w:i/>
          <w:iCs/>
          <w:noProof/>
          <w:color w:val="000000" w:themeColor="text1"/>
        </w:rPr>
        <w:t>et al.</w:t>
      </w:r>
      <w:r w:rsidRPr="001A2766">
        <w:rPr>
          <w:rFonts w:ascii="Calibri" w:hAnsi="Calibri"/>
          <w:noProof/>
          <w:color w:val="000000" w:themeColor="text1"/>
        </w:rPr>
        <w:t xml:space="preserve"> (2007) ‘Cytochrome P450 systems-biological variations of electron transport chains’, </w:t>
      </w:r>
      <w:r w:rsidRPr="001A2766">
        <w:rPr>
          <w:rFonts w:ascii="Calibri" w:hAnsi="Calibri"/>
          <w:i/>
          <w:iCs/>
          <w:noProof/>
          <w:color w:val="000000" w:themeColor="text1"/>
        </w:rPr>
        <w:t>Biochimica et Biophysica Acta - General Subjects</w:t>
      </w:r>
      <w:r w:rsidRPr="001A2766">
        <w:rPr>
          <w:rFonts w:ascii="Calibri" w:hAnsi="Calibri"/>
          <w:noProof/>
          <w:color w:val="000000" w:themeColor="text1"/>
        </w:rPr>
        <w:t>. Elsevier, pp. 330–344. doi: 10.1016/j.bbagen.2006.07.017.</w:t>
      </w:r>
    </w:p>
    <w:p w14:paraId="429FD710" w14:textId="77777777" w:rsidR="00347845" w:rsidRPr="001A2766" w:rsidRDefault="00347845" w:rsidP="001A2766">
      <w:pPr>
        <w:widowControl w:val="0"/>
        <w:autoSpaceDE w:val="0"/>
        <w:autoSpaceDN w:val="0"/>
        <w:adjustRightInd w:val="0"/>
        <w:spacing w:line="360" w:lineRule="auto"/>
        <w:jc w:val="both"/>
        <w:rPr>
          <w:rFonts w:ascii="Calibri" w:hAnsi="Calibri"/>
          <w:noProof/>
          <w:color w:val="000000" w:themeColor="text1"/>
        </w:rPr>
      </w:pPr>
      <w:r w:rsidRPr="001A2766">
        <w:rPr>
          <w:rFonts w:ascii="Calibri" w:hAnsi="Calibri"/>
          <w:noProof/>
          <w:color w:val="000000" w:themeColor="text1"/>
        </w:rPr>
        <w:t xml:space="preserve">Hanzlik, R. P. </w:t>
      </w:r>
      <w:r w:rsidRPr="001A2766">
        <w:rPr>
          <w:rFonts w:ascii="Calibri" w:hAnsi="Calibri"/>
          <w:i/>
          <w:iCs/>
          <w:noProof/>
          <w:color w:val="000000" w:themeColor="text1"/>
        </w:rPr>
        <w:t>et al.</w:t>
      </w:r>
      <w:r w:rsidRPr="001A2766">
        <w:rPr>
          <w:rFonts w:ascii="Calibri" w:hAnsi="Calibri"/>
          <w:noProof/>
          <w:color w:val="000000" w:themeColor="text1"/>
        </w:rPr>
        <w:t xml:space="preserve"> (1978) ‘Metabolism in vitro of para-substituted styrenes. Kinetic observations of substituent effects’, </w:t>
      </w:r>
      <w:r w:rsidRPr="001A2766">
        <w:rPr>
          <w:rFonts w:ascii="Calibri" w:hAnsi="Calibri"/>
          <w:i/>
          <w:iCs/>
          <w:noProof/>
          <w:color w:val="000000" w:themeColor="text1"/>
        </w:rPr>
        <w:t>Biochemical Pharmacology</w:t>
      </w:r>
      <w:r w:rsidRPr="001A2766">
        <w:rPr>
          <w:rFonts w:ascii="Calibri" w:hAnsi="Calibri"/>
          <w:noProof/>
          <w:color w:val="000000" w:themeColor="text1"/>
        </w:rPr>
        <w:t>. Elsevier, 27(10), pp. 1435–1439. doi: 10.1016/0006-2952(78)90098-9.</w:t>
      </w:r>
    </w:p>
    <w:p w14:paraId="090A6213" w14:textId="77777777" w:rsidR="00347845" w:rsidRPr="001A2766" w:rsidRDefault="00347845" w:rsidP="001A2766">
      <w:pPr>
        <w:widowControl w:val="0"/>
        <w:autoSpaceDE w:val="0"/>
        <w:autoSpaceDN w:val="0"/>
        <w:adjustRightInd w:val="0"/>
        <w:spacing w:line="360" w:lineRule="auto"/>
        <w:jc w:val="both"/>
        <w:rPr>
          <w:rFonts w:ascii="Calibri" w:hAnsi="Calibri"/>
          <w:noProof/>
          <w:color w:val="000000" w:themeColor="text1"/>
        </w:rPr>
      </w:pPr>
      <w:r w:rsidRPr="001A2766">
        <w:rPr>
          <w:rFonts w:ascii="Calibri" w:hAnsi="Calibri"/>
          <w:noProof/>
          <w:color w:val="000000" w:themeColor="text1"/>
        </w:rPr>
        <w:t xml:space="preserve">Hawkes, D. B. </w:t>
      </w:r>
      <w:r w:rsidRPr="001A2766">
        <w:rPr>
          <w:rFonts w:ascii="Calibri" w:hAnsi="Calibri"/>
          <w:i/>
          <w:iCs/>
          <w:noProof/>
          <w:color w:val="000000" w:themeColor="text1"/>
        </w:rPr>
        <w:t>et al.</w:t>
      </w:r>
      <w:r w:rsidRPr="001A2766">
        <w:rPr>
          <w:rFonts w:ascii="Calibri" w:hAnsi="Calibri"/>
          <w:noProof/>
          <w:color w:val="000000" w:themeColor="text1"/>
        </w:rPr>
        <w:t xml:space="preserve"> (2002) ‘Cytochrome P450cin (CYP176A), isolation, expression, and characterization’, </w:t>
      </w:r>
      <w:r w:rsidRPr="001A2766">
        <w:rPr>
          <w:rFonts w:ascii="Calibri" w:hAnsi="Calibri"/>
          <w:i/>
          <w:iCs/>
          <w:noProof/>
          <w:color w:val="000000" w:themeColor="text1"/>
        </w:rPr>
        <w:t>Journal of Biological Chemistry</w:t>
      </w:r>
      <w:r w:rsidRPr="001A2766">
        <w:rPr>
          <w:rFonts w:ascii="Calibri" w:hAnsi="Calibri"/>
          <w:noProof/>
          <w:color w:val="000000" w:themeColor="text1"/>
        </w:rPr>
        <w:t>. American Society for Biochemistry and Molecular Biology, 277(31), pp. 27725–27732. doi: 10.1074/jbc.M203382200.</w:t>
      </w:r>
    </w:p>
    <w:p w14:paraId="6E611D89" w14:textId="77777777" w:rsidR="00347845" w:rsidRPr="001A2766" w:rsidRDefault="00347845" w:rsidP="001A2766">
      <w:pPr>
        <w:widowControl w:val="0"/>
        <w:autoSpaceDE w:val="0"/>
        <w:autoSpaceDN w:val="0"/>
        <w:adjustRightInd w:val="0"/>
        <w:spacing w:line="360" w:lineRule="auto"/>
        <w:jc w:val="both"/>
        <w:rPr>
          <w:rFonts w:ascii="Calibri" w:hAnsi="Calibri"/>
          <w:noProof/>
          <w:color w:val="000000" w:themeColor="text1"/>
        </w:rPr>
      </w:pPr>
      <w:r w:rsidRPr="001A2766">
        <w:rPr>
          <w:rFonts w:ascii="Calibri" w:hAnsi="Calibri"/>
          <w:noProof/>
          <w:color w:val="000000" w:themeColor="text1"/>
        </w:rPr>
        <w:t xml:space="preserve">Holstein, A. </w:t>
      </w:r>
      <w:r w:rsidRPr="001A2766">
        <w:rPr>
          <w:rFonts w:ascii="Calibri" w:hAnsi="Calibri"/>
          <w:i/>
          <w:iCs/>
          <w:noProof/>
          <w:color w:val="000000" w:themeColor="text1"/>
        </w:rPr>
        <w:t>et al.</w:t>
      </w:r>
      <w:r w:rsidRPr="001A2766">
        <w:rPr>
          <w:rFonts w:ascii="Calibri" w:hAnsi="Calibri"/>
          <w:noProof/>
          <w:color w:val="000000" w:themeColor="text1"/>
        </w:rPr>
        <w:t xml:space="preserve"> (2005) ‘Association between CYP2C9 slow metabolizer genotypes and severe hypoglycaemia on medication with sulphonylurea hypoglycaemic agents’, </w:t>
      </w:r>
      <w:r w:rsidRPr="001A2766">
        <w:rPr>
          <w:rFonts w:ascii="Calibri" w:hAnsi="Calibri"/>
          <w:i/>
          <w:iCs/>
          <w:noProof/>
          <w:color w:val="000000" w:themeColor="text1"/>
        </w:rPr>
        <w:t>British Journal of Clinical Pharmacology</w:t>
      </w:r>
      <w:r w:rsidRPr="001A2766">
        <w:rPr>
          <w:rFonts w:ascii="Calibri" w:hAnsi="Calibri"/>
          <w:noProof/>
          <w:color w:val="000000" w:themeColor="text1"/>
        </w:rPr>
        <w:t>. John Wiley &amp; Sons, Ltd, 60(1), pp. 103–106. doi: 10.1111/j.1365-2125.2005.02379.x.</w:t>
      </w:r>
    </w:p>
    <w:p w14:paraId="1EB6F82C" w14:textId="77777777" w:rsidR="00347845" w:rsidRPr="001A2766" w:rsidRDefault="00347845" w:rsidP="001A2766">
      <w:pPr>
        <w:widowControl w:val="0"/>
        <w:autoSpaceDE w:val="0"/>
        <w:autoSpaceDN w:val="0"/>
        <w:adjustRightInd w:val="0"/>
        <w:spacing w:line="360" w:lineRule="auto"/>
        <w:jc w:val="both"/>
        <w:rPr>
          <w:rFonts w:ascii="Calibri" w:hAnsi="Calibri"/>
          <w:noProof/>
          <w:color w:val="000000" w:themeColor="text1"/>
        </w:rPr>
      </w:pPr>
      <w:r w:rsidRPr="001A2766">
        <w:rPr>
          <w:rFonts w:ascii="Calibri" w:hAnsi="Calibri"/>
          <w:noProof/>
          <w:color w:val="000000" w:themeColor="text1"/>
        </w:rPr>
        <w:t xml:space="preserve">Jerina, D. M. and Daly, J. W. (1974) ‘Arene oxides: A new aspect of drug metabolism’, </w:t>
      </w:r>
      <w:r w:rsidRPr="001A2766">
        <w:rPr>
          <w:rFonts w:ascii="Calibri" w:hAnsi="Calibri"/>
          <w:i/>
          <w:iCs/>
          <w:noProof/>
          <w:color w:val="000000" w:themeColor="text1"/>
        </w:rPr>
        <w:t>Science</w:t>
      </w:r>
      <w:r w:rsidRPr="001A2766">
        <w:rPr>
          <w:rFonts w:ascii="Calibri" w:hAnsi="Calibri"/>
          <w:noProof/>
          <w:color w:val="000000" w:themeColor="text1"/>
        </w:rPr>
        <w:t>. American Association for the Advancement of Science, 185(4151), pp. 573–582. doi: 10.1126/science.185.4151.573.</w:t>
      </w:r>
    </w:p>
    <w:p w14:paraId="6C5B7CEF" w14:textId="77777777" w:rsidR="00347845" w:rsidRPr="001A2766" w:rsidRDefault="00347845" w:rsidP="001A2766">
      <w:pPr>
        <w:widowControl w:val="0"/>
        <w:autoSpaceDE w:val="0"/>
        <w:autoSpaceDN w:val="0"/>
        <w:adjustRightInd w:val="0"/>
        <w:spacing w:line="360" w:lineRule="auto"/>
        <w:jc w:val="both"/>
        <w:rPr>
          <w:rFonts w:ascii="Calibri" w:hAnsi="Calibri"/>
          <w:noProof/>
          <w:color w:val="000000" w:themeColor="text1"/>
        </w:rPr>
      </w:pPr>
      <w:r w:rsidRPr="001A2766">
        <w:rPr>
          <w:rFonts w:ascii="Calibri" w:hAnsi="Calibri"/>
          <w:noProof/>
          <w:color w:val="000000" w:themeColor="text1"/>
        </w:rPr>
        <w:t xml:space="preserve">Jones, J. P., Mysinger, M. and Korzekwa, K. R. (2002) ‘Computational models for cytochrome P450: A predictive electronic model for aromatic oxidation and hydrogen atom abstraction’, </w:t>
      </w:r>
      <w:r w:rsidRPr="001A2766">
        <w:rPr>
          <w:rFonts w:ascii="Calibri" w:hAnsi="Calibri"/>
          <w:i/>
          <w:iCs/>
          <w:noProof/>
          <w:color w:val="000000" w:themeColor="text1"/>
        </w:rPr>
        <w:t>Drug Metabolism and Disposition</w:t>
      </w:r>
      <w:r w:rsidRPr="001A2766">
        <w:rPr>
          <w:rFonts w:ascii="Calibri" w:hAnsi="Calibri"/>
          <w:noProof/>
          <w:color w:val="000000" w:themeColor="text1"/>
        </w:rPr>
        <w:t>, 30(1), pp. 7–12. doi: 10.1124/dmd.30.1.7.</w:t>
      </w:r>
    </w:p>
    <w:p w14:paraId="0CD4CB92" w14:textId="77777777" w:rsidR="00347845" w:rsidRPr="001A2766" w:rsidRDefault="00347845" w:rsidP="001A2766">
      <w:pPr>
        <w:widowControl w:val="0"/>
        <w:autoSpaceDE w:val="0"/>
        <w:autoSpaceDN w:val="0"/>
        <w:adjustRightInd w:val="0"/>
        <w:spacing w:line="360" w:lineRule="auto"/>
        <w:jc w:val="both"/>
        <w:rPr>
          <w:rFonts w:ascii="Calibri" w:hAnsi="Calibri"/>
          <w:noProof/>
          <w:color w:val="000000" w:themeColor="text1"/>
        </w:rPr>
      </w:pPr>
      <w:r w:rsidRPr="001A2766">
        <w:rPr>
          <w:rFonts w:ascii="Calibri" w:hAnsi="Calibri"/>
          <w:noProof/>
          <w:color w:val="000000" w:themeColor="text1"/>
        </w:rPr>
        <w:t xml:space="preserve">Joyce, M. G. </w:t>
      </w:r>
      <w:r w:rsidRPr="001A2766">
        <w:rPr>
          <w:rFonts w:ascii="Calibri" w:hAnsi="Calibri"/>
          <w:i/>
          <w:iCs/>
          <w:noProof/>
          <w:color w:val="000000" w:themeColor="text1"/>
        </w:rPr>
        <w:t>et al.</w:t>
      </w:r>
      <w:r w:rsidRPr="001A2766">
        <w:rPr>
          <w:rFonts w:ascii="Calibri" w:hAnsi="Calibri"/>
          <w:noProof/>
          <w:color w:val="000000" w:themeColor="text1"/>
        </w:rPr>
        <w:t xml:space="preserve"> (2012) ‘The crystal structure of the FAD/NADPH-binding domain of flavocytochrome</w:t>
      </w:r>
      <w:r w:rsidRPr="001A2766">
        <w:rPr>
          <w:rFonts w:ascii="Calibri" w:hAnsi="Calibri"/>
          <w:noProof/>
          <w:color w:val="000000" w:themeColor="text1"/>
        </w:rPr>
        <w:t> </w:t>
      </w:r>
      <w:r w:rsidRPr="001A2766">
        <w:rPr>
          <w:rFonts w:ascii="Calibri" w:hAnsi="Calibri"/>
          <w:noProof/>
          <w:color w:val="000000" w:themeColor="text1"/>
        </w:rPr>
        <w:t>P450</w:t>
      </w:r>
      <w:r w:rsidRPr="001A2766">
        <w:rPr>
          <w:rFonts w:ascii="Calibri" w:hAnsi="Calibri"/>
          <w:noProof/>
          <w:color w:val="000000" w:themeColor="text1"/>
        </w:rPr>
        <w:t> </w:t>
      </w:r>
      <w:r w:rsidRPr="001A2766">
        <w:rPr>
          <w:rFonts w:ascii="Calibri" w:hAnsi="Calibri"/>
          <w:noProof/>
          <w:color w:val="000000" w:themeColor="text1"/>
        </w:rPr>
        <w:t xml:space="preserve">BM3’, </w:t>
      </w:r>
      <w:r w:rsidRPr="001A2766">
        <w:rPr>
          <w:rFonts w:ascii="Calibri" w:hAnsi="Calibri"/>
          <w:i/>
          <w:iCs/>
          <w:noProof/>
          <w:color w:val="000000" w:themeColor="text1"/>
        </w:rPr>
        <w:t>FEBS Journal</w:t>
      </w:r>
      <w:r w:rsidRPr="001A2766">
        <w:rPr>
          <w:rFonts w:ascii="Calibri" w:hAnsi="Calibri"/>
          <w:noProof/>
          <w:color w:val="000000" w:themeColor="text1"/>
        </w:rPr>
        <w:t>. John Wiley &amp; Sons, Ltd, 279(9), pp. 1694–1706. doi: 10.1111/j.1742-4658.2012.08544.x.</w:t>
      </w:r>
    </w:p>
    <w:p w14:paraId="5A92657F" w14:textId="77777777" w:rsidR="00347845" w:rsidRPr="001A2766" w:rsidRDefault="00347845" w:rsidP="001A2766">
      <w:pPr>
        <w:widowControl w:val="0"/>
        <w:autoSpaceDE w:val="0"/>
        <w:autoSpaceDN w:val="0"/>
        <w:adjustRightInd w:val="0"/>
        <w:spacing w:line="360" w:lineRule="auto"/>
        <w:jc w:val="both"/>
        <w:rPr>
          <w:rFonts w:ascii="Calibri" w:hAnsi="Calibri"/>
          <w:noProof/>
          <w:color w:val="000000" w:themeColor="text1"/>
        </w:rPr>
      </w:pPr>
      <w:r w:rsidRPr="001A2766">
        <w:rPr>
          <w:rFonts w:ascii="Calibri" w:hAnsi="Calibri"/>
          <w:noProof/>
          <w:color w:val="000000" w:themeColor="text1"/>
        </w:rPr>
        <w:t xml:space="preserve">Kaufmann, K. W. </w:t>
      </w:r>
      <w:r w:rsidRPr="001A2766">
        <w:rPr>
          <w:rFonts w:ascii="Calibri" w:hAnsi="Calibri"/>
          <w:i/>
          <w:iCs/>
          <w:noProof/>
          <w:color w:val="000000" w:themeColor="text1"/>
        </w:rPr>
        <w:t>et al.</w:t>
      </w:r>
      <w:r w:rsidRPr="001A2766">
        <w:rPr>
          <w:rFonts w:ascii="Calibri" w:hAnsi="Calibri"/>
          <w:noProof/>
          <w:color w:val="000000" w:themeColor="text1"/>
        </w:rPr>
        <w:t xml:space="preserve"> (2010) ‘Practically useful: What the R osetta protein modeling suite can do for you’, </w:t>
      </w:r>
      <w:r w:rsidRPr="001A2766">
        <w:rPr>
          <w:rFonts w:ascii="Calibri" w:hAnsi="Calibri"/>
          <w:i/>
          <w:iCs/>
          <w:noProof/>
          <w:color w:val="000000" w:themeColor="text1"/>
        </w:rPr>
        <w:t>Biochemistry</w:t>
      </w:r>
      <w:r w:rsidRPr="001A2766">
        <w:rPr>
          <w:rFonts w:ascii="Calibri" w:hAnsi="Calibri"/>
          <w:noProof/>
          <w:color w:val="000000" w:themeColor="text1"/>
        </w:rPr>
        <w:t xml:space="preserve">. American Chemical Society, pp. 2987–2998. doi: </w:t>
      </w:r>
      <w:r w:rsidRPr="001A2766">
        <w:rPr>
          <w:rFonts w:ascii="Calibri" w:hAnsi="Calibri"/>
          <w:noProof/>
          <w:color w:val="000000" w:themeColor="text1"/>
        </w:rPr>
        <w:lastRenderedPageBreak/>
        <w:t>10.1021/bi902153g.</w:t>
      </w:r>
    </w:p>
    <w:p w14:paraId="3D4CA196" w14:textId="77777777" w:rsidR="00347845" w:rsidRPr="001A2766" w:rsidRDefault="00347845" w:rsidP="001A2766">
      <w:pPr>
        <w:widowControl w:val="0"/>
        <w:autoSpaceDE w:val="0"/>
        <w:autoSpaceDN w:val="0"/>
        <w:adjustRightInd w:val="0"/>
        <w:spacing w:line="360" w:lineRule="auto"/>
        <w:jc w:val="both"/>
        <w:rPr>
          <w:rFonts w:ascii="Calibri" w:hAnsi="Calibri"/>
          <w:noProof/>
          <w:color w:val="000000" w:themeColor="text1"/>
        </w:rPr>
      </w:pPr>
      <w:r w:rsidRPr="001A2766">
        <w:rPr>
          <w:rFonts w:ascii="Calibri" w:hAnsi="Calibri"/>
          <w:noProof/>
          <w:color w:val="000000" w:themeColor="text1"/>
        </w:rPr>
        <w:t xml:space="preserve">Kawaguchi-Suzuki, M. and Frye, R. F. (2013) ‘Current clinical evidence on pioglitazone pharmacogenomics’, </w:t>
      </w:r>
      <w:r w:rsidRPr="001A2766">
        <w:rPr>
          <w:rFonts w:ascii="Calibri" w:hAnsi="Calibri"/>
          <w:i/>
          <w:iCs/>
          <w:noProof/>
          <w:color w:val="000000" w:themeColor="text1"/>
        </w:rPr>
        <w:t>Frontiers in Pharmacology</w:t>
      </w:r>
      <w:r w:rsidRPr="001A2766">
        <w:rPr>
          <w:rFonts w:ascii="Calibri" w:hAnsi="Calibri"/>
          <w:noProof/>
          <w:color w:val="000000" w:themeColor="text1"/>
        </w:rPr>
        <w:t>, 4 NOV. doi: 10.3389/fphar.2013.00147.</w:t>
      </w:r>
    </w:p>
    <w:p w14:paraId="3FDFD946" w14:textId="77777777" w:rsidR="00347845" w:rsidRPr="001A2766" w:rsidRDefault="00347845" w:rsidP="001A2766">
      <w:pPr>
        <w:widowControl w:val="0"/>
        <w:autoSpaceDE w:val="0"/>
        <w:autoSpaceDN w:val="0"/>
        <w:adjustRightInd w:val="0"/>
        <w:spacing w:line="360" w:lineRule="auto"/>
        <w:jc w:val="both"/>
        <w:rPr>
          <w:rFonts w:ascii="Calibri" w:hAnsi="Calibri"/>
          <w:noProof/>
          <w:color w:val="000000" w:themeColor="text1"/>
        </w:rPr>
      </w:pPr>
      <w:r w:rsidRPr="001A2766">
        <w:rPr>
          <w:rFonts w:ascii="Calibri" w:hAnsi="Calibri"/>
          <w:noProof/>
          <w:color w:val="000000" w:themeColor="text1"/>
        </w:rPr>
        <w:t xml:space="preserve">Kille, S. </w:t>
      </w:r>
      <w:r w:rsidRPr="001A2766">
        <w:rPr>
          <w:rFonts w:ascii="Calibri" w:hAnsi="Calibri"/>
          <w:i/>
          <w:iCs/>
          <w:noProof/>
          <w:color w:val="000000" w:themeColor="text1"/>
        </w:rPr>
        <w:t>et al.</w:t>
      </w:r>
      <w:r w:rsidRPr="001A2766">
        <w:rPr>
          <w:rFonts w:ascii="Calibri" w:hAnsi="Calibri"/>
          <w:noProof/>
          <w:color w:val="000000" w:themeColor="text1"/>
        </w:rPr>
        <w:t xml:space="preserve"> (2011) ‘Regio- and stereoselectivity of P450-catalysed hydroxylation of steroids controlled by laboratory evolution’, </w:t>
      </w:r>
      <w:r w:rsidRPr="001A2766">
        <w:rPr>
          <w:rFonts w:ascii="Calibri" w:hAnsi="Calibri"/>
          <w:i/>
          <w:iCs/>
          <w:noProof/>
          <w:color w:val="000000" w:themeColor="text1"/>
        </w:rPr>
        <w:t>Nature Chemistry</w:t>
      </w:r>
      <w:r w:rsidRPr="001A2766">
        <w:rPr>
          <w:rFonts w:ascii="Calibri" w:hAnsi="Calibri"/>
          <w:noProof/>
          <w:color w:val="000000" w:themeColor="text1"/>
        </w:rPr>
        <w:t>. Nat Chem, 3(9), pp. 738–743. doi: 10.1038/nchem.1113.</w:t>
      </w:r>
    </w:p>
    <w:p w14:paraId="099F2DD9" w14:textId="77777777" w:rsidR="00347845" w:rsidRPr="001A2766" w:rsidRDefault="00347845" w:rsidP="001A2766">
      <w:pPr>
        <w:widowControl w:val="0"/>
        <w:autoSpaceDE w:val="0"/>
        <w:autoSpaceDN w:val="0"/>
        <w:adjustRightInd w:val="0"/>
        <w:spacing w:line="360" w:lineRule="auto"/>
        <w:jc w:val="both"/>
        <w:rPr>
          <w:rFonts w:ascii="Calibri" w:hAnsi="Calibri"/>
          <w:noProof/>
          <w:color w:val="000000" w:themeColor="text1"/>
        </w:rPr>
      </w:pPr>
      <w:r w:rsidRPr="001A2766">
        <w:rPr>
          <w:rFonts w:ascii="Calibri" w:hAnsi="Calibri"/>
          <w:noProof/>
          <w:color w:val="000000" w:themeColor="text1"/>
        </w:rPr>
        <w:t xml:space="preserve">Kortemme, T., Kim, D. E. and Baker, D. (2004) </w:t>
      </w:r>
      <w:r w:rsidRPr="001A2766">
        <w:rPr>
          <w:rFonts w:ascii="Calibri" w:hAnsi="Calibri"/>
          <w:i/>
          <w:iCs/>
          <w:noProof/>
          <w:color w:val="000000" w:themeColor="text1"/>
        </w:rPr>
        <w:t>Computational Alanine Scanning of Protein-Protein Interfaces</w:t>
      </w:r>
      <w:r w:rsidRPr="001A2766">
        <w:rPr>
          <w:rFonts w:ascii="Calibri" w:hAnsi="Calibri"/>
          <w:noProof/>
          <w:color w:val="000000" w:themeColor="text1"/>
        </w:rPr>
        <w:t>. Available at: www.stke.org/cgi/content/full/sigtrans;2004/219/pl2http://stke.sciencemag.org/Downloadedfromwww.stke.org/cgi/content/full/sigtrans;2004/219/pl2 (Accessed: 27 December 2020).</w:t>
      </w:r>
    </w:p>
    <w:p w14:paraId="3AAE8206" w14:textId="77777777" w:rsidR="00347845" w:rsidRPr="001A2766" w:rsidRDefault="00347845" w:rsidP="001A2766">
      <w:pPr>
        <w:widowControl w:val="0"/>
        <w:autoSpaceDE w:val="0"/>
        <w:autoSpaceDN w:val="0"/>
        <w:adjustRightInd w:val="0"/>
        <w:spacing w:line="360" w:lineRule="auto"/>
        <w:jc w:val="both"/>
        <w:rPr>
          <w:rFonts w:ascii="Calibri" w:hAnsi="Calibri"/>
          <w:noProof/>
          <w:color w:val="000000" w:themeColor="text1"/>
        </w:rPr>
      </w:pPr>
      <w:r w:rsidRPr="001A2766">
        <w:rPr>
          <w:rFonts w:ascii="Calibri" w:hAnsi="Calibri"/>
          <w:noProof/>
          <w:color w:val="000000" w:themeColor="text1"/>
        </w:rPr>
        <w:t xml:space="preserve">Linder, M. (2012) ‘Computational enzyme design: Advances, hurdles and possible ways forward’, </w:t>
      </w:r>
      <w:r w:rsidRPr="001A2766">
        <w:rPr>
          <w:rFonts w:ascii="Calibri" w:hAnsi="Calibri"/>
          <w:i/>
          <w:iCs/>
          <w:noProof/>
          <w:color w:val="000000" w:themeColor="text1"/>
        </w:rPr>
        <w:t>Computational and Structural Biotechnology Journal</w:t>
      </w:r>
      <w:r w:rsidRPr="001A2766">
        <w:rPr>
          <w:rFonts w:ascii="Calibri" w:hAnsi="Calibri"/>
          <w:noProof/>
          <w:color w:val="000000" w:themeColor="text1"/>
        </w:rPr>
        <w:t>. Research Network of Computational and Structural Biotechnology, 2(3), p. e201209009. doi: 10.5936/csbj.201209009.</w:t>
      </w:r>
    </w:p>
    <w:p w14:paraId="53BEEFC1" w14:textId="77777777" w:rsidR="00347845" w:rsidRPr="001A2766" w:rsidRDefault="00347845" w:rsidP="001A2766">
      <w:pPr>
        <w:widowControl w:val="0"/>
        <w:autoSpaceDE w:val="0"/>
        <w:autoSpaceDN w:val="0"/>
        <w:adjustRightInd w:val="0"/>
        <w:spacing w:line="360" w:lineRule="auto"/>
        <w:jc w:val="both"/>
        <w:rPr>
          <w:rFonts w:ascii="Calibri" w:hAnsi="Calibri"/>
          <w:noProof/>
          <w:color w:val="000000" w:themeColor="text1"/>
        </w:rPr>
      </w:pPr>
      <w:r w:rsidRPr="001A2766">
        <w:rPr>
          <w:rFonts w:ascii="Calibri" w:hAnsi="Calibri"/>
          <w:noProof/>
          <w:color w:val="000000" w:themeColor="text1"/>
        </w:rPr>
        <w:t xml:space="preserve">Lu, J. </w:t>
      </w:r>
      <w:r w:rsidRPr="001A2766">
        <w:rPr>
          <w:rFonts w:ascii="Calibri" w:hAnsi="Calibri"/>
          <w:i/>
          <w:iCs/>
          <w:noProof/>
          <w:color w:val="000000" w:themeColor="text1"/>
        </w:rPr>
        <w:t>et al.</w:t>
      </w:r>
      <w:r w:rsidRPr="001A2766">
        <w:rPr>
          <w:rFonts w:ascii="Calibri" w:hAnsi="Calibri"/>
          <w:noProof/>
          <w:color w:val="000000" w:themeColor="text1"/>
        </w:rPr>
        <w:t xml:space="preserve"> (2020) ‘New insights of CYP1A in endogenous metabolism: a focus on single nucleotide polymorphisms and diseases’, </w:t>
      </w:r>
      <w:r w:rsidRPr="001A2766">
        <w:rPr>
          <w:rFonts w:ascii="Calibri" w:hAnsi="Calibri"/>
          <w:i/>
          <w:iCs/>
          <w:noProof/>
          <w:color w:val="000000" w:themeColor="text1"/>
        </w:rPr>
        <w:t>Acta Pharmaceutica Sinica B</w:t>
      </w:r>
      <w:r w:rsidRPr="001A2766">
        <w:rPr>
          <w:rFonts w:ascii="Calibri" w:hAnsi="Calibri"/>
          <w:noProof/>
          <w:color w:val="000000" w:themeColor="text1"/>
        </w:rPr>
        <w:t>. Chinese Academy of Medical Sciences, pp. 91–104. doi: 10.1016/j.apsb.2019.11.016.</w:t>
      </w:r>
    </w:p>
    <w:p w14:paraId="5F009534" w14:textId="77777777" w:rsidR="00347845" w:rsidRPr="001A2766" w:rsidRDefault="00347845" w:rsidP="001A2766">
      <w:pPr>
        <w:widowControl w:val="0"/>
        <w:autoSpaceDE w:val="0"/>
        <w:autoSpaceDN w:val="0"/>
        <w:adjustRightInd w:val="0"/>
        <w:spacing w:line="360" w:lineRule="auto"/>
        <w:jc w:val="both"/>
        <w:rPr>
          <w:rFonts w:ascii="Calibri" w:hAnsi="Calibri"/>
          <w:noProof/>
          <w:color w:val="000000" w:themeColor="text1"/>
        </w:rPr>
      </w:pPr>
      <w:r w:rsidRPr="001A2766">
        <w:rPr>
          <w:rFonts w:ascii="Calibri" w:hAnsi="Calibri"/>
          <w:noProof/>
          <w:color w:val="000000" w:themeColor="text1"/>
        </w:rPr>
        <w:t xml:space="preserve">Luthra, A., Denisov, I. G. and Sligar, S. G. (2011) ‘Temperature Derivative Spectroscopy To Monitor the Autoxidation Decay of Cytochromes P450’, </w:t>
      </w:r>
      <w:r w:rsidRPr="001A2766">
        <w:rPr>
          <w:rFonts w:ascii="Calibri" w:hAnsi="Calibri"/>
          <w:i/>
          <w:iCs/>
          <w:noProof/>
          <w:color w:val="000000" w:themeColor="text1"/>
        </w:rPr>
        <w:t>Anal. Chem</w:t>
      </w:r>
      <w:r w:rsidRPr="001A2766">
        <w:rPr>
          <w:rFonts w:ascii="Calibri" w:hAnsi="Calibri"/>
          <w:noProof/>
          <w:color w:val="000000" w:themeColor="text1"/>
        </w:rPr>
        <w:t>, 83, pp. 5394–5399. doi: 10.1021/ac2009349.</w:t>
      </w:r>
    </w:p>
    <w:p w14:paraId="3468E0C8" w14:textId="77777777" w:rsidR="00347845" w:rsidRPr="001A2766" w:rsidRDefault="00347845" w:rsidP="001A2766">
      <w:pPr>
        <w:widowControl w:val="0"/>
        <w:autoSpaceDE w:val="0"/>
        <w:autoSpaceDN w:val="0"/>
        <w:adjustRightInd w:val="0"/>
        <w:spacing w:line="360" w:lineRule="auto"/>
        <w:jc w:val="both"/>
        <w:rPr>
          <w:rFonts w:ascii="Calibri" w:hAnsi="Calibri"/>
          <w:noProof/>
          <w:color w:val="000000" w:themeColor="text1"/>
        </w:rPr>
      </w:pPr>
      <w:r w:rsidRPr="001A2766">
        <w:rPr>
          <w:rFonts w:ascii="Calibri" w:hAnsi="Calibri"/>
          <w:noProof/>
          <w:color w:val="000000" w:themeColor="text1"/>
        </w:rPr>
        <w:t xml:space="preserve">Metabolism, ( K H and Chemistry, T. F. W. (2004) </w:t>
      </w:r>
      <w:r w:rsidRPr="001A2766">
        <w:rPr>
          <w:rFonts w:ascii="Calibri" w:hAnsi="Calibri"/>
          <w:i/>
          <w:iCs/>
          <w:noProof/>
          <w:color w:val="000000" w:themeColor="text1"/>
        </w:rPr>
        <w:t>METABOLIC ACTIVATION OF TROGLITAZONE: IDENTIFICATION OF A REACTIVE METABOLITE AND MECHANISMS INVOLVED</w:t>
      </w:r>
      <w:r w:rsidRPr="001A2766">
        <w:rPr>
          <w:rFonts w:ascii="Calibri" w:hAnsi="Calibri"/>
          <w:noProof/>
          <w:color w:val="000000" w:themeColor="text1"/>
        </w:rPr>
        <w:t>. Available at: http://dmd.aspetjournals.org (Accessed: 14 October 2020).</w:t>
      </w:r>
    </w:p>
    <w:p w14:paraId="368419EB" w14:textId="77777777" w:rsidR="00347845" w:rsidRPr="001A2766" w:rsidRDefault="00347845" w:rsidP="001A2766">
      <w:pPr>
        <w:widowControl w:val="0"/>
        <w:autoSpaceDE w:val="0"/>
        <w:autoSpaceDN w:val="0"/>
        <w:adjustRightInd w:val="0"/>
        <w:spacing w:line="360" w:lineRule="auto"/>
        <w:jc w:val="both"/>
        <w:rPr>
          <w:rFonts w:ascii="Calibri" w:hAnsi="Calibri"/>
          <w:noProof/>
          <w:color w:val="000000" w:themeColor="text1"/>
        </w:rPr>
      </w:pPr>
      <w:r w:rsidRPr="001A2766">
        <w:rPr>
          <w:rFonts w:ascii="Calibri" w:hAnsi="Calibri"/>
          <w:noProof/>
          <w:color w:val="000000" w:themeColor="text1"/>
        </w:rPr>
        <w:t xml:space="preserve">Mohs, R. C. and Greig, N. H. (2017) ‘Drug discovery and development: Role of basic biological research’, </w:t>
      </w:r>
      <w:r w:rsidRPr="001A2766">
        <w:rPr>
          <w:rFonts w:ascii="Calibri" w:hAnsi="Calibri"/>
          <w:i/>
          <w:iCs/>
          <w:noProof/>
          <w:color w:val="000000" w:themeColor="text1"/>
        </w:rPr>
        <w:t>Alzheimer’s and Dementia: Translational Research and Clinical Interventions</w:t>
      </w:r>
      <w:r w:rsidRPr="001A2766">
        <w:rPr>
          <w:rFonts w:ascii="Calibri" w:hAnsi="Calibri"/>
          <w:noProof/>
          <w:color w:val="000000" w:themeColor="text1"/>
        </w:rPr>
        <w:t>. Elsevier Inc, pp. 651–657. doi: 10.1016/j.trci.2017.10.005.</w:t>
      </w:r>
    </w:p>
    <w:p w14:paraId="04E32E3B" w14:textId="77777777" w:rsidR="00347845" w:rsidRPr="001A2766" w:rsidRDefault="00347845" w:rsidP="001A2766">
      <w:pPr>
        <w:widowControl w:val="0"/>
        <w:autoSpaceDE w:val="0"/>
        <w:autoSpaceDN w:val="0"/>
        <w:adjustRightInd w:val="0"/>
        <w:spacing w:line="360" w:lineRule="auto"/>
        <w:jc w:val="both"/>
        <w:rPr>
          <w:rFonts w:ascii="Calibri" w:hAnsi="Calibri"/>
          <w:noProof/>
          <w:color w:val="000000" w:themeColor="text1"/>
        </w:rPr>
      </w:pPr>
      <w:r w:rsidRPr="001A2766">
        <w:rPr>
          <w:rFonts w:ascii="Calibri" w:hAnsi="Calibri"/>
          <w:noProof/>
          <w:color w:val="000000" w:themeColor="text1"/>
        </w:rPr>
        <w:t xml:space="preserve">Munro, A. W. </w:t>
      </w:r>
      <w:r w:rsidRPr="001A2766">
        <w:rPr>
          <w:rFonts w:ascii="Calibri" w:hAnsi="Calibri"/>
          <w:i/>
          <w:iCs/>
          <w:noProof/>
          <w:color w:val="000000" w:themeColor="text1"/>
        </w:rPr>
        <w:t>et al.</w:t>
      </w:r>
      <w:r w:rsidRPr="001A2766">
        <w:rPr>
          <w:rFonts w:ascii="Calibri" w:hAnsi="Calibri"/>
          <w:noProof/>
          <w:color w:val="000000" w:themeColor="text1"/>
        </w:rPr>
        <w:t xml:space="preserve"> (2002) ‘P450 BM3: The very model of a modern flavocytochrome’, </w:t>
      </w:r>
      <w:r w:rsidRPr="001A2766">
        <w:rPr>
          <w:rFonts w:ascii="Calibri" w:hAnsi="Calibri"/>
          <w:i/>
          <w:iCs/>
          <w:noProof/>
          <w:color w:val="000000" w:themeColor="text1"/>
        </w:rPr>
        <w:t>Trends in Biochemical Sciences</w:t>
      </w:r>
      <w:r w:rsidRPr="001A2766">
        <w:rPr>
          <w:rFonts w:ascii="Calibri" w:hAnsi="Calibri"/>
          <w:noProof/>
          <w:color w:val="000000" w:themeColor="text1"/>
        </w:rPr>
        <w:t>. Elsevier Current Trends, pp. 250–257. doi: 10.1016/S0968-0004(02)02086-8.</w:t>
      </w:r>
    </w:p>
    <w:p w14:paraId="1A714974" w14:textId="77777777" w:rsidR="00347845" w:rsidRPr="001A2766" w:rsidRDefault="00347845" w:rsidP="001A2766">
      <w:pPr>
        <w:widowControl w:val="0"/>
        <w:autoSpaceDE w:val="0"/>
        <w:autoSpaceDN w:val="0"/>
        <w:adjustRightInd w:val="0"/>
        <w:spacing w:line="360" w:lineRule="auto"/>
        <w:jc w:val="both"/>
        <w:rPr>
          <w:rFonts w:ascii="Calibri" w:hAnsi="Calibri"/>
          <w:noProof/>
          <w:color w:val="000000" w:themeColor="text1"/>
        </w:rPr>
      </w:pPr>
      <w:r w:rsidRPr="001A2766">
        <w:rPr>
          <w:rFonts w:ascii="Calibri" w:hAnsi="Calibri"/>
          <w:noProof/>
          <w:color w:val="000000" w:themeColor="text1"/>
        </w:rPr>
        <w:t xml:space="preserve">Munro, A. W. </w:t>
      </w:r>
      <w:r w:rsidRPr="001A2766">
        <w:rPr>
          <w:rFonts w:ascii="Calibri" w:hAnsi="Calibri"/>
          <w:i/>
          <w:iCs/>
          <w:noProof/>
          <w:color w:val="000000" w:themeColor="text1"/>
        </w:rPr>
        <w:t>et al.</w:t>
      </w:r>
      <w:r w:rsidRPr="001A2766">
        <w:rPr>
          <w:rFonts w:ascii="Calibri" w:hAnsi="Calibri"/>
          <w:noProof/>
          <w:color w:val="000000" w:themeColor="text1"/>
        </w:rPr>
        <w:t xml:space="preserve"> (2018) ‘Structure and function of the cytochrome P450 peroxygenase </w:t>
      </w:r>
      <w:r w:rsidRPr="001A2766">
        <w:rPr>
          <w:rFonts w:ascii="Calibri" w:hAnsi="Calibri"/>
          <w:noProof/>
          <w:color w:val="000000" w:themeColor="text1"/>
        </w:rPr>
        <w:lastRenderedPageBreak/>
        <w:t xml:space="preserve">enzymes’, </w:t>
      </w:r>
      <w:r w:rsidRPr="001A2766">
        <w:rPr>
          <w:rFonts w:ascii="Calibri" w:hAnsi="Calibri"/>
          <w:i/>
          <w:iCs/>
          <w:noProof/>
          <w:color w:val="000000" w:themeColor="text1"/>
        </w:rPr>
        <w:t>Biochemical Society Transactions</w:t>
      </w:r>
      <w:r w:rsidRPr="001A2766">
        <w:rPr>
          <w:rFonts w:ascii="Calibri" w:hAnsi="Calibri"/>
          <w:noProof/>
          <w:color w:val="000000" w:themeColor="text1"/>
        </w:rPr>
        <w:t>. Portland Press Ltd, pp. 183–196. doi: 10.1042/BST20170218.</w:t>
      </w:r>
    </w:p>
    <w:p w14:paraId="071BAD94" w14:textId="77777777" w:rsidR="00347845" w:rsidRPr="001A2766" w:rsidRDefault="00347845" w:rsidP="001A2766">
      <w:pPr>
        <w:widowControl w:val="0"/>
        <w:autoSpaceDE w:val="0"/>
        <w:autoSpaceDN w:val="0"/>
        <w:adjustRightInd w:val="0"/>
        <w:spacing w:line="360" w:lineRule="auto"/>
        <w:jc w:val="both"/>
        <w:rPr>
          <w:rFonts w:ascii="Calibri" w:hAnsi="Calibri"/>
          <w:noProof/>
          <w:color w:val="000000" w:themeColor="text1"/>
        </w:rPr>
      </w:pPr>
      <w:r w:rsidRPr="001A2766">
        <w:rPr>
          <w:rFonts w:ascii="Calibri" w:hAnsi="Calibri"/>
          <w:noProof/>
          <w:color w:val="000000" w:themeColor="text1"/>
        </w:rPr>
        <w:t xml:space="preserve">Naik, B. </w:t>
      </w:r>
      <w:r w:rsidRPr="001A2766">
        <w:rPr>
          <w:rFonts w:ascii="Calibri" w:hAnsi="Calibri"/>
          <w:i/>
          <w:iCs/>
          <w:noProof/>
          <w:color w:val="000000" w:themeColor="text1"/>
        </w:rPr>
        <w:t>et al.</w:t>
      </w:r>
      <w:r w:rsidRPr="001A2766">
        <w:rPr>
          <w:rFonts w:ascii="Calibri" w:hAnsi="Calibri"/>
          <w:noProof/>
          <w:color w:val="000000" w:themeColor="text1"/>
        </w:rPr>
        <w:t xml:space="preserve"> (2020) ‘High throughput virtual screening reveals SARS-CoV-2 multi-target binding natural compounds to lead instant therapy for COVID-19 treatment’, </w:t>
      </w:r>
      <w:r w:rsidRPr="001A2766">
        <w:rPr>
          <w:rFonts w:ascii="Calibri" w:hAnsi="Calibri"/>
          <w:i/>
          <w:iCs/>
          <w:noProof/>
          <w:color w:val="000000" w:themeColor="text1"/>
        </w:rPr>
        <w:t>International Journal of Biological Macromolecules</w:t>
      </w:r>
      <w:r w:rsidRPr="001A2766">
        <w:rPr>
          <w:rFonts w:ascii="Calibri" w:hAnsi="Calibri"/>
          <w:noProof/>
          <w:color w:val="000000" w:themeColor="text1"/>
        </w:rPr>
        <w:t>. Elsevier B.V., 160, pp. 1–17. doi: 10.1016/j.ijbiomac.2020.05.184.</w:t>
      </w:r>
    </w:p>
    <w:p w14:paraId="4BDEB05A" w14:textId="77777777" w:rsidR="00347845" w:rsidRPr="001A2766" w:rsidRDefault="00347845" w:rsidP="001A2766">
      <w:pPr>
        <w:widowControl w:val="0"/>
        <w:autoSpaceDE w:val="0"/>
        <w:autoSpaceDN w:val="0"/>
        <w:adjustRightInd w:val="0"/>
        <w:spacing w:line="360" w:lineRule="auto"/>
        <w:jc w:val="both"/>
        <w:rPr>
          <w:rFonts w:ascii="Calibri" w:hAnsi="Calibri"/>
          <w:noProof/>
          <w:color w:val="000000" w:themeColor="text1"/>
        </w:rPr>
      </w:pPr>
      <w:r w:rsidRPr="001A2766">
        <w:rPr>
          <w:rFonts w:ascii="Calibri" w:hAnsi="Calibri"/>
          <w:noProof/>
          <w:color w:val="000000" w:themeColor="text1"/>
        </w:rPr>
        <w:t xml:space="preserve">Di Nardo, G. and Gilardi, G. (2012) ‘Optimization of the bacterial cytochrome P450 BM3 system for the production of human drug metabolites’, </w:t>
      </w:r>
      <w:r w:rsidRPr="001A2766">
        <w:rPr>
          <w:rFonts w:ascii="Calibri" w:hAnsi="Calibri"/>
          <w:i/>
          <w:iCs/>
          <w:noProof/>
          <w:color w:val="000000" w:themeColor="text1"/>
        </w:rPr>
        <w:t>International Journal of Molecular Sciences</w:t>
      </w:r>
      <w:r w:rsidRPr="001A2766">
        <w:rPr>
          <w:rFonts w:ascii="Calibri" w:hAnsi="Calibri"/>
          <w:noProof/>
          <w:color w:val="000000" w:themeColor="text1"/>
        </w:rPr>
        <w:t>. MDPI AG, pp. 15901–15924. doi: 10.3390/ijms131215901.</w:t>
      </w:r>
    </w:p>
    <w:p w14:paraId="39203F44" w14:textId="77777777" w:rsidR="00347845" w:rsidRPr="001A2766" w:rsidRDefault="00347845" w:rsidP="001A2766">
      <w:pPr>
        <w:widowControl w:val="0"/>
        <w:autoSpaceDE w:val="0"/>
        <w:autoSpaceDN w:val="0"/>
        <w:adjustRightInd w:val="0"/>
        <w:spacing w:line="360" w:lineRule="auto"/>
        <w:jc w:val="both"/>
        <w:rPr>
          <w:rFonts w:ascii="Calibri" w:hAnsi="Calibri"/>
          <w:noProof/>
          <w:color w:val="000000" w:themeColor="text1"/>
        </w:rPr>
      </w:pPr>
      <w:r w:rsidRPr="001A2766">
        <w:rPr>
          <w:rFonts w:ascii="Calibri" w:hAnsi="Calibri"/>
          <w:noProof/>
          <w:color w:val="000000" w:themeColor="text1"/>
        </w:rPr>
        <w:t xml:space="preserve">Nelson, D. R. </w:t>
      </w:r>
      <w:r w:rsidRPr="001A2766">
        <w:rPr>
          <w:rFonts w:ascii="Calibri" w:hAnsi="Calibri"/>
          <w:i/>
          <w:iCs/>
          <w:noProof/>
          <w:color w:val="000000" w:themeColor="text1"/>
        </w:rPr>
        <w:t>et al.</w:t>
      </w:r>
      <w:r w:rsidRPr="001A2766">
        <w:rPr>
          <w:rFonts w:ascii="Calibri" w:hAnsi="Calibri"/>
          <w:noProof/>
          <w:color w:val="000000" w:themeColor="text1"/>
        </w:rPr>
        <w:t xml:space="preserve"> (2004) ‘Comparison of cytochrome P450 (CYP) genes from the mouse and human genomes, including nomenclature recommendations for genes, pseudogenes and alternative-splice variants’, </w:t>
      </w:r>
      <w:r w:rsidRPr="001A2766">
        <w:rPr>
          <w:rFonts w:ascii="Calibri" w:hAnsi="Calibri"/>
          <w:i/>
          <w:iCs/>
          <w:noProof/>
          <w:color w:val="000000" w:themeColor="text1"/>
        </w:rPr>
        <w:t>Pharmacogenetics</w:t>
      </w:r>
      <w:r w:rsidRPr="001A2766">
        <w:rPr>
          <w:rFonts w:ascii="Calibri" w:hAnsi="Calibri"/>
          <w:noProof/>
          <w:color w:val="000000" w:themeColor="text1"/>
        </w:rPr>
        <w:t>. Pharmacogenetics, pp. 1–18. doi: 10.1097/00008571-200401000-00001.</w:t>
      </w:r>
    </w:p>
    <w:p w14:paraId="2527F3FD" w14:textId="77777777" w:rsidR="00347845" w:rsidRPr="001A2766" w:rsidRDefault="00347845" w:rsidP="001A2766">
      <w:pPr>
        <w:widowControl w:val="0"/>
        <w:autoSpaceDE w:val="0"/>
        <w:autoSpaceDN w:val="0"/>
        <w:adjustRightInd w:val="0"/>
        <w:spacing w:line="360" w:lineRule="auto"/>
        <w:jc w:val="both"/>
        <w:rPr>
          <w:rFonts w:ascii="Calibri" w:hAnsi="Calibri"/>
          <w:noProof/>
          <w:color w:val="000000" w:themeColor="text1"/>
        </w:rPr>
      </w:pPr>
      <w:r w:rsidRPr="001A2766">
        <w:rPr>
          <w:rFonts w:ascii="Calibri" w:hAnsi="Calibri"/>
          <w:noProof/>
          <w:color w:val="000000" w:themeColor="text1"/>
        </w:rPr>
        <w:t xml:space="preserve">Nelson, D. R. (2018) ‘Cytochrome P450 diversity in the tree of life’, </w:t>
      </w:r>
      <w:r w:rsidRPr="001A2766">
        <w:rPr>
          <w:rFonts w:ascii="Calibri" w:hAnsi="Calibri"/>
          <w:i/>
          <w:iCs/>
          <w:noProof/>
          <w:color w:val="000000" w:themeColor="text1"/>
        </w:rPr>
        <w:t>Biochimica et Biophysica Acta - Proteins and Proteomics</w:t>
      </w:r>
      <w:r w:rsidRPr="001A2766">
        <w:rPr>
          <w:rFonts w:ascii="Calibri" w:hAnsi="Calibri"/>
          <w:noProof/>
          <w:color w:val="000000" w:themeColor="text1"/>
        </w:rPr>
        <w:t>. Elsevier B.V., 1866(1), pp. 141–154. doi: 10.1016/j.bbapap.2017.05.003.</w:t>
      </w:r>
    </w:p>
    <w:p w14:paraId="08C7F40D" w14:textId="77777777" w:rsidR="00347845" w:rsidRPr="001A2766" w:rsidRDefault="00347845" w:rsidP="001A2766">
      <w:pPr>
        <w:widowControl w:val="0"/>
        <w:autoSpaceDE w:val="0"/>
        <w:autoSpaceDN w:val="0"/>
        <w:adjustRightInd w:val="0"/>
        <w:spacing w:line="360" w:lineRule="auto"/>
        <w:jc w:val="both"/>
        <w:rPr>
          <w:rFonts w:ascii="Calibri" w:hAnsi="Calibri"/>
          <w:noProof/>
          <w:color w:val="000000" w:themeColor="text1"/>
        </w:rPr>
      </w:pPr>
      <w:r w:rsidRPr="001A2766">
        <w:rPr>
          <w:rFonts w:ascii="Calibri" w:hAnsi="Calibri"/>
          <w:noProof/>
          <w:color w:val="000000" w:themeColor="text1"/>
        </w:rPr>
        <w:t xml:space="preserve">Nelson, D. R., Goldstone, J. V. and Stegeman, J. J. (2013) ‘The cytochrome P450 genesis locus: The origin and evolution of animal cytochrome P450s’, </w:t>
      </w:r>
      <w:r w:rsidRPr="001A2766">
        <w:rPr>
          <w:rFonts w:ascii="Calibri" w:hAnsi="Calibri"/>
          <w:i/>
          <w:iCs/>
          <w:noProof/>
          <w:color w:val="000000" w:themeColor="text1"/>
        </w:rPr>
        <w:t>Philosophical Transactions of the Royal Society B: Biological Sciences</w:t>
      </w:r>
      <w:r w:rsidRPr="001A2766">
        <w:rPr>
          <w:rFonts w:ascii="Calibri" w:hAnsi="Calibri"/>
          <w:noProof/>
          <w:color w:val="000000" w:themeColor="text1"/>
        </w:rPr>
        <w:t>. Royal Society, 368(1612). doi: 10.1098/rstb.2012.0474.</w:t>
      </w:r>
    </w:p>
    <w:p w14:paraId="79EA409B" w14:textId="77777777" w:rsidR="00347845" w:rsidRPr="001A2766" w:rsidRDefault="00347845" w:rsidP="001A2766">
      <w:pPr>
        <w:widowControl w:val="0"/>
        <w:autoSpaceDE w:val="0"/>
        <w:autoSpaceDN w:val="0"/>
        <w:adjustRightInd w:val="0"/>
        <w:spacing w:line="360" w:lineRule="auto"/>
        <w:jc w:val="both"/>
        <w:rPr>
          <w:rFonts w:ascii="Calibri" w:hAnsi="Calibri"/>
          <w:noProof/>
          <w:color w:val="000000" w:themeColor="text1"/>
        </w:rPr>
      </w:pPr>
      <w:r w:rsidRPr="001A2766">
        <w:rPr>
          <w:rFonts w:ascii="Calibri" w:hAnsi="Calibri"/>
          <w:noProof/>
          <w:color w:val="000000" w:themeColor="text1"/>
        </w:rPr>
        <w:t xml:space="preserve">Ortiz de Montellano, P. R. and De Voss, J. J. (2002) ‘Oxidizing species in the mechanism of cytochrome P450’, </w:t>
      </w:r>
      <w:r w:rsidRPr="001A2766">
        <w:rPr>
          <w:rFonts w:ascii="Calibri" w:hAnsi="Calibri"/>
          <w:i/>
          <w:iCs/>
          <w:noProof/>
          <w:color w:val="000000" w:themeColor="text1"/>
        </w:rPr>
        <w:t>Natural Product Reports</w:t>
      </w:r>
      <w:r w:rsidRPr="001A2766">
        <w:rPr>
          <w:rFonts w:ascii="Calibri" w:hAnsi="Calibri"/>
          <w:noProof/>
          <w:color w:val="000000" w:themeColor="text1"/>
        </w:rPr>
        <w:t>. The Royal Society of Chemistry, 19(4), pp. 477–493. doi: 10.1039/b101297p.</w:t>
      </w:r>
    </w:p>
    <w:p w14:paraId="2ABD68C1" w14:textId="77777777" w:rsidR="00347845" w:rsidRPr="001A2766" w:rsidRDefault="00347845" w:rsidP="001A2766">
      <w:pPr>
        <w:widowControl w:val="0"/>
        <w:autoSpaceDE w:val="0"/>
        <w:autoSpaceDN w:val="0"/>
        <w:adjustRightInd w:val="0"/>
        <w:spacing w:line="360" w:lineRule="auto"/>
        <w:jc w:val="both"/>
        <w:rPr>
          <w:rFonts w:ascii="Calibri" w:hAnsi="Calibri"/>
          <w:noProof/>
          <w:color w:val="000000" w:themeColor="text1"/>
        </w:rPr>
      </w:pPr>
      <w:r w:rsidRPr="001A2766">
        <w:rPr>
          <w:rFonts w:ascii="Calibri" w:hAnsi="Calibri"/>
          <w:noProof/>
          <w:color w:val="000000" w:themeColor="text1"/>
        </w:rPr>
        <w:t xml:space="preserve">Poulos, T. L. (2014) ‘Heme enzyme structure and function’, </w:t>
      </w:r>
      <w:r w:rsidRPr="001A2766">
        <w:rPr>
          <w:rFonts w:ascii="Calibri" w:hAnsi="Calibri"/>
          <w:i/>
          <w:iCs/>
          <w:noProof/>
          <w:color w:val="000000" w:themeColor="text1"/>
        </w:rPr>
        <w:t>Chemical Reviews</w:t>
      </w:r>
      <w:r w:rsidRPr="001A2766">
        <w:rPr>
          <w:rFonts w:ascii="Calibri" w:hAnsi="Calibri"/>
          <w:noProof/>
          <w:color w:val="000000" w:themeColor="text1"/>
        </w:rPr>
        <w:t>. American Chemical Society, pp. 3919–3962. doi: 10.1021/cr400415k.</w:t>
      </w:r>
    </w:p>
    <w:p w14:paraId="3F688410" w14:textId="77777777" w:rsidR="00347845" w:rsidRPr="001A2766" w:rsidRDefault="00347845" w:rsidP="001A2766">
      <w:pPr>
        <w:widowControl w:val="0"/>
        <w:autoSpaceDE w:val="0"/>
        <w:autoSpaceDN w:val="0"/>
        <w:adjustRightInd w:val="0"/>
        <w:spacing w:line="360" w:lineRule="auto"/>
        <w:jc w:val="both"/>
        <w:rPr>
          <w:rFonts w:ascii="Calibri" w:hAnsi="Calibri"/>
          <w:noProof/>
          <w:color w:val="000000" w:themeColor="text1"/>
        </w:rPr>
      </w:pPr>
      <w:r w:rsidRPr="001A2766">
        <w:rPr>
          <w:rFonts w:ascii="Calibri" w:hAnsi="Calibri"/>
          <w:noProof/>
          <w:color w:val="000000" w:themeColor="text1"/>
        </w:rPr>
        <w:t xml:space="preserve">Prasad, B. </w:t>
      </w:r>
      <w:r w:rsidRPr="001A2766">
        <w:rPr>
          <w:rFonts w:ascii="Calibri" w:hAnsi="Calibri"/>
          <w:i/>
          <w:iCs/>
          <w:noProof/>
          <w:color w:val="000000" w:themeColor="text1"/>
        </w:rPr>
        <w:t>et al.</w:t>
      </w:r>
      <w:r w:rsidRPr="001A2766">
        <w:rPr>
          <w:rFonts w:ascii="Calibri" w:hAnsi="Calibri"/>
          <w:noProof/>
          <w:color w:val="000000" w:themeColor="text1"/>
        </w:rPr>
        <w:t xml:space="preserve"> (2011) ‘Metabolite identification by liquid chromatography-mass spectrometry’, </w:t>
      </w:r>
      <w:r w:rsidRPr="001A2766">
        <w:rPr>
          <w:rFonts w:ascii="Calibri" w:hAnsi="Calibri"/>
          <w:i/>
          <w:iCs/>
          <w:noProof/>
          <w:color w:val="000000" w:themeColor="text1"/>
        </w:rPr>
        <w:t>TrAC - Trends in Analytical Chemistry</w:t>
      </w:r>
      <w:r w:rsidRPr="001A2766">
        <w:rPr>
          <w:rFonts w:ascii="Calibri" w:hAnsi="Calibri"/>
          <w:noProof/>
          <w:color w:val="000000" w:themeColor="text1"/>
        </w:rPr>
        <w:t>. Elsevier, pp. 360–387. doi: 10.1016/j.trac.2010.10.014.</w:t>
      </w:r>
    </w:p>
    <w:p w14:paraId="279F2C63" w14:textId="77777777" w:rsidR="00347845" w:rsidRPr="001A2766" w:rsidRDefault="00347845" w:rsidP="001A2766">
      <w:pPr>
        <w:widowControl w:val="0"/>
        <w:autoSpaceDE w:val="0"/>
        <w:autoSpaceDN w:val="0"/>
        <w:adjustRightInd w:val="0"/>
        <w:spacing w:line="360" w:lineRule="auto"/>
        <w:jc w:val="both"/>
        <w:rPr>
          <w:rFonts w:ascii="Calibri" w:hAnsi="Calibri"/>
          <w:noProof/>
          <w:color w:val="000000" w:themeColor="text1"/>
        </w:rPr>
      </w:pPr>
      <w:r w:rsidRPr="001A2766">
        <w:rPr>
          <w:rFonts w:ascii="Calibri" w:hAnsi="Calibri"/>
          <w:noProof/>
          <w:color w:val="000000" w:themeColor="text1"/>
        </w:rPr>
        <w:t xml:space="preserve">Puchkaev, A. V. and Ortiz De Montellano, P. R. (2005) ‘The Sulfolobus solfataricus electron donor partners of thermophilic CYP119: An unusual non-NAD(P)H-dependent cytochrome P450 system’, </w:t>
      </w:r>
      <w:r w:rsidRPr="001A2766">
        <w:rPr>
          <w:rFonts w:ascii="Calibri" w:hAnsi="Calibri"/>
          <w:i/>
          <w:iCs/>
          <w:noProof/>
          <w:color w:val="000000" w:themeColor="text1"/>
        </w:rPr>
        <w:t>Archives of Biochemistry and Biophysics</w:t>
      </w:r>
      <w:r w:rsidRPr="001A2766">
        <w:rPr>
          <w:rFonts w:ascii="Calibri" w:hAnsi="Calibri"/>
          <w:noProof/>
          <w:color w:val="000000" w:themeColor="text1"/>
        </w:rPr>
        <w:t>. Academic Press Inc., 434(1 SPEC. ISS.), pp. 169–177. doi: 10.1016/j.abb.2004.10.022.</w:t>
      </w:r>
    </w:p>
    <w:p w14:paraId="20768BE3" w14:textId="77777777" w:rsidR="00347845" w:rsidRPr="001A2766" w:rsidRDefault="00347845" w:rsidP="001A2766">
      <w:pPr>
        <w:widowControl w:val="0"/>
        <w:autoSpaceDE w:val="0"/>
        <w:autoSpaceDN w:val="0"/>
        <w:adjustRightInd w:val="0"/>
        <w:spacing w:line="360" w:lineRule="auto"/>
        <w:jc w:val="both"/>
        <w:rPr>
          <w:rFonts w:ascii="Calibri" w:hAnsi="Calibri"/>
          <w:noProof/>
          <w:color w:val="000000" w:themeColor="text1"/>
        </w:rPr>
      </w:pPr>
      <w:r w:rsidRPr="001A2766">
        <w:rPr>
          <w:rFonts w:ascii="Calibri" w:hAnsi="Calibri"/>
          <w:noProof/>
          <w:color w:val="000000" w:themeColor="text1"/>
        </w:rPr>
        <w:lastRenderedPageBreak/>
        <w:t xml:space="preserve">Rendic, S. (2002) ‘Summary of information on human CYP enzymes: Human P450 metabolism data’, </w:t>
      </w:r>
      <w:r w:rsidRPr="001A2766">
        <w:rPr>
          <w:rFonts w:ascii="Calibri" w:hAnsi="Calibri"/>
          <w:i/>
          <w:iCs/>
          <w:noProof/>
          <w:color w:val="000000" w:themeColor="text1"/>
        </w:rPr>
        <w:t>Drug Metabolism Reviews</w:t>
      </w:r>
      <w:r w:rsidRPr="001A2766">
        <w:rPr>
          <w:rFonts w:ascii="Calibri" w:hAnsi="Calibri"/>
          <w:noProof/>
          <w:color w:val="000000" w:themeColor="text1"/>
        </w:rPr>
        <w:t>, pp. 83–448. doi: 10.1081/DMR-120001392.</w:t>
      </w:r>
    </w:p>
    <w:p w14:paraId="7EE14699" w14:textId="77777777" w:rsidR="00347845" w:rsidRPr="001A2766" w:rsidRDefault="00347845" w:rsidP="001A2766">
      <w:pPr>
        <w:widowControl w:val="0"/>
        <w:autoSpaceDE w:val="0"/>
        <w:autoSpaceDN w:val="0"/>
        <w:adjustRightInd w:val="0"/>
        <w:spacing w:line="360" w:lineRule="auto"/>
        <w:jc w:val="both"/>
        <w:rPr>
          <w:rFonts w:ascii="Calibri" w:hAnsi="Calibri"/>
          <w:noProof/>
          <w:color w:val="000000" w:themeColor="text1"/>
        </w:rPr>
      </w:pPr>
      <w:r w:rsidRPr="001A2766">
        <w:rPr>
          <w:rFonts w:ascii="Calibri" w:hAnsi="Calibri"/>
          <w:noProof/>
          <w:color w:val="000000" w:themeColor="text1"/>
        </w:rPr>
        <w:t xml:space="preserve">Roberts, G. A. </w:t>
      </w:r>
      <w:r w:rsidRPr="001A2766">
        <w:rPr>
          <w:rFonts w:ascii="Calibri" w:hAnsi="Calibri"/>
          <w:i/>
          <w:iCs/>
          <w:noProof/>
          <w:color w:val="000000" w:themeColor="text1"/>
        </w:rPr>
        <w:t>et al.</w:t>
      </w:r>
      <w:r w:rsidRPr="001A2766">
        <w:rPr>
          <w:rFonts w:ascii="Calibri" w:hAnsi="Calibri"/>
          <w:noProof/>
          <w:color w:val="000000" w:themeColor="text1"/>
        </w:rPr>
        <w:t xml:space="preserve"> (2002) ‘Identification of a new class of cytochrome P450 from a Rhodococcus sp.’, </w:t>
      </w:r>
      <w:r w:rsidRPr="001A2766">
        <w:rPr>
          <w:rFonts w:ascii="Calibri" w:hAnsi="Calibri"/>
          <w:i/>
          <w:iCs/>
          <w:noProof/>
          <w:color w:val="000000" w:themeColor="text1"/>
        </w:rPr>
        <w:t>Journal of Bacteriology</w:t>
      </w:r>
      <w:r w:rsidRPr="001A2766">
        <w:rPr>
          <w:rFonts w:ascii="Calibri" w:hAnsi="Calibri"/>
          <w:noProof/>
          <w:color w:val="000000" w:themeColor="text1"/>
        </w:rPr>
        <w:t>. American Society for Microbiology (ASM), 184(14), pp. 3898–3908. doi: 10.1128/JB.184.14.3898-3908.2002.</w:t>
      </w:r>
    </w:p>
    <w:p w14:paraId="235E5232" w14:textId="77777777" w:rsidR="00347845" w:rsidRPr="001A2766" w:rsidRDefault="00347845" w:rsidP="001A2766">
      <w:pPr>
        <w:widowControl w:val="0"/>
        <w:autoSpaceDE w:val="0"/>
        <w:autoSpaceDN w:val="0"/>
        <w:adjustRightInd w:val="0"/>
        <w:spacing w:line="360" w:lineRule="auto"/>
        <w:jc w:val="both"/>
        <w:rPr>
          <w:rFonts w:ascii="Calibri" w:hAnsi="Calibri"/>
          <w:noProof/>
          <w:color w:val="000000" w:themeColor="text1"/>
        </w:rPr>
      </w:pPr>
      <w:r w:rsidRPr="001A2766">
        <w:rPr>
          <w:rFonts w:ascii="Calibri" w:hAnsi="Calibri"/>
          <w:noProof/>
          <w:color w:val="000000" w:themeColor="text1"/>
        </w:rPr>
        <w:t xml:space="preserve">Roitel, O., Scrutton, N. S. and Munro, A. W. (2003) ‘Electron transfer in flavocytochrome P450 BM3: Kinetics of flavin reduction and oxidation, the role of cysteine 999, and relationships with mammalian cytochrome P450 reductase’, </w:t>
      </w:r>
      <w:r w:rsidRPr="001A2766">
        <w:rPr>
          <w:rFonts w:ascii="Calibri" w:hAnsi="Calibri"/>
          <w:i/>
          <w:iCs/>
          <w:noProof/>
          <w:color w:val="000000" w:themeColor="text1"/>
        </w:rPr>
        <w:t>Biochemistry</w:t>
      </w:r>
      <w:r w:rsidRPr="001A2766">
        <w:rPr>
          <w:rFonts w:ascii="Calibri" w:hAnsi="Calibri"/>
          <w:noProof/>
          <w:color w:val="000000" w:themeColor="text1"/>
        </w:rPr>
        <w:t>. Biochemistry, 42(36), pp. 10809–10821. doi: 10.1021/bi034562h.</w:t>
      </w:r>
    </w:p>
    <w:p w14:paraId="74841051" w14:textId="77777777" w:rsidR="00347845" w:rsidRPr="001A2766" w:rsidRDefault="00347845" w:rsidP="001A2766">
      <w:pPr>
        <w:widowControl w:val="0"/>
        <w:autoSpaceDE w:val="0"/>
        <w:autoSpaceDN w:val="0"/>
        <w:adjustRightInd w:val="0"/>
        <w:spacing w:line="360" w:lineRule="auto"/>
        <w:jc w:val="both"/>
        <w:rPr>
          <w:rFonts w:ascii="Calibri" w:hAnsi="Calibri"/>
          <w:noProof/>
          <w:color w:val="000000" w:themeColor="text1"/>
        </w:rPr>
      </w:pPr>
      <w:r w:rsidRPr="001A2766">
        <w:rPr>
          <w:rFonts w:ascii="Calibri" w:hAnsi="Calibri"/>
          <w:noProof/>
          <w:color w:val="000000" w:themeColor="text1"/>
        </w:rPr>
        <w:t xml:space="preserve">Rupasinghe, S. </w:t>
      </w:r>
      <w:r w:rsidRPr="001A2766">
        <w:rPr>
          <w:rFonts w:ascii="Calibri" w:hAnsi="Calibri"/>
          <w:i/>
          <w:iCs/>
          <w:noProof/>
          <w:color w:val="000000" w:themeColor="text1"/>
        </w:rPr>
        <w:t>et al.</w:t>
      </w:r>
      <w:r w:rsidRPr="001A2766">
        <w:rPr>
          <w:rFonts w:ascii="Calibri" w:hAnsi="Calibri"/>
          <w:noProof/>
          <w:color w:val="000000" w:themeColor="text1"/>
        </w:rPr>
        <w:t xml:space="preserve"> (2006) ‘The cytochrome P450 gene family CYP157 does not contain EXXR in the K-helix reducing the absolute conserved P450 residues to a single cysteine’. doi: 10.1016/j.febslet.2006.10.043.</w:t>
      </w:r>
    </w:p>
    <w:p w14:paraId="0972F08F" w14:textId="77777777" w:rsidR="00347845" w:rsidRPr="001A2766" w:rsidRDefault="00347845" w:rsidP="001A2766">
      <w:pPr>
        <w:widowControl w:val="0"/>
        <w:autoSpaceDE w:val="0"/>
        <w:autoSpaceDN w:val="0"/>
        <w:adjustRightInd w:val="0"/>
        <w:spacing w:line="360" w:lineRule="auto"/>
        <w:jc w:val="both"/>
        <w:rPr>
          <w:rFonts w:ascii="Calibri" w:hAnsi="Calibri"/>
          <w:noProof/>
          <w:color w:val="000000" w:themeColor="text1"/>
        </w:rPr>
      </w:pPr>
      <w:r w:rsidRPr="001A2766">
        <w:rPr>
          <w:rFonts w:ascii="Calibri" w:hAnsi="Calibri"/>
          <w:noProof/>
          <w:color w:val="000000" w:themeColor="text1"/>
        </w:rPr>
        <w:t xml:space="preserve">Sakamoto, J. </w:t>
      </w:r>
      <w:r w:rsidRPr="001A2766">
        <w:rPr>
          <w:rFonts w:ascii="Calibri" w:hAnsi="Calibri"/>
          <w:i/>
          <w:iCs/>
          <w:noProof/>
          <w:color w:val="000000" w:themeColor="text1"/>
        </w:rPr>
        <w:t>et al.</w:t>
      </w:r>
      <w:r w:rsidRPr="001A2766">
        <w:rPr>
          <w:rFonts w:ascii="Calibri" w:hAnsi="Calibri"/>
          <w:noProof/>
          <w:color w:val="000000" w:themeColor="text1"/>
        </w:rPr>
        <w:t xml:space="preserve"> (2000) ‘Activation of human peroxisome proliferator-activated receptor (PPAR) subtypes by pioglitazone’, </w:t>
      </w:r>
      <w:r w:rsidRPr="001A2766">
        <w:rPr>
          <w:rFonts w:ascii="Calibri" w:hAnsi="Calibri"/>
          <w:i/>
          <w:iCs/>
          <w:noProof/>
          <w:color w:val="000000" w:themeColor="text1"/>
        </w:rPr>
        <w:t>Biochemical and Biophysical Research Communications</w:t>
      </w:r>
      <w:r w:rsidRPr="001A2766">
        <w:rPr>
          <w:rFonts w:ascii="Calibri" w:hAnsi="Calibri"/>
          <w:noProof/>
          <w:color w:val="000000" w:themeColor="text1"/>
        </w:rPr>
        <w:t>. Academic Press Inc., 278(3), pp. 704–711. doi: 10.1006/bbrc.2000.3868.</w:t>
      </w:r>
    </w:p>
    <w:p w14:paraId="19835E9D" w14:textId="77777777" w:rsidR="00347845" w:rsidRPr="001A2766" w:rsidRDefault="00347845" w:rsidP="001A2766">
      <w:pPr>
        <w:widowControl w:val="0"/>
        <w:autoSpaceDE w:val="0"/>
        <w:autoSpaceDN w:val="0"/>
        <w:adjustRightInd w:val="0"/>
        <w:spacing w:line="360" w:lineRule="auto"/>
        <w:jc w:val="both"/>
        <w:rPr>
          <w:rFonts w:ascii="Calibri" w:hAnsi="Calibri"/>
          <w:noProof/>
          <w:color w:val="000000" w:themeColor="text1"/>
        </w:rPr>
      </w:pPr>
      <w:r w:rsidRPr="001A2766">
        <w:rPr>
          <w:rFonts w:ascii="Calibri" w:hAnsi="Calibri"/>
          <w:noProof/>
          <w:color w:val="000000" w:themeColor="text1"/>
        </w:rPr>
        <w:t xml:space="preserve">Shaik, S. </w:t>
      </w:r>
      <w:r w:rsidRPr="001A2766">
        <w:rPr>
          <w:rFonts w:ascii="Calibri" w:hAnsi="Calibri"/>
          <w:i/>
          <w:iCs/>
          <w:noProof/>
          <w:color w:val="000000" w:themeColor="text1"/>
        </w:rPr>
        <w:t>et al.</w:t>
      </w:r>
      <w:r w:rsidRPr="001A2766">
        <w:rPr>
          <w:rFonts w:ascii="Calibri" w:hAnsi="Calibri"/>
          <w:noProof/>
          <w:color w:val="000000" w:themeColor="text1"/>
        </w:rPr>
        <w:t xml:space="preserve"> (2011) ‘Trends in aromatic oxidation reactions catalyzed by cytochrome P450 enzymes: A valence bond modeling’, </w:t>
      </w:r>
      <w:r w:rsidRPr="001A2766">
        <w:rPr>
          <w:rFonts w:ascii="Calibri" w:hAnsi="Calibri"/>
          <w:i/>
          <w:iCs/>
          <w:noProof/>
          <w:color w:val="000000" w:themeColor="text1"/>
        </w:rPr>
        <w:t>Journal of Chemical Theory and Computation</w:t>
      </w:r>
      <w:r w:rsidRPr="001A2766">
        <w:rPr>
          <w:rFonts w:ascii="Calibri" w:hAnsi="Calibri"/>
          <w:noProof/>
          <w:color w:val="000000" w:themeColor="text1"/>
        </w:rPr>
        <w:t>. American Chemical Society, 7(2), pp. 327–339. doi: 10.1021/ct100554g.</w:t>
      </w:r>
    </w:p>
    <w:p w14:paraId="5FD17D82" w14:textId="77777777" w:rsidR="00347845" w:rsidRPr="001A2766" w:rsidRDefault="00347845" w:rsidP="001A2766">
      <w:pPr>
        <w:widowControl w:val="0"/>
        <w:autoSpaceDE w:val="0"/>
        <w:autoSpaceDN w:val="0"/>
        <w:adjustRightInd w:val="0"/>
        <w:spacing w:line="360" w:lineRule="auto"/>
        <w:jc w:val="both"/>
        <w:rPr>
          <w:rFonts w:ascii="Calibri" w:hAnsi="Calibri"/>
          <w:noProof/>
          <w:color w:val="000000" w:themeColor="text1"/>
        </w:rPr>
      </w:pPr>
      <w:r w:rsidRPr="001A2766">
        <w:rPr>
          <w:rFonts w:ascii="Calibri" w:hAnsi="Calibri"/>
          <w:noProof/>
          <w:color w:val="000000" w:themeColor="text1"/>
        </w:rPr>
        <w:t xml:space="preserve">Shiro, Y. </w:t>
      </w:r>
      <w:r w:rsidRPr="001A2766">
        <w:rPr>
          <w:rFonts w:ascii="Calibri" w:hAnsi="Calibri"/>
          <w:i/>
          <w:iCs/>
          <w:noProof/>
          <w:color w:val="000000" w:themeColor="text1"/>
        </w:rPr>
        <w:t>et al.</w:t>
      </w:r>
      <w:r w:rsidRPr="001A2766">
        <w:rPr>
          <w:rFonts w:ascii="Calibri" w:hAnsi="Calibri"/>
          <w:noProof/>
          <w:color w:val="000000" w:themeColor="text1"/>
        </w:rPr>
        <w:t xml:space="preserve"> (1989) ‘15N NMR Study on Cyanide (C15N-) Complex of Cytochrome P-450cam. Effects of D-Camphor and Putidaredoxin on the Iron—Ligand Structure’, </w:t>
      </w:r>
      <w:r w:rsidRPr="001A2766">
        <w:rPr>
          <w:rFonts w:ascii="Calibri" w:hAnsi="Calibri"/>
          <w:i/>
          <w:iCs/>
          <w:noProof/>
          <w:color w:val="000000" w:themeColor="text1"/>
        </w:rPr>
        <w:t>Journal of the American Chemical Society</w:t>
      </w:r>
      <w:r w:rsidRPr="001A2766">
        <w:rPr>
          <w:rFonts w:ascii="Calibri" w:hAnsi="Calibri"/>
          <w:noProof/>
          <w:color w:val="000000" w:themeColor="text1"/>
        </w:rPr>
        <w:t>. American Chemical Society, 111(20), pp. 7707–7711. doi: 10.1021/ja00202a007.</w:t>
      </w:r>
    </w:p>
    <w:p w14:paraId="02C8C137" w14:textId="77777777" w:rsidR="00347845" w:rsidRPr="001A2766" w:rsidRDefault="00347845" w:rsidP="001A2766">
      <w:pPr>
        <w:widowControl w:val="0"/>
        <w:autoSpaceDE w:val="0"/>
        <w:autoSpaceDN w:val="0"/>
        <w:adjustRightInd w:val="0"/>
        <w:spacing w:line="360" w:lineRule="auto"/>
        <w:jc w:val="both"/>
        <w:rPr>
          <w:rFonts w:ascii="Calibri" w:hAnsi="Calibri"/>
          <w:noProof/>
          <w:color w:val="000000" w:themeColor="text1"/>
        </w:rPr>
      </w:pPr>
      <w:r w:rsidRPr="001A2766">
        <w:rPr>
          <w:rFonts w:ascii="Calibri" w:hAnsi="Calibri"/>
          <w:noProof/>
          <w:color w:val="000000" w:themeColor="text1"/>
        </w:rPr>
        <w:t xml:space="preserve">Shringari, S. R. </w:t>
      </w:r>
      <w:r w:rsidRPr="001A2766">
        <w:rPr>
          <w:rFonts w:ascii="Calibri" w:hAnsi="Calibri"/>
          <w:i/>
          <w:iCs/>
          <w:noProof/>
          <w:color w:val="000000" w:themeColor="text1"/>
        </w:rPr>
        <w:t>et al.</w:t>
      </w:r>
      <w:r w:rsidRPr="001A2766">
        <w:rPr>
          <w:rFonts w:ascii="Calibri" w:hAnsi="Calibri"/>
          <w:noProof/>
          <w:color w:val="000000" w:themeColor="text1"/>
        </w:rPr>
        <w:t xml:space="preserve"> (2020) ‘Rosetta custom score functions accurately predict ΔΔ: G of mutations at protein-protein interfaces using machine learning’, </w:t>
      </w:r>
      <w:r w:rsidRPr="001A2766">
        <w:rPr>
          <w:rFonts w:ascii="Calibri" w:hAnsi="Calibri"/>
          <w:i/>
          <w:iCs/>
          <w:noProof/>
          <w:color w:val="000000" w:themeColor="text1"/>
        </w:rPr>
        <w:t>Chemical Communications</w:t>
      </w:r>
      <w:r w:rsidRPr="001A2766">
        <w:rPr>
          <w:rFonts w:ascii="Calibri" w:hAnsi="Calibri"/>
          <w:noProof/>
          <w:color w:val="000000" w:themeColor="text1"/>
        </w:rPr>
        <w:t>. Royal Society of Chemistry, 56(50), pp. 6774–6777. doi: 10.1039/d0cc01959c.</w:t>
      </w:r>
    </w:p>
    <w:p w14:paraId="6AA91E6A" w14:textId="77777777" w:rsidR="00347845" w:rsidRPr="001A2766" w:rsidRDefault="00347845" w:rsidP="001A2766">
      <w:pPr>
        <w:widowControl w:val="0"/>
        <w:autoSpaceDE w:val="0"/>
        <w:autoSpaceDN w:val="0"/>
        <w:adjustRightInd w:val="0"/>
        <w:spacing w:line="360" w:lineRule="auto"/>
        <w:jc w:val="both"/>
        <w:rPr>
          <w:rFonts w:ascii="Calibri" w:hAnsi="Calibri"/>
          <w:noProof/>
          <w:color w:val="000000" w:themeColor="text1"/>
        </w:rPr>
      </w:pPr>
      <w:r w:rsidRPr="001A2766">
        <w:rPr>
          <w:rFonts w:ascii="Calibri" w:hAnsi="Calibri"/>
          <w:noProof/>
          <w:color w:val="000000" w:themeColor="text1"/>
        </w:rPr>
        <w:t xml:space="preserve">Singh, S. (2006) ‘Preclinical Pharmacokinetics: An Approach Towards Safer and Efficacious Drugs’, </w:t>
      </w:r>
      <w:r w:rsidRPr="001A2766">
        <w:rPr>
          <w:rFonts w:ascii="Calibri" w:hAnsi="Calibri"/>
          <w:i/>
          <w:iCs/>
          <w:noProof/>
          <w:color w:val="000000" w:themeColor="text1"/>
        </w:rPr>
        <w:t>Current Drug Metabolism</w:t>
      </w:r>
      <w:r w:rsidRPr="001A2766">
        <w:rPr>
          <w:rFonts w:ascii="Calibri" w:hAnsi="Calibri"/>
          <w:noProof/>
          <w:color w:val="000000" w:themeColor="text1"/>
        </w:rPr>
        <w:t>. Bentham Science Publishers Ltd., 7(2), pp. 165–182. doi: 10.2174/138920006775541552.</w:t>
      </w:r>
    </w:p>
    <w:p w14:paraId="7500B4A1" w14:textId="77777777" w:rsidR="00347845" w:rsidRPr="001A2766" w:rsidRDefault="00347845" w:rsidP="001A2766">
      <w:pPr>
        <w:widowControl w:val="0"/>
        <w:autoSpaceDE w:val="0"/>
        <w:autoSpaceDN w:val="0"/>
        <w:adjustRightInd w:val="0"/>
        <w:spacing w:line="360" w:lineRule="auto"/>
        <w:jc w:val="both"/>
        <w:rPr>
          <w:rFonts w:ascii="Calibri" w:hAnsi="Calibri"/>
          <w:noProof/>
          <w:color w:val="000000" w:themeColor="text1"/>
        </w:rPr>
      </w:pPr>
      <w:r w:rsidRPr="001A2766">
        <w:rPr>
          <w:rFonts w:ascii="Calibri" w:hAnsi="Calibri"/>
          <w:noProof/>
          <w:color w:val="000000" w:themeColor="text1"/>
        </w:rPr>
        <w:t xml:space="preserve">Stjernschantz, E. </w:t>
      </w:r>
      <w:r w:rsidRPr="001A2766">
        <w:rPr>
          <w:rFonts w:ascii="Calibri" w:hAnsi="Calibri"/>
          <w:i/>
          <w:iCs/>
          <w:noProof/>
          <w:color w:val="000000" w:themeColor="text1"/>
        </w:rPr>
        <w:t>et al.</w:t>
      </w:r>
      <w:r w:rsidRPr="001A2766">
        <w:rPr>
          <w:rFonts w:ascii="Calibri" w:hAnsi="Calibri"/>
          <w:noProof/>
          <w:color w:val="000000" w:themeColor="text1"/>
        </w:rPr>
        <w:t xml:space="preserve"> (2008) ‘Structural rationalization of novel drug metabolizing mutants of cytochrome P450 BM3’, </w:t>
      </w:r>
      <w:r w:rsidRPr="001A2766">
        <w:rPr>
          <w:rFonts w:ascii="Calibri" w:hAnsi="Calibri"/>
          <w:i/>
          <w:iCs/>
          <w:noProof/>
          <w:color w:val="000000" w:themeColor="text1"/>
        </w:rPr>
        <w:t>Proteins: Structure, Function, and Bioinformatics</w:t>
      </w:r>
      <w:r w:rsidRPr="001A2766">
        <w:rPr>
          <w:rFonts w:ascii="Calibri" w:hAnsi="Calibri"/>
          <w:noProof/>
          <w:color w:val="000000" w:themeColor="text1"/>
        </w:rPr>
        <w:t>. John Wiley &amp; Sons, Ltd, 71(1), pp. 336–352. doi: 10.1002/prot.21697.</w:t>
      </w:r>
    </w:p>
    <w:p w14:paraId="371E7974" w14:textId="77777777" w:rsidR="00347845" w:rsidRPr="001A2766" w:rsidRDefault="00347845" w:rsidP="001A2766">
      <w:pPr>
        <w:widowControl w:val="0"/>
        <w:autoSpaceDE w:val="0"/>
        <w:autoSpaceDN w:val="0"/>
        <w:adjustRightInd w:val="0"/>
        <w:spacing w:line="360" w:lineRule="auto"/>
        <w:jc w:val="both"/>
        <w:rPr>
          <w:rFonts w:ascii="Calibri" w:hAnsi="Calibri"/>
          <w:noProof/>
          <w:color w:val="000000" w:themeColor="text1"/>
        </w:rPr>
      </w:pPr>
      <w:r w:rsidRPr="001A2766">
        <w:rPr>
          <w:rFonts w:ascii="Calibri" w:hAnsi="Calibri"/>
          <w:noProof/>
          <w:color w:val="000000" w:themeColor="text1"/>
        </w:rPr>
        <w:lastRenderedPageBreak/>
        <w:t xml:space="preserve">Sun, Y. </w:t>
      </w:r>
      <w:r w:rsidRPr="001A2766">
        <w:rPr>
          <w:rFonts w:ascii="Calibri" w:hAnsi="Calibri"/>
          <w:i/>
          <w:iCs/>
          <w:noProof/>
          <w:color w:val="000000" w:themeColor="text1"/>
        </w:rPr>
        <w:t>et al.</w:t>
      </w:r>
      <w:r w:rsidRPr="001A2766">
        <w:rPr>
          <w:rFonts w:ascii="Calibri" w:hAnsi="Calibri"/>
          <w:noProof/>
          <w:color w:val="000000" w:themeColor="text1"/>
        </w:rPr>
        <w:t xml:space="preserve"> (2013) ‘Investigations of heme ligation and ligand switching in cytochromes P450 and P420’, </w:t>
      </w:r>
      <w:r w:rsidRPr="001A2766">
        <w:rPr>
          <w:rFonts w:ascii="Calibri" w:hAnsi="Calibri"/>
          <w:i/>
          <w:iCs/>
          <w:noProof/>
          <w:color w:val="000000" w:themeColor="text1"/>
        </w:rPr>
        <w:t>Biochemistry</w:t>
      </w:r>
      <w:r w:rsidRPr="001A2766">
        <w:rPr>
          <w:rFonts w:ascii="Calibri" w:hAnsi="Calibri"/>
          <w:noProof/>
          <w:color w:val="000000" w:themeColor="text1"/>
        </w:rPr>
        <w:t>. Biochemistry, 52(34), pp. 5941–5951. doi: 10.1021/bi400541v.</w:t>
      </w:r>
    </w:p>
    <w:p w14:paraId="27261F73" w14:textId="77777777" w:rsidR="00347845" w:rsidRPr="001A2766" w:rsidRDefault="00347845" w:rsidP="001A2766">
      <w:pPr>
        <w:widowControl w:val="0"/>
        <w:autoSpaceDE w:val="0"/>
        <w:autoSpaceDN w:val="0"/>
        <w:adjustRightInd w:val="0"/>
        <w:spacing w:line="360" w:lineRule="auto"/>
        <w:jc w:val="both"/>
        <w:rPr>
          <w:rFonts w:ascii="Calibri" w:hAnsi="Calibri"/>
          <w:noProof/>
          <w:color w:val="000000" w:themeColor="text1"/>
        </w:rPr>
      </w:pPr>
      <w:r w:rsidRPr="001A2766">
        <w:rPr>
          <w:rFonts w:ascii="Calibri" w:hAnsi="Calibri"/>
          <w:noProof/>
          <w:color w:val="000000" w:themeColor="text1"/>
        </w:rPr>
        <w:t xml:space="preserve">Tantillo, D. J., Chen, J. and Houk, K. N. (1998) ‘Theozymes and compuzymes: Theoretical models for biological catalysis’, </w:t>
      </w:r>
      <w:r w:rsidRPr="001A2766">
        <w:rPr>
          <w:rFonts w:ascii="Calibri" w:hAnsi="Calibri"/>
          <w:i/>
          <w:iCs/>
          <w:noProof/>
          <w:color w:val="000000" w:themeColor="text1"/>
        </w:rPr>
        <w:t>Current Opinion in Chemical Biology</w:t>
      </w:r>
      <w:r w:rsidRPr="001A2766">
        <w:rPr>
          <w:rFonts w:ascii="Calibri" w:hAnsi="Calibri"/>
          <w:noProof/>
          <w:color w:val="000000" w:themeColor="text1"/>
        </w:rPr>
        <w:t>. Elsevier Ltd, 2(6), pp. 743–750. doi: 10.1016/S1367-5931(98)80112-9.</w:t>
      </w:r>
    </w:p>
    <w:p w14:paraId="7C913D1D" w14:textId="77777777" w:rsidR="00347845" w:rsidRPr="001A2766" w:rsidRDefault="00347845" w:rsidP="001A2766">
      <w:pPr>
        <w:widowControl w:val="0"/>
        <w:autoSpaceDE w:val="0"/>
        <w:autoSpaceDN w:val="0"/>
        <w:adjustRightInd w:val="0"/>
        <w:spacing w:line="360" w:lineRule="auto"/>
        <w:jc w:val="both"/>
        <w:rPr>
          <w:rFonts w:ascii="Calibri" w:hAnsi="Calibri"/>
          <w:noProof/>
          <w:color w:val="000000" w:themeColor="text1"/>
        </w:rPr>
      </w:pPr>
      <w:r w:rsidRPr="001A2766">
        <w:rPr>
          <w:rFonts w:ascii="Calibri" w:hAnsi="Calibri"/>
          <w:noProof/>
          <w:color w:val="000000" w:themeColor="text1"/>
        </w:rPr>
        <w:t xml:space="preserve">Trott, O. and Olson, A. J. (2009) ‘AutoDock Vina: Improving the speed and accuracy of docking with a new scoring function, efficient optimization, and multithreading’, </w:t>
      </w:r>
      <w:r w:rsidRPr="001A2766">
        <w:rPr>
          <w:rFonts w:ascii="Calibri" w:hAnsi="Calibri"/>
          <w:i/>
          <w:iCs/>
          <w:noProof/>
          <w:color w:val="000000" w:themeColor="text1"/>
        </w:rPr>
        <w:t>Journal of Computational Chemistry</w:t>
      </w:r>
      <w:r w:rsidRPr="001A2766">
        <w:rPr>
          <w:rFonts w:ascii="Calibri" w:hAnsi="Calibri"/>
          <w:noProof/>
          <w:color w:val="000000" w:themeColor="text1"/>
        </w:rPr>
        <w:t>. Wiley, 31(2), p. NA-NA. doi: 10.1002/jcc.21334.</w:t>
      </w:r>
    </w:p>
    <w:p w14:paraId="6AE28688" w14:textId="77777777" w:rsidR="00347845" w:rsidRPr="001A2766" w:rsidRDefault="00347845" w:rsidP="001A2766">
      <w:pPr>
        <w:widowControl w:val="0"/>
        <w:autoSpaceDE w:val="0"/>
        <w:autoSpaceDN w:val="0"/>
        <w:adjustRightInd w:val="0"/>
        <w:spacing w:line="360" w:lineRule="auto"/>
        <w:jc w:val="both"/>
        <w:rPr>
          <w:rFonts w:ascii="Calibri" w:hAnsi="Calibri"/>
          <w:noProof/>
          <w:color w:val="000000" w:themeColor="text1"/>
        </w:rPr>
      </w:pPr>
      <w:r w:rsidRPr="001A2766">
        <w:rPr>
          <w:rFonts w:ascii="Calibri" w:hAnsi="Calibri"/>
          <w:noProof/>
          <w:color w:val="000000" w:themeColor="text1"/>
        </w:rPr>
        <w:t xml:space="preserve">Tsamandouras, N. </w:t>
      </w:r>
      <w:r w:rsidRPr="001A2766">
        <w:rPr>
          <w:rFonts w:ascii="Calibri" w:hAnsi="Calibri"/>
          <w:i/>
          <w:iCs/>
          <w:noProof/>
          <w:color w:val="000000" w:themeColor="text1"/>
        </w:rPr>
        <w:t>et al.</w:t>
      </w:r>
      <w:r w:rsidRPr="001A2766">
        <w:rPr>
          <w:rFonts w:ascii="Calibri" w:hAnsi="Calibri"/>
          <w:noProof/>
          <w:color w:val="000000" w:themeColor="text1"/>
        </w:rPr>
        <w:t xml:space="preserve"> (2017) ‘Quantitative assessment of population variability in hepatic drug metabolism using a perfused three-dimensional human liver microphysiological system’, </w:t>
      </w:r>
      <w:r w:rsidRPr="001A2766">
        <w:rPr>
          <w:rFonts w:ascii="Calibri" w:hAnsi="Calibri"/>
          <w:i/>
          <w:iCs/>
          <w:noProof/>
          <w:color w:val="000000" w:themeColor="text1"/>
        </w:rPr>
        <w:t>Journal of Pharmacology and Experimental Therapeutics</w:t>
      </w:r>
      <w:r w:rsidRPr="001A2766">
        <w:rPr>
          <w:rFonts w:ascii="Calibri" w:hAnsi="Calibri"/>
          <w:noProof/>
          <w:color w:val="000000" w:themeColor="text1"/>
        </w:rPr>
        <w:t>. American Society for Pharmacology and Experimental Therapy, 360(1), pp. 95–105. doi: 10.1124/jpet.116.237495.</w:t>
      </w:r>
    </w:p>
    <w:p w14:paraId="0F4FF922" w14:textId="77777777" w:rsidR="00347845" w:rsidRPr="001A2766" w:rsidRDefault="00347845" w:rsidP="001A2766">
      <w:pPr>
        <w:widowControl w:val="0"/>
        <w:autoSpaceDE w:val="0"/>
        <w:autoSpaceDN w:val="0"/>
        <w:adjustRightInd w:val="0"/>
        <w:spacing w:line="360" w:lineRule="auto"/>
        <w:jc w:val="both"/>
        <w:rPr>
          <w:rFonts w:ascii="Calibri" w:hAnsi="Calibri"/>
          <w:noProof/>
          <w:color w:val="000000" w:themeColor="text1"/>
        </w:rPr>
      </w:pPr>
      <w:r w:rsidRPr="001A2766">
        <w:rPr>
          <w:rFonts w:ascii="Calibri" w:hAnsi="Calibri"/>
          <w:noProof/>
          <w:color w:val="000000" w:themeColor="text1"/>
        </w:rPr>
        <w:t xml:space="preserve">Vaz, A. D. N., McGinnity, D. F. and Coon, M. J. (1998) ‘Epoxidation of olefins by cytochrome P450: Evidence from site-specific mutagenesis for hydroperoxo-iron as an electrophilic oxidant’, </w:t>
      </w:r>
      <w:r w:rsidRPr="001A2766">
        <w:rPr>
          <w:rFonts w:ascii="Calibri" w:hAnsi="Calibri"/>
          <w:i/>
          <w:iCs/>
          <w:noProof/>
          <w:color w:val="000000" w:themeColor="text1"/>
        </w:rPr>
        <w:t>Proceedings of the National Academy of Sciences of the United States of America</w:t>
      </w:r>
      <w:r w:rsidRPr="001A2766">
        <w:rPr>
          <w:rFonts w:ascii="Calibri" w:hAnsi="Calibri"/>
          <w:noProof/>
          <w:color w:val="000000" w:themeColor="text1"/>
        </w:rPr>
        <w:t>. National Academy of Sciences, 95(7), pp. 3555–3560. doi: 10.1073/pnas.95.7.3555.</w:t>
      </w:r>
    </w:p>
    <w:p w14:paraId="0A154C38" w14:textId="77777777" w:rsidR="00347845" w:rsidRPr="001A2766" w:rsidRDefault="00347845" w:rsidP="001A2766">
      <w:pPr>
        <w:widowControl w:val="0"/>
        <w:autoSpaceDE w:val="0"/>
        <w:autoSpaceDN w:val="0"/>
        <w:adjustRightInd w:val="0"/>
        <w:spacing w:line="360" w:lineRule="auto"/>
        <w:jc w:val="both"/>
        <w:rPr>
          <w:rFonts w:ascii="Calibri" w:hAnsi="Calibri"/>
          <w:noProof/>
          <w:color w:val="000000" w:themeColor="text1"/>
        </w:rPr>
      </w:pPr>
      <w:r w:rsidRPr="001A2766">
        <w:rPr>
          <w:rFonts w:ascii="Calibri" w:hAnsi="Calibri"/>
          <w:noProof/>
          <w:color w:val="000000" w:themeColor="text1"/>
        </w:rPr>
        <w:t xml:space="preserve">Visser, L. E. </w:t>
      </w:r>
      <w:r w:rsidRPr="001A2766">
        <w:rPr>
          <w:rFonts w:ascii="Calibri" w:hAnsi="Calibri"/>
          <w:i/>
          <w:iCs/>
          <w:noProof/>
          <w:color w:val="000000" w:themeColor="text1"/>
        </w:rPr>
        <w:t>et al.</w:t>
      </w:r>
      <w:r w:rsidRPr="001A2766">
        <w:rPr>
          <w:rFonts w:ascii="Calibri" w:hAnsi="Calibri"/>
          <w:noProof/>
          <w:color w:val="000000" w:themeColor="text1"/>
        </w:rPr>
        <w:t xml:space="preserve"> (2007) ‘The risk of myocardial infarction in patients with reduced activity of cytochrome P450 2C9’, </w:t>
      </w:r>
      <w:r w:rsidRPr="001A2766">
        <w:rPr>
          <w:rFonts w:ascii="Calibri" w:hAnsi="Calibri"/>
          <w:i/>
          <w:iCs/>
          <w:noProof/>
          <w:color w:val="000000" w:themeColor="text1"/>
        </w:rPr>
        <w:t>Pharmacogenetics and Genomics</w:t>
      </w:r>
      <w:r w:rsidRPr="001A2766">
        <w:rPr>
          <w:rFonts w:ascii="Calibri" w:hAnsi="Calibri"/>
          <w:noProof/>
          <w:color w:val="000000" w:themeColor="text1"/>
        </w:rPr>
        <w:t>, 17(7), pp. 473–479. doi: 10.1097/01.fpc.0000236335.57046.c8.</w:t>
      </w:r>
    </w:p>
    <w:p w14:paraId="6E19C307" w14:textId="77777777" w:rsidR="00347845" w:rsidRPr="001A2766" w:rsidRDefault="00347845" w:rsidP="001A2766">
      <w:pPr>
        <w:widowControl w:val="0"/>
        <w:autoSpaceDE w:val="0"/>
        <w:autoSpaceDN w:val="0"/>
        <w:adjustRightInd w:val="0"/>
        <w:spacing w:line="360" w:lineRule="auto"/>
        <w:jc w:val="both"/>
        <w:rPr>
          <w:rFonts w:ascii="Calibri" w:hAnsi="Calibri"/>
          <w:noProof/>
          <w:color w:val="000000" w:themeColor="text1"/>
        </w:rPr>
      </w:pPr>
      <w:r w:rsidRPr="001A2766">
        <w:rPr>
          <w:rFonts w:ascii="Calibri" w:hAnsi="Calibri"/>
          <w:noProof/>
          <w:color w:val="000000" w:themeColor="text1"/>
        </w:rPr>
        <w:t xml:space="preserve">Wilkinson, G. R. (1996) ‘Cytochrome P4503A (CYP3A) metabolism: Prediction of in vivo activity in humans’, </w:t>
      </w:r>
      <w:r w:rsidRPr="001A2766">
        <w:rPr>
          <w:rFonts w:ascii="Calibri" w:hAnsi="Calibri"/>
          <w:i/>
          <w:iCs/>
          <w:noProof/>
          <w:color w:val="000000" w:themeColor="text1"/>
        </w:rPr>
        <w:t>Journal of Pharmacokinetics and Biopharmaceutics</w:t>
      </w:r>
      <w:r w:rsidRPr="001A2766">
        <w:rPr>
          <w:rFonts w:ascii="Calibri" w:hAnsi="Calibri"/>
          <w:noProof/>
          <w:color w:val="000000" w:themeColor="text1"/>
        </w:rPr>
        <w:t>. J Pharmacokinet Biopharm, pp. 475–490. doi: 10.1007/BF02353475.</w:t>
      </w:r>
    </w:p>
    <w:p w14:paraId="6D5BD6B5" w14:textId="77777777" w:rsidR="00347845" w:rsidRPr="001A2766" w:rsidRDefault="00347845" w:rsidP="001A2766">
      <w:pPr>
        <w:widowControl w:val="0"/>
        <w:autoSpaceDE w:val="0"/>
        <w:autoSpaceDN w:val="0"/>
        <w:adjustRightInd w:val="0"/>
        <w:spacing w:line="360" w:lineRule="auto"/>
        <w:jc w:val="both"/>
        <w:rPr>
          <w:rFonts w:ascii="Calibri" w:hAnsi="Calibri"/>
          <w:noProof/>
          <w:color w:val="000000" w:themeColor="text1"/>
        </w:rPr>
      </w:pPr>
      <w:r w:rsidRPr="001A2766">
        <w:rPr>
          <w:rFonts w:ascii="Calibri" w:hAnsi="Calibri"/>
          <w:noProof/>
          <w:color w:val="000000" w:themeColor="text1"/>
        </w:rPr>
        <w:t xml:space="preserve">Wright, R. L. </w:t>
      </w:r>
      <w:r w:rsidRPr="001A2766">
        <w:rPr>
          <w:rFonts w:ascii="Calibri" w:hAnsi="Calibri"/>
          <w:i/>
          <w:iCs/>
          <w:noProof/>
          <w:color w:val="000000" w:themeColor="text1"/>
        </w:rPr>
        <w:t>et al.</w:t>
      </w:r>
      <w:r w:rsidRPr="001A2766">
        <w:rPr>
          <w:rFonts w:ascii="Calibri" w:hAnsi="Calibri"/>
          <w:noProof/>
          <w:color w:val="000000" w:themeColor="text1"/>
        </w:rPr>
        <w:t xml:space="preserve"> (1996) ‘Cloning of a potential cytochrome p450 from the archaeon Sulfolobus solfataricus’, </w:t>
      </w:r>
      <w:r w:rsidRPr="001A2766">
        <w:rPr>
          <w:rFonts w:ascii="Calibri" w:hAnsi="Calibri"/>
          <w:i/>
          <w:iCs/>
          <w:noProof/>
          <w:color w:val="000000" w:themeColor="text1"/>
        </w:rPr>
        <w:t>FEBS Letters</w:t>
      </w:r>
      <w:r w:rsidRPr="001A2766">
        <w:rPr>
          <w:rFonts w:ascii="Calibri" w:hAnsi="Calibri"/>
          <w:noProof/>
          <w:color w:val="000000" w:themeColor="text1"/>
        </w:rPr>
        <w:t>. Elsevier B.V., 384(3), pp. 235–239. doi: 10.1016/0014-5793(96)00322-5.</w:t>
      </w:r>
    </w:p>
    <w:p w14:paraId="7748BEA2" w14:textId="77777777" w:rsidR="00347845" w:rsidRPr="001A2766" w:rsidRDefault="00347845" w:rsidP="001A2766">
      <w:pPr>
        <w:widowControl w:val="0"/>
        <w:autoSpaceDE w:val="0"/>
        <w:autoSpaceDN w:val="0"/>
        <w:adjustRightInd w:val="0"/>
        <w:spacing w:line="360" w:lineRule="auto"/>
        <w:jc w:val="both"/>
        <w:rPr>
          <w:rFonts w:ascii="Calibri" w:hAnsi="Calibri"/>
          <w:noProof/>
          <w:color w:val="000000" w:themeColor="text1"/>
        </w:rPr>
      </w:pPr>
      <w:r w:rsidRPr="001A2766">
        <w:rPr>
          <w:rFonts w:ascii="Calibri" w:hAnsi="Calibri"/>
          <w:noProof/>
          <w:color w:val="000000" w:themeColor="text1"/>
        </w:rPr>
        <w:t xml:space="preserve">Wrighton, S. A. and Stevens, J. C. (1992) ‘The human hepatic cytochromes p450 involved in drug metabolism’, </w:t>
      </w:r>
      <w:r w:rsidRPr="001A2766">
        <w:rPr>
          <w:rFonts w:ascii="Calibri" w:hAnsi="Calibri"/>
          <w:i/>
          <w:iCs/>
          <w:noProof/>
          <w:color w:val="000000" w:themeColor="text1"/>
        </w:rPr>
        <w:t>Critical Reviews in Toxicology</w:t>
      </w:r>
      <w:r w:rsidRPr="001A2766">
        <w:rPr>
          <w:rFonts w:ascii="Calibri" w:hAnsi="Calibri"/>
          <w:noProof/>
          <w:color w:val="000000" w:themeColor="text1"/>
        </w:rPr>
        <w:t>. Informa Healthcare, 22(1), pp. 1–21. doi: 10.3109/10408449209145319.</w:t>
      </w:r>
    </w:p>
    <w:p w14:paraId="3CC647CF" w14:textId="77777777" w:rsidR="00347845" w:rsidRPr="001A2766" w:rsidRDefault="00347845" w:rsidP="001A2766">
      <w:pPr>
        <w:widowControl w:val="0"/>
        <w:autoSpaceDE w:val="0"/>
        <w:autoSpaceDN w:val="0"/>
        <w:adjustRightInd w:val="0"/>
        <w:spacing w:line="360" w:lineRule="auto"/>
        <w:jc w:val="both"/>
        <w:rPr>
          <w:rFonts w:ascii="Calibri" w:hAnsi="Calibri"/>
          <w:noProof/>
          <w:color w:val="000000" w:themeColor="text1"/>
        </w:rPr>
      </w:pPr>
      <w:r w:rsidRPr="001A2766">
        <w:rPr>
          <w:rFonts w:ascii="Calibri" w:hAnsi="Calibri"/>
          <w:noProof/>
          <w:color w:val="000000" w:themeColor="text1"/>
        </w:rPr>
        <w:t xml:space="preserve">Xu, C., Li, C. Y. T. and Kong, A. N. T. (2005) ‘Induction of phase I, II and III drug metabolism/transport by xenobiotics’, </w:t>
      </w:r>
      <w:r w:rsidRPr="001A2766">
        <w:rPr>
          <w:rFonts w:ascii="Calibri" w:hAnsi="Calibri"/>
          <w:i/>
          <w:iCs/>
          <w:noProof/>
          <w:color w:val="000000" w:themeColor="text1"/>
        </w:rPr>
        <w:t>Archives of Pharmacal Research</w:t>
      </w:r>
      <w:r w:rsidRPr="001A2766">
        <w:rPr>
          <w:rFonts w:ascii="Calibri" w:hAnsi="Calibri"/>
          <w:noProof/>
          <w:color w:val="000000" w:themeColor="text1"/>
        </w:rPr>
        <w:t>. Pharmaceutical Society of Korea, pp. 249–268. doi: 10.1007/BF02977789.</w:t>
      </w:r>
    </w:p>
    <w:p w14:paraId="1DBDACE3" w14:textId="77777777" w:rsidR="00347845" w:rsidRPr="001A2766" w:rsidRDefault="00347845" w:rsidP="001A2766">
      <w:pPr>
        <w:widowControl w:val="0"/>
        <w:autoSpaceDE w:val="0"/>
        <w:autoSpaceDN w:val="0"/>
        <w:adjustRightInd w:val="0"/>
        <w:spacing w:line="360" w:lineRule="auto"/>
        <w:jc w:val="both"/>
        <w:rPr>
          <w:rFonts w:ascii="Calibri" w:hAnsi="Calibri"/>
          <w:noProof/>
          <w:color w:val="000000" w:themeColor="text1"/>
        </w:rPr>
      </w:pPr>
      <w:r w:rsidRPr="001A2766">
        <w:rPr>
          <w:rFonts w:ascii="Calibri" w:hAnsi="Calibri"/>
          <w:noProof/>
          <w:color w:val="000000" w:themeColor="text1"/>
        </w:rPr>
        <w:lastRenderedPageBreak/>
        <w:t xml:space="preserve">Zanger, U. M. and Schwab, M. (2013) ‘Cytochrome P450 enzymes in drug metabolism: Regulation of gene expression, enzyme activities, and impact of genetic variation’, </w:t>
      </w:r>
      <w:r w:rsidRPr="001A2766">
        <w:rPr>
          <w:rFonts w:ascii="Calibri" w:hAnsi="Calibri"/>
          <w:i/>
          <w:iCs/>
          <w:noProof/>
          <w:color w:val="000000" w:themeColor="text1"/>
        </w:rPr>
        <w:t>Pharmacology and Therapeutics</w:t>
      </w:r>
      <w:r w:rsidRPr="001A2766">
        <w:rPr>
          <w:rFonts w:ascii="Calibri" w:hAnsi="Calibri"/>
          <w:noProof/>
          <w:color w:val="000000" w:themeColor="text1"/>
        </w:rPr>
        <w:t>. Pergamon, pp. 103–141. doi: 10.1016/j.pharmthera.2012.12.007.</w:t>
      </w:r>
    </w:p>
    <w:p w14:paraId="109E4E65" w14:textId="77777777" w:rsidR="00347845" w:rsidRPr="001A2766" w:rsidRDefault="00347845" w:rsidP="001A2766">
      <w:pPr>
        <w:widowControl w:val="0"/>
        <w:autoSpaceDE w:val="0"/>
        <w:autoSpaceDN w:val="0"/>
        <w:adjustRightInd w:val="0"/>
        <w:spacing w:line="360" w:lineRule="auto"/>
        <w:jc w:val="both"/>
        <w:rPr>
          <w:rFonts w:ascii="Calibri" w:hAnsi="Calibri"/>
          <w:noProof/>
          <w:color w:val="000000" w:themeColor="text1"/>
        </w:rPr>
      </w:pPr>
      <w:r w:rsidRPr="001A2766">
        <w:rPr>
          <w:rFonts w:ascii="Calibri" w:hAnsi="Calibri"/>
          <w:noProof/>
          <w:color w:val="000000" w:themeColor="text1"/>
        </w:rPr>
        <w:t xml:space="preserve">Zhang, X. </w:t>
      </w:r>
      <w:r w:rsidRPr="001A2766">
        <w:rPr>
          <w:rFonts w:ascii="Calibri" w:hAnsi="Calibri"/>
          <w:i/>
          <w:iCs/>
          <w:noProof/>
          <w:color w:val="000000" w:themeColor="text1"/>
        </w:rPr>
        <w:t>et al.</w:t>
      </w:r>
      <w:r w:rsidRPr="001A2766">
        <w:rPr>
          <w:rFonts w:ascii="Calibri" w:hAnsi="Calibri"/>
          <w:noProof/>
          <w:color w:val="000000" w:themeColor="text1"/>
        </w:rPr>
        <w:t xml:space="preserve"> (2019) ‘Unraveling the regulation of hepatic gluconeogenesis’, </w:t>
      </w:r>
      <w:r w:rsidRPr="001A2766">
        <w:rPr>
          <w:rFonts w:ascii="Calibri" w:hAnsi="Calibri"/>
          <w:i/>
          <w:iCs/>
          <w:noProof/>
          <w:color w:val="000000" w:themeColor="text1"/>
        </w:rPr>
        <w:t>Frontiers in Endocrinology</w:t>
      </w:r>
      <w:r w:rsidRPr="001A2766">
        <w:rPr>
          <w:rFonts w:ascii="Calibri" w:hAnsi="Calibri"/>
          <w:noProof/>
          <w:color w:val="000000" w:themeColor="text1"/>
        </w:rPr>
        <w:t>. Frontiers Media S.A., p. 802. doi: 10.3389/fendo.2018.00802.</w:t>
      </w:r>
    </w:p>
    <w:p w14:paraId="24322893" w14:textId="77777777" w:rsidR="00347845" w:rsidRPr="001A2766" w:rsidRDefault="00347845" w:rsidP="001A2766">
      <w:pPr>
        <w:widowControl w:val="0"/>
        <w:autoSpaceDE w:val="0"/>
        <w:autoSpaceDN w:val="0"/>
        <w:adjustRightInd w:val="0"/>
        <w:spacing w:line="360" w:lineRule="auto"/>
        <w:jc w:val="both"/>
        <w:rPr>
          <w:rFonts w:ascii="Calibri" w:hAnsi="Calibri"/>
          <w:noProof/>
          <w:color w:val="000000" w:themeColor="text1"/>
        </w:rPr>
      </w:pPr>
      <w:r w:rsidRPr="001A2766">
        <w:rPr>
          <w:rFonts w:ascii="Calibri" w:hAnsi="Calibri"/>
          <w:noProof/>
          <w:color w:val="000000" w:themeColor="text1"/>
        </w:rPr>
        <w:t xml:space="preserve">Zhang, Z. and Tang, W. (2018) ‘Drug metabolism in drug discovery and development’, </w:t>
      </w:r>
      <w:r w:rsidRPr="001A2766">
        <w:rPr>
          <w:rFonts w:ascii="Calibri" w:hAnsi="Calibri"/>
          <w:i/>
          <w:iCs/>
          <w:noProof/>
          <w:color w:val="000000" w:themeColor="text1"/>
        </w:rPr>
        <w:t>Acta Pharmaceutica Sinica B</w:t>
      </w:r>
      <w:r w:rsidRPr="001A2766">
        <w:rPr>
          <w:rFonts w:ascii="Calibri" w:hAnsi="Calibri"/>
          <w:noProof/>
          <w:color w:val="000000" w:themeColor="text1"/>
        </w:rPr>
        <w:t>. Chinese Academy of Medical Sciences, pp. 721–732. doi: 10.1016/j.apsb.2018.04.003.</w:t>
      </w:r>
    </w:p>
    <w:p w14:paraId="334B4580" w14:textId="77777777" w:rsidR="00347845" w:rsidRPr="001A2766" w:rsidRDefault="00347845" w:rsidP="001A2766">
      <w:pPr>
        <w:widowControl w:val="0"/>
        <w:autoSpaceDE w:val="0"/>
        <w:autoSpaceDN w:val="0"/>
        <w:adjustRightInd w:val="0"/>
        <w:spacing w:line="360" w:lineRule="auto"/>
        <w:jc w:val="both"/>
        <w:rPr>
          <w:rFonts w:ascii="Calibri" w:hAnsi="Calibri"/>
          <w:noProof/>
          <w:color w:val="000000" w:themeColor="text1"/>
        </w:rPr>
      </w:pPr>
      <w:r w:rsidRPr="001A2766">
        <w:rPr>
          <w:rFonts w:ascii="Calibri" w:hAnsi="Calibri"/>
          <w:noProof/>
          <w:color w:val="000000" w:themeColor="text1"/>
        </w:rPr>
        <w:t xml:space="preserve">Zhou, S.-F., Liu, J.-P. and Chowbay, B. (2009) ‘Polymorphism of human cytochrome P450 enzymes and its clinical impact’, </w:t>
      </w:r>
      <w:r w:rsidRPr="001A2766">
        <w:rPr>
          <w:rFonts w:ascii="Calibri" w:hAnsi="Calibri"/>
          <w:i/>
          <w:iCs/>
          <w:noProof/>
          <w:color w:val="000000" w:themeColor="text1"/>
        </w:rPr>
        <w:t>Drug Metabolism Reviews</w:t>
      </w:r>
      <w:r w:rsidRPr="001A2766">
        <w:rPr>
          <w:rFonts w:ascii="Calibri" w:hAnsi="Calibri"/>
          <w:noProof/>
          <w:color w:val="000000" w:themeColor="text1"/>
        </w:rPr>
        <w:t>. Taylor &amp; Francis, 41(2), pp. 89–295. doi: 10.1080/03602530902843483.</w:t>
      </w:r>
    </w:p>
    <w:p w14:paraId="37E25EE1" w14:textId="69B61EE2" w:rsidR="00CB03D2" w:rsidRPr="001A2766" w:rsidRDefault="00CB03D2" w:rsidP="001A2766">
      <w:pPr>
        <w:widowControl w:val="0"/>
        <w:autoSpaceDE w:val="0"/>
        <w:autoSpaceDN w:val="0"/>
        <w:adjustRightInd w:val="0"/>
        <w:spacing w:line="360" w:lineRule="auto"/>
        <w:jc w:val="both"/>
        <w:rPr>
          <w:rFonts w:asciiTheme="minorHAnsi" w:hAnsiTheme="minorHAnsi"/>
          <w:color w:val="000000" w:themeColor="text1"/>
        </w:rPr>
      </w:pPr>
      <w:r w:rsidRPr="001A2766">
        <w:rPr>
          <w:rFonts w:asciiTheme="minorHAnsi" w:hAnsiTheme="minorHAnsi"/>
          <w:color w:val="000000" w:themeColor="text1"/>
        </w:rPr>
        <w:fldChar w:fldCharType="end"/>
      </w:r>
    </w:p>
    <w:p w14:paraId="025EAF6A" w14:textId="77777777" w:rsidR="00CB03D2" w:rsidRPr="001A2766" w:rsidRDefault="00CB03D2" w:rsidP="001A2766">
      <w:pPr>
        <w:spacing w:line="360" w:lineRule="auto"/>
        <w:jc w:val="both"/>
        <w:rPr>
          <w:rFonts w:asciiTheme="minorHAnsi" w:hAnsiTheme="minorHAnsi"/>
          <w:color w:val="000000" w:themeColor="text1"/>
        </w:rPr>
      </w:pPr>
    </w:p>
    <w:p w14:paraId="057C288A" w14:textId="77777777" w:rsidR="00CB03D2" w:rsidRPr="001A2766" w:rsidRDefault="00CB03D2" w:rsidP="001A2766">
      <w:pPr>
        <w:spacing w:line="360" w:lineRule="auto"/>
        <w:jc w:val="both"/>
        <w:rPr>
          <w:rFonts w:asciiTheme="minorHAnsi" w:hAnsiTheme="minorHAnsi"/>
          <w:color w:val="000000" w:themeColor="text1"/>
        </w:rPr>
      </w:pPr>
    </w:p>
    <w:p w14:paraId="4EACB45F" w14:textId="34FE6DEB" w:rsidR="00CB03D2" w:rsidRPr="001A2766" w:rsidRDefault="00825D99" w:rsidP="001A2766">
      <w:pPr>
        <w:pStyle w:val="Heading1"/>
        <w:spacing w:line="360" w:lineRule="auto"/>
        <w:jc w:val="both"/>
        <w:rPr>
          <w:rFonts w:asciiTheme="minorHAnsi" w:hAnsiTheme="minorHAnsi"/>
          <w:color w:val="000000" w:themeColor="text1"/>
        </w:rPr>
      </w:pPr>
      <w:r w:rsidRPr="001A2766">
        <w:rPr>
          <w:rFonts w:asciiTheme="minorHAnsi" w:hAnsiTheme="minorHAnsi"/>
          <w:color w:val="000000" w:themeColor="text1"/>
        </w:rPr>
        <w:t>Appendix</w:t>
      </w:r>
    </w:p>
    <w:p w14:paraId="1FCBAF28" w14:textId="640B62C0" w:rsidR="00825D99" w:rsidRPr="001A2766" w:rsidRDefault="00825D99" w:rsidP="001A2766">
      <w:pPr>
        <w:spacing w:line="360" w:lineRule="auto"/>
        <w:jc w:val="both"/>
        <w:rPr>
          <w:rFonts w:asciiTheme="minorHAnsi" w:hAnsiTheme="minorHAnsi"/>
          <w:color w:val="000000" w:themeColor="text1"/>
          <w:highlight w:val="yellow"/>
        </w:rPr>
      </w:pPr>
    </w:p>
    <w:p w14:paraId="23D85C0F" w14:textId="3E506C0A" w:rsidR="00825D99" w:rsidRPr="001A2766" w:rsidRDefault="00825D99" w:rsidP="001A2766">
      <w:pPr>
        <w:spacing w:line="360" w:lineRule="auto"/>
        <w:jc w:val="both"/>
        <w:rPr>
          <w:rFonts w:asciiTheme="minorHAnsi" w:hAnsiTheme="minorHAnsi"/>
          <w:color w:val="000000" w:themeColor="text1"/>
          <w:highlight w:val="yellow"/>
        </w:rPr>
      </w:pPr>
    </w:p>
    <w:p w14:paraId="2E4D8524" w14:textId="6EF970D2" w:rsidR="00825D99" w:rsidRPr="001A2766" w:rsidRDefault="00825D99" w:rsidP="001A2766">
      <w:pPr>
        <w:spacing w:line="360" w:lineRule="auto"/>
        <w:jc w:val="both"/>
        <w:rPr>
          <w:rFonts w:asciiTheme="minorHAnsi" w:hAnsiTheme="minorHAnsi"/>
          <w:color w:val="000000" w:themeColor="text1"/>
          <w:highlight w:val="yellow"/>
        </w:rPr>
      </w:pPr>
    </w:p>
    <w:p w14:paraId="726A11B6" w14:textId="3081EB69" w:rsidR="00825D99" w:rsidRPr="001A2766" w:rsidRDefault="00825D99" w:rsidP="001A2766">
      <w:pPr>
        <w:spacing w:line="360" w:lineRule="auto"/>
        <w:jc w:val="both"/>
        <w:rPr>
          <w:rFonts w:asciiTheme="minorHAnsi" w:hAnsiTheme="minorHAnsi"/>
          <w:color w:val="000000" w:themeColor="text1"/>
          <w:highlight w:val="yellow"/>
        </w:rPr>
      </w:pPr>
      <w:r w:rsidRPr="001A2766">
        <w:rPr>
          <w:rFonts w:asciiTheme="minorHAnsi" w:hAnsiTheme="minorHAnsi"/>
          <w:color w:val="000000" w:themeColor="text1"/>
          <w:highlight w:val="yellow"/>
        </w:rPr>
        <w:t xml:space="preserve">Sequences? </w:t>
      </w:r>
    </w:p>
    <w:p w14:paraId="0330ECF8" w14:textId="06FFA70F" w:rsidR="00825D99" w:rsidRPr="001A2766" w:rsidRDefault="00825D99" w:rsidP="001A2766">
      <w:pPr>
        <w:spacing w:line="360" w:lineRule="auto"/>
        <w:jc w:val="both"/>
        <w:rPr>
          <w:rFonts w:asciiTheme="minorHAnsi" w:hAnsiTheme="minorHAnsi"/>
          <w:color w:val="000000" w:themeColor="text1"/>
          <w:highlight w:val="yellow"/>
        </w:rPr>
      </w:pPr>
    </w:p>
    <w:p w14:paraId="18B8B070" w14:textId="005575D3" w:rsidR="00825D99" w:rsidRPr="001A2766" w:rsidRDefault="00825D99" w:rsidP="001A2766">
      <w:pPr>
        <w:spacing w:line="360" w:lineRule="auto"/>
        <w:jc w:val="both"/>
        <w:rPr>
          <w:rFonts w:asciiTheme="minorHAnsi" w:hAnsiTheme="minorHAnsi"/>
          <w:color w:val="000000" w:themeColor="text1"/>
          <w:highlight w:val="yellow"/>
        </w:rPr>
      </w:pPr>
    </w:p>
    <w:p w14:paraId="19CAE424" w14:textId="77ED3575" w:rsidR="00825D99" w:rsidRPr="001A2766" w:rsidRDefault="00825D99" w:rsidP="001A2766">
      <w:pPr>
        <w:spacing w:line="360" w:lineRule="auto"/>
        <w:jc w:val="both"/>
        <w:rPr>
          <w:rFonts w:asciiTheme="minorHAnsi" w:hAnsiTheme="minorHAnsi"/>
          <w:color w:val="000000" w:themeColor="text1"/>
          <w:highlight w:val="yellow"/>
        </w:rPr>
      </w:pPr>
      <w:r w:rsidRPr="001A2766">
        <w:rPr>
          <w:rFonts w:asciiTheme="minorHAnsi" w:hAnsiTheme="minorHAnsi"/>
          <w:color w:val="000000" w:themeColor="text1"/>
          <w:highlight w:val="yellow"/>
        </w:rPr>
        <w:t xml:space="preserve">Turnover number calculations for initial slope… </w:t>
      </w:r>
    </w:p>
    <w:p w14:paraId="79EC138D" w14:textId="70B6F371" w:rsidR="00825D99" w:rsidRPr="001A2766" w:rsidRDefault="00825D99" w:rsidP="001A2766">
      <w:pPr>
        <w:spacing w:line="360" w:lineRule="auto"/>
        <w:jc w:val="both"/>
        <w:rPr>
          <w:rFonts w:asciiTheme="minorHAnsi" w:hAnsiTheme="minorHAnsi"/>
          <w:color w:val="000000" w:themeColor="text1"/>
          <w:highlight w:val="yellow"/>
        </w:rPr>
      </w:pPr>
    </w:p>
    <w:p w14:paraId="35A6338E" w14:textId="2DDC338D" w:rsidR="00825D99" w:rsidRPr="001A2766" w:rsidRDefault="00825D99" w:rsidP="001A2766">
      <w:pPr>
        <w:spacing w:line="360" w:lineRule="auto"/>
        <w:jc w:val="both"/>
        <w:rPr>
          <w:rFonts w:asciiTheme="minorHAnsi" w:hAnsiTheme="minorHAnsi"/>
          <w:color w:val="000000" w:themeColor="text1"/>
        </w:rPr>
      </w:pPr>
      <w:r w:rsidRPr="001A2766">
        <w:rPr>
          <w:rFonts w:asciiTheme="minorHAnsi" w:hAnsiTheme="minorHAnsi"/>
          <w:color w:val="000000" w:themeColor="text1"/>
          <w:highlight w:val="yellow"/>
        </w:rPr>
        <w:t>Any computational supplementary????</w:t>
      </w:r>
      <w:r w:rsidRPr="001A2766">
        <w:rPr>
          <w:rFonts w:asciiTheme="minorHAnsi" w:hAnsiTheme="minorHAnsi"/>
          <w:color w:val="000000" w:themeColor="text1"/>
        </w:rPr>
        <w:t xml:space="preserve"> </w:t>
      </w:r>
    </w:p>
    <w:sectPr w:rsidR="00825D99" w:rsidRPr="001A2766" w:rsidSect="00EC1AFB">
      <w:headerReference w:type="default" r:id="rId94"/>
      <w:footerReference w:type="even" r:id="rId95"/>
      <w:footerReference w:type="default" r:id="rId96"/>
      <w:pgSz w:w="11900" w:h="16840"/>
      <w:pgMar w:top="1440" w:right="1440" w:bottom="1440" w:left="144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C1BA777" w14:textId="77777777" w:rsidR="0080159D" w:rsidRDefault="0080159D" w:rsidP="001474FB">
      <w:r>
        <w:separator/>
      </w:r>
    </w:p>
  </w:endnote>
  <w:endnote w:type="continuationSeparator" w:id="0">
    <w:p w14:paraId="6BA2AEA8" w14:textId="77777777" w:rsidR="0080159D" w:rsidRDefault="0080159D" w:rsidP="001474F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Noto Sans Symbols">
    <w:altName w:val="Calibri"/>
    <w:panose1 w:val="020B0604020202020204"/>
    <w:charset w:val="00"/>
    <w:family w:val="auto"/>
    <w:pitch w:val="default"/>
  </w:font>
  <w:font w:name="DejaVu Sans">
    <w:panose1 w:val="020B0604020202020204"/>
    <w:charset w:val="00"/>
    <w:family w:val="roman"/>
    <w:notTrueType/>
    <w:pitch w:val="default"/>
  </w:font>
  <w:font w:name="Segoe UI">
    <w:altName w:val="Sylfaen"/>
    <w:panose1 w:val="020B0604020202020204"/>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335531233"/>
      <w:docPartObj>
        <w:docPartGallery w:val="Page Numbers (Bottom of Page)"/>
        <w:docPartUnique/>
      </w:docPartObj>
    </w:sdtPr>
    <w:sdtContent>
      <w:p w14:paraId="5B139DCB" w14:textId="081AAEA4" w:rsidR="001A2766" w:rsidRDefault="001A2766" w:rsidP="00F1471A">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B2C02B2" w14:textId="77777777" w:rsidR="001A2766" w:rsidRDefault="001A276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830129121"/>
      <w:docPartObj>
        <w:docPartGallery w:val="Page Numbers (Bottom of Page)"/>
        <w:docPartUnique/>
      </w:docPartObj>
    </w:sdtPr>
    <w:sdtContent>
      <w:p w14:paraId="41A266FA" w14:textId="068A3632" w:rsidR="001A2766" w:rsidRDefault="001A2766" w:rsidP="00F1471A">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88</w:t>
        </w:r>
        <w:r>
          <w:rPr>
            <w:rStyle w:val="PageNumber"/>
          </w:rPr>
          <w:fldChar w:fldCharType="end"/>
        </w:r>
      </w:p>
    </w:sdtContent>
  </w:sdt>
  <w:p w14:paraId="36C66DC7" w14:textId="77777777" w:rsidR="001A2766" w:rsidRDefault="001A276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9833188" w14:textId="77777777" w:rsidR="0080159D" w:rsidRDefault="0080159D" w:rsidP="001474FB">
      <w:r>
        <w:separator/>
      </w:r>
    </w:p>
  </w:footnote>
  <w:footnote w:type="continuationSeparator" w:id="0">
    <w:p w14:paraId="2C1E10C0" w14:textId="77777777" w:rsidR="0080159D" w:rsidRDefault="0080159D" w:rsidP="001474F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352D1F5" w14:textId="24754587" w:rsidR="001A2766" w:rsidRDefault="001A2766">
    <w:pPr>
      <w:pStyle w:val="Header"/>
    </w:pPr>
  </w:p>
  <w:p w14:paraId="1FD85B3C" w14:textId="4A30C811" w:rsidR="001A2766" w:rsidRDefault="001A2766">
    <w:pPr>
      <w:pStyle w:val="Header"/>
    </w:pPr>
  </w:p>
  <w:p w14:paraId="4C7801A7" w14:textId="77777777" w:rsidR="001A2766" w:rsidRDefault="001A276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0482575"/>
    <w:multiLevelType w:val="multilevel"/>
    <w:tmpl w:val="83B2DA3E"/>
    <w:lvl w:ilvl="0">
      <w:start w:val="1"/>
      <w:numFmt w:val="decimal"/>
      <w:lvlText w:val="%1."/>
      <w:lvlJc w:val="left"/>
      <w:pPr>
        <w:ind w:left="720" w:hanging="360"/>
      </w:pPr>
    </w:lvl>
    <w:lvl w:ilvl="1">
      <w:start w:val="1"/>
      <w:numFmt w:val="decimal"/>
      <w:lvlText w:val="%1.%2"/>
      <w:lvlJc w:val="left"/>
      <w:pPr>
        <w:ind w:left="380" w:hanging="38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1" w15:restartNumberingAfterBreak="0">
    <w:nsid w:val="23DA0ECB"/>
    <w:multiLevelType w:val="multilevel"/>
    <w:tmpl w:val="75F83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437B0351"/>
    <w:multiLevelType w:val="multilevel"/>
    <w:tmpl w:val="CAC22066"/>
    <w:lvl w:ilvl="0">
      <w:start w:val="1"/>
      <w:numFmt w:val="lowerRoman"/>
      <w:lvlText w:val="%1)"/>
      <w:lvlJc w:val="left"/>
      <w:pPr>
        <w:ind w:left="1080" w:hanging="72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663719B5"/>
    <w:multiLevelType w:val="multilevel"/>
    <w:tmpl w:val="F2C4E17E"/>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681545AE"/>
    <w:multiLevelType w:val="multilevel"/>
    <w:tmpl w:val="C80862D0"/>
    <w:lvl w:ilvl="0">
      <w:start w:val="3"/>
      <w:numFmt w:val="decimal"/>
      <w:lvlText w:val="%1"/>
      <w:lvlJc w:val="left"/>
      <w:pPr>
        <w:ind w:left="360" w:hanging="360"/>
      </w:pPr>
      <w:rPr>
        <w:rFonts w:hint="default"/>
      </w:rPr>
    </w:lvl>
    <w:lvl w:ilvl="1">
      <w:start w:val="2"/>
      <w:numFmt w:val="decimal"/>
      <w:lvlText w:val="%1.%2"/>
      <w:lvlJc w:val="left"/>
      <w:pPr>
        <w:ind w:left="740" w:hanging="360"/>
      </w:pPr>
      <w:rPr>
        <w:rFonts w:hint="default"/>
      </w:rPr>
    </w:lvl>
    <w:lvl w:ilvl="2">
      <w:start w:val="1"/>
      <w:numFmt w:val="decimal"/>
      <w:lvlText w:val="%1.%2.%3"/>
      <w:lvlJc w:val="left"/>
      <w:pPr>
        <w:ind w:left="1480" w:hanging="720"/>
      </w:pPr>
      <w:rPr>
        <w:rFonts w:hint="default"/>
      </w:rPr>
    </w:lvl>
    <w:lvl w:ilvl="3">
      <w:start w:val="1"/>
      <w:numFmt w:val="decimal"/>
      <w:lvlText w:val="%1.%2.%3.%4"/>
      <w:lvlJc w:val="left"/>
      <w:pPr>
        <w:ind w:left="1860" w:hanging="720"/>
      </w:pPr>
      <w:rPr>
        <w:rFonts w:hint="default"/>
      </w:rPr>
    </w:lvl>
    <w:lvl w:ilvl="4">
      <w:start w:val="1"/>
      <w:numFmt w:val="decimal"/>
      <w:lvlText w:val="%1.%2.%3.%4.%5"/>
      <w:lvlJc w:val="left"/>
      <w:pPr>
        <w:ind w:left="2600" w:hanging="1080"/>
      </w:pPr>
      <w:rPr>
        <w:rFonts w:hint="default"/>
      </w:rPr>
    </w:lvl>
    <w:lvl w:ilvl="5">
      <w:start w:val="1"/>
      <w:numFmt w:val="decimal"/>
      <w:lvlText w:val="%1.%2.%3.%4.%5.%6"/>
      <w:lvlJc w:val="left"/>
      <w:pPr>
        <w:ind w:left="2980" w:hanging="1080"/>
      </w:pPr>
      <w:rPr>
        <w:rFonts w:hint="default"/>
      </w:rPr>
    </w:lvl>
    <w:lvl w:ilvl="6">
      <w:start w:val="1"/>
      <w:numFmt w:val="decimal"/>
      <w:lvlText w:val="%1.%2.%3.%4.%5.%6.%7"/>
      <w:lvlJc w:val="left"/>
      <w:pPr>
        <w:ind w:left="3720" w:hanging="1440"/>
      </w:pPr>
      <w:rPr>
        <w:rFonts w:hint="default"/>
      </w:rPr>
    </w:lvl>
    <w:lvl w:ilvl="7">
      <w:start w:val="1"/>
      <w:numFmt w:val="decimal"/>
      <w:lvlText w:val="%1.%2.%3.%4.%5.%6.%7.%8"/>
      <w:lvlJc w:val="left"/>
      <w:pPr>
        <w:ind w:left="4100" w:hanging="1440"/>
      </w:pPr>
      <w:rPr>
        <w:rFonts w:hint="default"/>
      </w:rPr>
    </w:lvl>
    <w:lvl w:ilvl="8">
      <w:start w:val="1"/>
      <w:numFmt w:val="decimal"/>
      <w:lvlText w:val="%1.%2.%3.%4.%5.%6.%7.%8.%9"/>
      <w:lvlJc w:val="left"/>
      <w:pPr>
        <w:ind w:left="4840" w:hanging="1800"/>
      </w:pPr>
      <w:rPr>
        <w:rFonts w:hint="default"/>
      </w:rPr>
    </w:lvl>
  </w:abstractNum>
  <w:abstractNum w:abstractNumId="5" w15:restartNumberingAfterBreak="0">
    <w:nsid w:val="695A6924"/>
    <w:multiLevelType w:val="multilevel"/>
    <w:tmpl w:val="C1824A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71286982"/>
    <w:multiLevelType w:val="multilevel"/>
    <w:tmpl w:val="D97C29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77C500C0"/>
    <w:multiLevelType w:val="multilevel"/>
    <w:tmpl w:val="CA3604B8"/>
    <w:lvl w:ilvl="0">
      <w:start w:val="3"/>
      <w:numFmt w:val="decimal"/>
      <w:lvlText w:val="%1"/>
      <w:lvlJc w:val="left"/>
      <w:pPr>
        <w:ind w:left="480" w:hanging="480"/>
      </w:pPr>
      <w:rPr>
        <w:rFonts w:hint="default"/>
      </w:rPr>
    </w:lvl>
    <w:lvl w:ilvl="1">
      <w:start w:val="4"/>
      <w:numFmt w:val="decimal"/>
      <w:lvlText w:val="%1.%2"/>
      <w:lvlJc w:val="left"/>
      <w:pPr>
        <w:ind w:left="1020" w:hanging="480"/>
      </w:pPr>
      <w:rPr>
        <w:rFonts w:hint="default"/>
      </w:rPr>
    </w:lvl>
    <w:lvl w:ilvl="2">
      <w:start w:val="3"/>
      <w:numFmt w:val="decimal"/>
      <w:lvlText w:val="%1.%2.%3"/>
      <w:lvlJc w:val="left"/>
      <w:pPr>
        <w:ind w:left="1800" w:hanging="720"/>
      </w:pPr>
      <w:rPr>
        <w:rFonts w:hint="default"/>
      </w:rPr>
    </w:lvl>
    <w:lvl w:ilvl="3">
      <w:start w:val="1"/>
      <w:numFmt w:val="decimal"/>
      <w:lvlText w:val="%1.%2.%3.%4"/>
      <w:lvlJc w:val="left"/>
      <w:pPr>
        <w:ind w:left="2340" w:hanging="72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3780" w:hanging="108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220" w:hanging="1440"/>
      </w:pPr>
      <w:rPr>
        <w:rFonts w:hint="default"/>
      </w:rPr>
    </w:lvl>
    <w:lvl w:ilvl="8">
      <w:start w:val="1"/>
      <w:numFmt w:val="decimal"/>
      <w:lvlText w:val="%1.%2.%3.%4.%5.%6.%7.%8.%9"/>
      <w:lvlJc w:val="left"/>
      <w:pPr>
        <w:ind w:left="6120" w:hanging="1800"/>
      </w:pPr>
      <w:rPr>
        <w:rFonts w:hint="default"/>
      </w:rPr>
    </w:lvl>
  </w:abstractNum>
  <w:num w:numId="1">
    <w:abstractNumId w:val="2"/>
  </w:num>
  <w:num w:numId="2">
    <w:abstractNumId w:val="0"/>
  </w:num>
  <w:num w:numId="3">
    <w:abstractNumId w:val="6"/>
  </w:num>
  <w:num w:numId="4">
    <w:abstractNumId w:val="1"/>
  </w:num>
  <w:num w:numId="5">
    <w:abstractNumId w:val="5"/>
  </w:num>
  <w:num w:numId="6">
    <w:abstractNumId w:val="7"/>
  </w:num>
  <w:num w:numId="7">
    <w:abstractNumId w:val="4"/>
  </w:num>
  <w:num w:numId="8">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Hazel">
    <w15:presenceInfo w15:providerId="None" w15:userId="Hazel"/>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C343C"/>
    <w:rsid w:val="0000106A"/>
    <w:rsid w:val="00001AB6"/>
    <w:rsid w:val="00010C5D"/>
    <w:rsid w:val="00010CB2"/>
    <w:rsid w:val="00015B6E"/>
    <w:rsid w:val="0002396A"/>
    <w:rsid w:val="00024C87"/>
    <w:rsid w:val="0003387B"/>
    <w:rsid w:val="00035E82"/>
    <w:rsid w:val="0003638A"/>
    <w:rsid w:val="00036952"/>
    <w:rsid w:val="00040678"/>
    <w:rsid w:val="00041EEC"/>
    <w:rsid w:val="00044C9B"/>
    <w:rsid w:val="00050470"/>
    <w:rsid w:val="000534DE"/>
    <w:rsid w:val="00054CD8"/>
    <w:rsid w:val="000553EB"/>
    <w:rsid w:val="00056364"/>
    <w:rsid w:val="00066C0E"/>
    <w:rsid w:val="00070714"/>
    <w:rsid w:val="00071D32"/>
    <w:rsid w:val="00075BDE"/>
    <w:rsid w:val="000806B5"/>
    <w:rsid w:val="00082213"/>
    <w:rsid w:val="0008360F"/>
    <w:rsid w:val="000841DE"/>
    <w:rsid w:val="000845C1"/>
    <w:rsid w:val="000849F5"/>
    <w:rsid w:val="00096410"/>
    <w:rsid w:val="000A4000"/>
    <w:rsid w:val="000A43AC"/>
    <w:rsid w:val="000A579C"/>
    <w:rsid w:val="000C2034"/>
    <w:rsid w:val="000F6C9D"/>
    <w:rsid w:val="001002E6"/>
    <w:rsid w:val="00110D64"/>
    <w:rsid w:val="00112120"/>
    <w:rsid w:val="001142C4"/>
    <w:rsid w:val="0011799E"/>
    <w:rsid w:val="001208B2"/>
    <w:rsid w:val="001237A8"/>
    <w:rsid w:val="00125230"/>
    <w:rsid w:val="001318DE"/>
    <w:rsid w:val="00140EFE"/>
    <w:rsid w:val="0014243D"/>
    <w:rsid w:val="00146682"/>
    <w:rsid w:val="00146ED7"/>
    <w:rsid w:val="001474FB"/>
    <w:rsid w:val="0015602D"/>
    <w:rsid w:val="00163A6B"/>
    <w:rsid w:val="0017603D"/>
    <w:rsid w:val="00176988"/>
    <w:rsid w:val="001804B7"/>
    <w:rsid w:val="00181CB3"/>
    <w:rsid w:val="00192252"/>
    <w:rsid w:val="001A2766"/>
    <w:rsid w:val="001A6659"/>
    <w:rsid w:val="001A7D27"/>
    <w:rsid w:val="001C346F"/>
    <w:rsid w:val="001D1106"/>
    <w:rsid w:val="001D390E"/>
    <w:rsid w:val="001E6DEC"/>
    <w:rsid w:val="002052D4"/>
    <w:rsid w:val="00214E9F"/>
    <w:rsid w:val="00230820"/>
    <w:rsid w:val="00233436"/>
    <w:rsid w:val="00233B82"/>
    <w:rsid w:val="00240B04"/>
    <w:rsid w:val="00242BAE"/>
    <w:rsid w:val="002464B2"/>
    <w:rsid w:val="002506A4"/>
    <w:rsid w:val="00252161"/>
    <w:rsid w:val="00254314"/>
    <w:rsid w:val="0025540B"/>
    <w:rsid w:val="00274356"/>
    <w:rsid w:val="00280FA7"/>
    <w:rsid w:val="00282821"/>
    <w:rsid w:val="002B76A4"/>
    <w:rsid w:val="002B78CF"/>
    <w:rsid w:val="002C3BCF"/>
    <w:rsid w:val="002C436E"/>
    <w:rsid w:val="002D4E39"/>
    <w:rsid w:val="002D61E9"/>
    <w:rsid w:val="002D7AD5"/>
    <w:rsid w:val="002E5FA5"/>
    <w:rsid w:val="002F1417"/>
    <w:rsid w:val="002F1F82"/>
    <w:rsid w:val="002F721B"/>
    <w:rsid w:val="00300FC3"/>
    <w:rsid w:val="003011EF"/>
    <w:rsid w:val="00301904"/>
    <w:rsid w:val="00303DD7"/>
    <w:rsid w:val="00304868"/>
    <w:rsid w:val="00310265"/>
    <w:rsid w:val="0031138F"/>
    <w:rsid w:val="00321D1F"/>
    <w:rsid w:val="00330BA8"/>
    <w:rsid w:val="003350B5"/>
    <w:rsid w:val="00335110"/>
    <w:rsid w:val="0033734C"/>
    <w:rsid w:val="0034689C"/>
    <w:rsid w:val="0034696D"/>
    <w:rsid w:val="00347845"/>
    <w:rsid w:val="0035410B"/>
    <w:rsid w:val="00367F51"/>
    <w:rsid w:val="00370149"/>
    <w:rsid w:val="003704BB"/>
    <w:rsid w:val="00374ED2"/>
    <w:rsid w:val="00375576"/>
    <w:rsid w:val="003803C2"/>
    <w:rsid w:val="00393028"/>
    <w:rsid w:val="00393152"/>
    <w:rsid w:val="00397978"/>
    <w:rsid w:val="003A2247"/>
    <w:rsid w:val="003A719C"/>
    <w:rsid w:val="003A7B44"/>
    <w:rsid w:val="003B3008"/>
    <w:rsid w:val="003C7048"/>
    <w:rsid w:val="003C752C"/>
    <w:rsid w:val="003D0DD5"/>
    <w:rsid w:val="003D415D"/>
    <w:rsid w:val="003D5F8F"/>
    <w:rsid w:val="003E4AFD"/>
    <w:rsid w:val="00411533"/>
    <w:rsid w:val="00414F11"/>
    <w:rsid w:val="0041771B"/>
    <w:rsid w:val="00422CF2"/>
    <w:rsid w:val="00422E28"/>
    <w:rsid w:val="0043358E"/>
    <w:rsid w:val="00437B5F"/>
    <w:rsid w:val="00440067"/>
    <w:rsid w:val="00443D6C"/>
    <w:rsid w:val="00445C07"/>
    <w:rsid w:val="0045321B"/>
    <w:rsid w:val="0046447E"/>
    <w:rsid w:val="00464909"/>
    <w:rsid w:val="00470C5D"/>
    <w:rsid w:val="00475173"/>
    <w:rsid w:val="00475781"/>
    <w:rsid w:val="004812B8"/>
    <w:rsid w:val="00483813"/>
    <w:rsid w:val="0048393E"/>
    <w:rsid w:val="00486268"/>
    <w:rsid w:val="004953F3"/>
    <w:rsid w:val="004958BF"/>
    <w:rsid w:val="004B0052"/>
    <w:rsid w:val="004B3032"/>
    <w:rsid w:val="004B40FC"/>
    <w:rsid w:val="004B4B06"/>
    <w:rsid w:val="004B6963"/>
    <w:rsid w:val="004B6F98"/>
    <w:rsid w:val="004C022E"/>
    <w:rsid w:val="004C699D"/>
    <w:rsid w:val="004D735F"/>
    <w:rsid w:val="004D7E56"/>
    <w:rsid w:val="004E5879"/>
    <w:rsid w:val="004F18DB"/>
    <w:rsid w:val="004F2D0E"/>
    <w:rsid w:val="004F2ECD"/>
    <w:rsid w:val="004F3775"/>
    <w:rsid w:val="004F58D3"/>
    <w:rsid w:val="00507EEA"/>
    <w:rsid w:val="005107A3"/>
    <w:rsid w:val="00513066"/>
    <w:rsid w:val="00543FBB"/>
    <w:rsid w:val="00545BEC"/>
    <w:rsid w:val="00554207"/>
    <w:rsid w:val="00555D5C"/>
    <w:rsid w:val="005571D4"/>
    <w:rsid w:val="00571F0F"/>
    <w:rsid w:val="00576A16"/>
    <w:rsid w:val="00585CAD"/>
    <w:rsid w:val="00590FEE"/>
    <w:rsid w:val="00594F8A"/>
    <w:rsid w:val="005B0ECB"/>
    <w:rsid w:val="005C4620"/>
    <w:rsid w:val="005C5BB2"/>
    <w:rsid w:val="005D1CD9"/>
    <w:rsid w:val="005D3301"/>
    <w:rsid w:val="005E52DA"/>
    <w:rsid w:val="005E57EA"/>
    <w:rsid w:val="005E6AB4"/>
    <w:rsid w:val="005F52A4"/>
    <w:rsid w:val="006012A9"/>
    <w:rsid w:val="00605E70"/>
    <w:rsid w:val="006201AA"/>
    <w:rsid w:val="00625A9C"/>
    <w:rsid w:val="00626ABF"/>
    <w:rsid w:val="00642B76"/>
    <w:rsid w:val="006475F3"/>
    <w:rsid w:val="00651152"/>
    <w:rsid w:val="00652D7D"/>
    <w:rsid w:val="006533B8"/>
    <w:rsid w:val="00653530"/>
    <w:rsid w:val="006616AE"/>
    <w:rsid w:val="00680E23"/>
    <w:rsid w:val="00686CD8"/>
    <w:rsid w:val="0069520C"/>
    <w:rsid w:val="006B39C9"/>
    <w:rsid w:val="006B5D34"/>
    <w:rsid w:val="006C232C"/>
    <w:rsid w:val="006C4E10"/>
    <w:rsid w:val="006D38D9"/>
    <w:rsid w:val="006D5A33"/>
    <w:rsid w:val="006D77AC"/>
    <w:rsid w:val="006E3BB2"/>
    <w:rsid w:val="007141FB"/>
    <w:rsid w:val="00720EAF"/>
    <w:rsid w:val="00724248"/>
    <w:rsid w:val="00725AF2"/>
    <w:rsid w:val="0073612B"/>
    <w:rsid w:val="00741B4D"/>
    <w:rsid w:val="007568A0"/>
    <w:rsid w:val="007700EB"/>
    <w:rsid w:val="007757C9"/>
    <w:rsid w:val="00776F75"/>
    <w:rsid w:val="00785F35"/>
    <w:rsid w:val="007946B2"/>
    <w:rsid w:val="007B177C"/>
    <w:rsid w:val="007B4254"/>
    <w:rsid w:val="007C485E"/>
    <w:rsid w:val="007D1ECB"/>
    <w:rsid w:val="007D388B"/>
    <w:rsid w:val="007E2DA0"/>
    <w:rsid w:val="007E33AD"/>
    <w:rsid w:val="007E3FA4"/>
    <w:rsid w:val="007E6139"/>
    <w:rsid w:val="007E6EEF"/>
    <w:rsid w:val="008008C5"/>
    <w:rsid w:val="0080159D"/>
    <w:rsid w:val="008103DA"/>
    <w:rsid w:val="00811E51"/>
    <w:rsid w:val="0081525F"/>
    <w:rsid w:val="00823ABD"/>
    <w:rsid w:val="00825D99"/>
    <w:rsid w:val="00826901"/>
    <w:rsid w:val="00833384"/>
    <w:rsid w:val="00837962"/>
    <w:rsid w:val="00843890"/>
    <w:rsid w:val="00855A3E"/>
    <w:rsid w:val="008579BA"/>
    <w:rsid w:val="00860794"/>
    <w:rsid w:val="0086393D"/>
    <w:rsid w:val="008671AE"/>
    <w:rsid w:val="00876B8F"/>
    <w:rsid w:val="008873AE"/>
    <w:rsid w:val="00887472"/>
    <w:rsid w:val="0089174D"/>
    <w:rsid w:val="00892DE4"/>
    <w:rsid w:val="00893B1D"/>
    <w:rsid w:val="008B401A"/>
    <w:rsid w:val="008B4973"/>
    <w:rsid w:val="008D782C"/>
    <w:rsid w:val="008E7001"/>
    <w:rsid w:val="009076E0"/>
    <w:rsid w:val="0091115F"/>
    <w:rsid w:val="009168C0"/>
    <w:rsid w:val="00917405"/>
    <w:rsid w:val="00920E18"/>
    <w:rsid w:val="00923131"/>
    <w:rsid w:val="0093687A"/>
    <w:rsid w:val="00936FF1"/>
    <w:rsid w:val="009474F5"/>
    <w:rsid w:val="00950407"/>
    <w:rsid w:val="0095082B"/>
    <w:rsid w:val="00954A58"/>
    <w:rsid w:val="00964B0E"/>
    <w:rsid w:val="00971A0C"/>
    <w:rsid w:val="00972C15"/>
    <w:rsid w:val="00987179"/>
    <w:rsid w:val="00991E10"/>
    <w:rsid w:val="009A375C"/>
    <w:rsid w:val="009A458A"/>
    <w:rsid w:val="009B0241"/>
    <w:rsid w:val="009C0205"/>
    <w:rsid w:val="009E08AF"/>
    <w:rsid w:val="009E1CD8"/>
    <w:rsid w:val="009E3D6C"/>
    <w:rsid w:val="009E6DD6"/>
    <w:rsid w:val="009F3CF3"/>
    <w:rsid w:val="009F54CB"/>
    <w:rsid w:val="009F5E0E"/>
    <w:rsid w:val="00A0074B"/>
    <w:rsid w:val="00A0159F"/>
    <w:rsid w:val="00A0182E"/>
    <w:rsid w:val="00A03ABC"/>
    <w:rsid w:val="00A03D59"/>
    <w:rsid w:val="00A07EAE"/>
    <w:rsid w:val="00A12F20"/>
    <w:rsid w:val="00A235FD"/>
    <w:rsid w:val="00A27041"/>
    <w:rsid w:val="00A43475"/>
    <w:rsid w:val="00A44864"/>
    <w:rsid w:val="00A64AC0"/>
    <w:rsid w:val="00A66A2A"/>
    <w:rsid w:val="00A7271C"/>
    <w:rsid w:val="00A828B2"/>
    <w:rsid w:val="00A972DF"/>
    <w:rsid w:val="00AA3B98"/>
    <w:rsid w:val="00AA4F4D"/>
    <w:rsid w:val="00AB0940"/>
    <w:rsid w:val="00AB2F12"/>
    <w:rsid w:val="00AC343C"/>
    <w:rsid w:val="00AC5AD9"/>
    <w:rsid w:val="00AE1B2D"/>
    <w:rsid w:val="00AE2BE0"/>
    <w:rsid w:val="00AE2CFA"/>
    <w:rsid w:val="00AF11C2"/>
    <w:rsid w:val="00AF536A"/>
    <w:rsid w:val="00AF5C83"/>
    <w:rsid w:val="00B04650"/>
    <w:rsid w:val="00B052FD"/>
    <w:rsid w:val="00B34277"/>
    <w:rsid w:val="00B34AFA"/>
    <w:rsid w:val="00B355C8"/>
    <w:rsid w:val="00B37777"/>
    <w:rsid w:val="00B4405E"/>
    <w:rsid w:val="00B45B04"/>
    <w:rsid w:val="00B45D3B"/>
    <w:rsid w:val="00B54A23"/>
    <w:rsid w:val="00B56578"/>
    <w:rsid w:val="00B56620"/>
    <w:rsid w:val="00B837B0"/>
    <w:rsid w:val="00B83F51"/>
    <w:rsid w:val="00B85348"/>
    <w:rsid w:val="00B92CF5"/>
    <w:rsid w:val="00B97EAA"/>
    <w:rsid w:val="00BA2C8A"/>
    <w:rsid w:val="00BA70D5"/>
    <w:rsid w:val="00BB32BC"/>
    <w:rsid w:val="00BC533C"/>
    <w:rsid w:val="00BD24E5"/>
    <w:rsid w:val="00BE12AC"/>
    <w:rsid w:val="00BE4A3A"/>
    <w:rsid w:val="00BE79B1"/>
    <w:rsid w:val="00C02ECA"/>
    <w:rsid w:val="00C23BA8"/>
    <w:rsid w:val="00C319F1"/>
    <w:rsid w:val="00C32F43"/>
    <w:rsid w:val="00C410B1"/>
    <w:rsid w:val="00C460BF"/>
    <w:rsid w:val="00C52966"/>
    <w:rsid w:val="00C543D4"/>
    <w:rsid w:val="00C54CDD"/>
    <w:rsid w:val="00C573C8"/>
    <w:rsid w:val="00C62687"/>
    <w:rsid w:val="00C77576"/>
    <w:rsid w:val="00C84557"/>
    <w:rsid w:val="00C8784F"/>
    <w:rsid w:val="00CA4532"/>
    <w:rsid w:val="00CA6722"/>
    <w:rsid w:val="00CB03D2"/>
    <w:rsid w:val="00CD3FE2"/>
    <w:rsid w:val="00CE25CD"/>
    <w:rsid w:val="00CF2AA6"/>
    <w:rsid w:val="00CF44B6"/>
    <w:rsid w:val="00D04AEA"/>
    <w:rsid w:val="00D1005E"/>
    <w:rsid w:val="00D10913"/>
    <w:rsid w:val="00D10DD8"/>
    <w:rsid w:val="00D14ED3"/>
    <w:rsid w:val="00D33981"/>
    <w:rsid w:val="00D379A0"/>
    <w:rsid w:val="00D40799"/>
    <w:rsid w:val="00D430D4"/>
    <w:rsid w:val="00D47E96"/>
    <w:rsid w:val="00D534C0"/>
    <w:rsid w:val="00D5353B"/>
    <w:rsid w:val="00D62C8A"/>
    <w:rsid w:val="00D67D85"/>
    <w:rsid w:val="00D814D9"/>
    <w:rsid w:val="00D85DAE"/>
    <w:rsid w:val="00D86E56"/>
    <w:rsid w:val="00D93F7E"/>
    <w:rsid w:val="00D9413D"/>
    <w:rsid w:val="00DA3BF8"/>
    <w:rsid w:val="00DD1B60"/>
    <w:rsid w:val="00DE21A5"/>
    <w:rsid w:val="00DE4ED1"/>
    <w:rsid w:val="00DE772B"/>
    <w:rsid w:val="00DE7A5D"/>
    <w:rsid w:val="00DF01A6"/>
    <w:rsid w:val="00DF206E"/>
    <w:rsid w:val="00DF2F1B"/>
    <w:rsid w:val="00DF6085"/>
    <w:rsid w:val="00DF60DB"/>
    <w:rsid w:val="00E06BC7"/>
    <w:rsid w:val="00E12657"/>
    <w:rsid w:val="00E15E53"/>
    <w:rsid w:val="00E16701"/>
    <w:rsid w:val="00E350EE"/>
    <w:rsid w:val="00E373B6"/>
    <w:rsid w:val="00E37E60"/>
    <w:rsid w:val="00E448CC"/>
    <w:rsid w:val="00E565BF"/>
    <w:rsid w:val="00E61948"/>
    <w:rsid w:val="00E6372B"/>
    <w:rsid w:val="00E67B0E"/>
    <w:rsid w:val="00E700E1"/>
    <w:rsid w:val="00E70AE3"/>
    <w:rsid w:val="00E73D12"/>
    <w:rsid w:val="00E74915"/>
    <w:rsid w:val="00E75ADC"/>
    <w:rsid w:val="00E75B0B"/>
    <w:rsid w:val="00E81980"/>
    <w:rsid w:val="00E81F62"/>
    <w:rsid w:val="00E86122"/>
    <w:rsid w:val="00E8613E"/>
    <w:rsid w:val="00E9329A"/>
    <w:rsid w:val="00EA1D20"/>
    <w:rsid w:val="00EB05FE"/>
    <w:rsid w:val="00EB0D77"/>
    <w:rsid w:val="00EB69B7"/>
    <w:rsid w:val="00EC071E"/>
    <w:rsid w:val="00EC1AFB"/>
    <w:rsid w:val="00EC1DB9"/>
    <w:rsid w:val="00EC3493"/>
    <w:rsid w:val="00EC5411"/>
    <w:rsid w:val="00ED595C"/>
    <w:rsid w:val="00EE1857"/>
    <w:rsid w:val="00EE1A04"/>
    <w:rsid w:val="00F007BB"/>
    <w:rsid w:val="00F012AB"/>
    <w:rsid w:val="00F04899"/>
    <w:rsid w:val="00F05710"/>
    <w:rsid w:val="00F0668D"/>
    <w:rsid w:val="00F1471A"/>
    <w:rsid w:val="00F22188"/>
    <w:rsid w:val="00F27EC1"/>
    <w:rsid w:val="00F324A2"/>
    <w:rsid w:val="00F4224E"/>
    <w:rsid w:val="00F434A9"/>
    <w:rsid w:val="00F43AE8"/>
    <w:rsid w:val="00F476F7"/>
    <w:rsid w:val="00F57F69"/>
    <w:rsid w:val="00F6005B"/>
    <w:rsid w:val="00F6007D"/>
    <w:rsid w:val="00F60FBC"/>
    <w:rsid w:val="00F71CE5"/>
    <w:rsid w:val="00F813C0"/>
    <w:rsid w:val="00F84BDD"/>
    <w:rsid w:val="00F85F5A"/>
    <w:rsid w:val="00F864E4"/>
    <w:rsid w:val="00FA262B"/>
    <w:rsid w:val="00FC10C5"/>
    <w:rsid w:val="00FC1343"/>
    <w:rsid w:val="00FD6465"/>
    <w:rsid w:val="00FE197B"/>
    <w:rsid w:val="00FE1A00"/>
    <w:rsid w:val="00FE57C8"/>
    <w:rsid w:val="00FF3406"/>
    <w:rsid w:val="00FF5239"/>
    <w:rsid w:val="00FF6DD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D5FF8B0"/>
  <w15:docId w15:val="{F5790D37-2707-6B4F-A08D-B30DA8E99D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Calibri"/>
        <w:sz w:val="24"/>
        <w:szCs w:val="24"/>
        <w:lang w:val="en-GB" w:eastAsia="en-GB"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C533C"/>
    <w:rPr>
      <w:rFonts w:ascii="Times New Roman" w:eastAsia="Times New Roman" w:hAnsi="Times New Roman" w:cs="Times New Roman"/>
    </w:rPr>
  </w:style>
  <w:style w:type="paragraph" w:styleId="Heading1">
    <w:name w:val="heading 1"/>
    <w:basedOn w:val="Normal"/>
    <w:next w:val="Normal"/>
    <w:link w:val="Heading1Char"/>
    <w:uiPriority w:val="9"/>
    <w:qFormat/>
    <w:rsid w:val="00966B83"/>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66B83"/>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DB45FA"/>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0607EB"/>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customStyle="1" w:styleId="Heading1Char">
    <w:name w:val="Heading 1 Char"/>
    <w:basedOn w:val="DefaultParagraphFont"/>
    <w:link w:val="Heading1"/>
    <w:uiPriority w:val="9"/>
    <w:rsid w:val="00966B83"/>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966B83"/>
    <w:pPr>
      <w:spacing w:before="480" w:line="276" w:lineRule="auto"/>
      <w:outlineLvl w:val="9"/>
    </w:pPr>
    <w:rPr>
      <w:b/>
      <w:bCs/>
      <w:sz w:val="28"/>
      <w:szCs w:val="28"/>
      <w:lang w:val="en-US"/>
    </w:rPr>
  </w:style>
  <w:style w:type="paragraph" w:styleId="TOC1">
    <w:name w:val="toc 1"/>
    <w:basedOn w:val="Normal"/>
    <w:next w:val="Normal"/>
    <w:autoRedefine/>
    <w:uiPriority w:val="39"/>
    <w:unhideWhenUsed/>
    <w:rsid w:val="00966B83"/>
    <w:pPr>
      <w:spacing w:before="120" w:after="120"/>
    </w:pPr>
    <w:rPr>
      <w:rFonts w:cstheme="minorHAnsi"/>
      <w:b/>
      <w:bCs/>
      <w:caps/>
      <w:sz w:val="20"/>
      <w:szCs w:val="20"/>
    </w:rPr>
  </w:style>
  <w:style w:type="paragraph" w:styleId="TOC2">
    <w:name w:val="toc 2"/>
    <w:basedOn w:val="Normal"/>
    <w:next w:val="Normal"/>
    <w:autoRedefine/>
    <w:uiPriority w:val="39"/>
    <w:unhideWhenUsed/>
    <w:rsid w:val="00966B83"/>
    <w:pPr>
      <w:ind w:left="240"/>
    </w:pPr>
    <w:rPr>
      <w:rFonts w:cstheme="minorHAnsi"/>
      <w:smallCaps/>
      <w:sz w:val="20"/>
      <w:szCs w:val="20"/>
    </w:rPr>
  </w:style>
  <w:style w:type="paragraph" w:styleId="TOC3">
    <w:name w:val="toc 3"/>
    <w:basedOn w:val="Normal"/>
    <w:next w:val="Normal"/>
    <w:autoRedefine/>
    <w:uiPriority w:val="39"/>
    <w:unhideWhenUsed/>
    <w:rsid w:val="00966B83"/>
    <w:pPr>
      <w:ind w:left="480"/>
    </w:pPr>
    <w:rPr>
      <w:rFonts w:cstheme="minorHAnsi"/>
      <w:i/>
      <w:iCs/>
      <w:sz w:val="20"/>
      <w:szCs w:val="20"/>
    </w:rPr>
  </w:style>
  <w:style w:type="paragraph" w:styleId="TOC4">
    <w:name w:val="toc 4"/>
    <w:basedOn w:val="Normal"/>
    <w:next w:val="Normal"/>
    <w:autoRedefine/>
    <w:uiPriority w:val="39"/>
    <w:unhideWhenUsed/>
    <w:rsid w:val="00966B83"/>
    <w:pPr>
      <w:ind w:left="720"/>
    </w:pPr>
    <w:rPr>
      <w:rFonts w:cstheme="minorHAnsi"/>
      <w:sz w:val="18"/>
      <w:szCs w:val="18"/>
    </w:rPr>
  </w:style>
  <w:style w:type="paragraph" w:styleId="TOC5">
    <w:name w:val="toc 5"/>
    <w:basedOn w:val="Normal"/>
    <w:next w:val="Normal"/>
    <w:autoRedefine/>
    <w:uiPriority w:val="39"/>
    <w:unhideWhenUsed/>
    <w:rsid w:val="00966B83"/>
    <w:pPr>
      <w:ind w:left="960"/>
    </w:pPr>
    <w:rPr>
      <w:rFonts w:cstheme="minorHAnsi"/>
      <w:sz w:val="18"/>
      <w:szCs w:val="18"/>
    </w:rPr>
  </w:style>
  <w:style w:type="paragraph" w:styleId="TOC6">
    <w:name w:val="toc 6"/>
    <w:basedOn w:val="Normal"/>
    <w:next w:val="Normal"/>
    <w:autoRedefine/>
    <w:uiPriority w:val="39"/>
    <w:unhideWhenUsed/>
    <w:rsid w:val="00966B83"/>
    <w:pPr>
      <w:ind w:left="1200"/>
    </w:pPr>
    <w:rPr>
      <w:rFonts w:cstheme="minorHAnsi"/>
      <w:sz w:val="18"/>
      <w:szCs w:val="18"/>
    </w:rPr>
  </w:style>
  <w:style w:type="paragraph" w:styleId="TOC7">
    <w:name w:val="toc 7"/>
    <w:basedOn w:val="Normal"/>
    <w:next w:val="Normal"/>
    <w:autoRedefine/>
    <w:uiPriority w:val="39"/>
    <w:unhideWhenUsed/>
    <w:rsid w:val="00966B83"/>
    <w:pPr>
      <w:ind w:left="1440"/>
    </w:pPr>
    <w:rPr>
      <w:rFonts w:cstheme="minorHAnsi"/>
      <w:sz w:val="18"/>
      <w:szCs w:val="18"/>
    </w:rPr>
  </w:style>
  <w:style w:type="paragraph" w:styleId="TOC8">
    <w:name w:val="toc 8"/>
    <w:basedOn w:val="Normal"/>
    <w:next w:val="Normal"/>
    <w:autoRedefine/>
    <w:uiPriority w:val="39"/>
    <w:unhideWhenUsed/>
    <w:rsid w:val="00966B83"/>
    <w:pPr>
      <w:ind w:left="1680"/>
    </w:pPr>
    <w:rPr>
      <w:rFonts w:cstheme="minorHAnsi"/>
      <w:sz w:val="18"/>
      <w:szCs w:val="18"/>
    </w:rPr>
  </w:style>
  <w:style w:type="paragraph" w:styleId="TOC9">
    <w:name w:val="toc 9"/>
    <w:basedOn w:val="Normal"/>
    <w:next w:val="Normal"/>
    <w:autoRedefine/>
    <w:uiPriority w:val="39"/>
    <w:unhideWhenUsed/>
    <w:rsid w:val="00966B83"/>
    <w:pPr>
      <w:ind w:left="1920"/>
    </w:pPr>
    <w:rPr>
      <w:rFonts w:cstheme="minorHAnsi"/>
      <w:sz w:val="18"/>
      <w:szCs w:val="18"/>
    </w:rPr>
  </w:style>
  <w:style w:type="character" w:customStyle="1" w:styleId="Heading2Char">
    <w:name w:val="Heading 2 Char"/>
    <w:basedOn w:val="DefaultParagraphFont"/>
    <w:link w:val="Heading2"/>
    <w:uiPriority w:val="9"/>
    <w:rsid w:val="00966B83"/>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966B83"/>
    <w:rPr>
      <w:color w:val="0563C1" w:themeColor="hyperlink"/>
      <w:u w:val="single"/>
    </w:rPr>
  </w:style>
  <w:style w:type="paragraph" w:styleId="ListParagraph">
    <w:name w:val="List Paragraph"/>
    <w:basedOn w:val="Normal"/>
    <w:uiPriority w:val="34"/>
    <w:qFormat/>
    <w:rsid w:val="00966B83"/>
    <w:pPr>
      <w:ind w:left="720"/>
      <w:contextualSpacing/>
    </w:pPr>
  </w:style>
  <w:style w:type="paragraph" w:styleId="NormalWeb">
    <w:name w:val="Normal (Web)"/>
    <w:basedOn w:val="Normal"/>
    <w:uiPriority w:val="99"/>
    <w:unhideWhenUsed/>
    <w:rsid w:val="002421B1"/>
    <w:pPr>
      <w:spacing w:before="100" w:beforeAutospacing="1" w:after="100" w:afterAutospacing="1"/>
    </w:pPr>
  </w:style>
  <w:style w:type="character" w:customStyle="1" w:styleId="Heading3Char">
    <w:name w:val="Heading 3 Char"/>
    <w:basedOn w:val="DefaultParagraphFont"/>
    <w:link w:val="Heading3"/>
    <w:uiPriority w:val="9"/>
    <w:rsid w:val="00DB45FA"/>
    <w:rPr>
      <w:rFonts w:asciiTheme="majorHAnsi" w:eastAsiaTheme="majorEastAsia" w:hAnsiTheme="majorHAnsi" w:cstheme="majorBidi"/>
      <w:color w:val="1F3763" w:themeColor="accent1" w:themeShade="7F"/>
    </w:rPr>
  </w:style>
  <w:style w:type="character" w:styleId="PlaceholderText">
    <w:name w:val="Placeholder Text"/>
    <w:basedOn w:val="DefaultParagraphFont"/>
    <w:uiPriority w:val="99"/>
    <w:semiHidden/>
    <w:rsid w:val="00BA7B0F"/>
    <w:rPr>
      <w:color w:val="808080"/>
    </w:rPr>
  </w:style>
  <w:style w:type="character" w:customStyle="1" w:styleId="Heading4Char">
    <w:name w:val="Heading 4 Char"/>
    <w:basedOn w:val="DefaultParagraphFont"/>
    <w:link w:val="Heading4"/>
    <w:uiPriority w:val="9"/>
    <w:rsid w:val="000607EB"/>
    <w:rPr>
      <w:rFonts w:asciiTheme="majorHAnsi" w:eastAsiaTheme="majorEastAsia" w:hAnsiTheme="majorHAnsi" w:cstheme="majorBidi"/>
      <w:i/>
      <w:iCs/>
      <w:color w:val="2F5496" w:themeColor="accent1" w:themeShade="BF"/>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BalloonText">
    <w:name w:val="Balloon Text"/>
    <w:basedOn w:val="Normal"/>
    <w:link w:val="BalloonTextChar"/>
    <w:uiPriority w:val="99"/>
    <w:semiHidden/>
    <w:unhideWhenUsed/>
    <w:rsid w:val="00D86E56"/>
    <w:rPr>
      <w:sz w:val="18"/>
      <w:szCs w:val="18"/>
    </w:rPr>
  </w:style>
  <w:style w:type="character" w:customStyle="1" w:styleId="BalloonTextChar">
    <w:name w:val="Balloon Text Char"/>
    <w:basedOn w:val="DefaultParagraphFont"/>
    <w:link w:val="BalloonText"/>
    <w:uiPriority w:val="99"/>
    <w:semiHidden/>
    <w:rsid w:val="00D86E56"/>
    <w:rPr>
      <w:rFonts w:ascii="Times New Roman" w:hAnsi="Times New Roman" w:cs="Times New Roman"/>
      <w:sz w:val="18"/>
      <w:szCs w:val="18"/>
    </w:rPr>
  </w:style>
  <w:style w:type="character" w:styleId="UnresolvedMention">
    <w:name w:val="Unresolved Mention"/>
    <w:basedOn w:val="DefaultParagraphFont"/>
    <w:uiPriority w:val="99"/>
    <w:semiHidden/>
    <w:unhideWhenUsed/>
    <w:rsid w:val="009F3CF3"/>
    <w:rPr>
      <w:color w:val="605E5C"/>
      <w:shd w:val="clear" w:color="auto" w:fill="E1DFDD"/>
    </w:rPr>
  </w:style>
  <w:style w:type="paragraph" w:styleId="Caption">
    <w:name w:val="caption"/>
    <w:basedOn w:val="Normal"/>
    <w:next w:val="Normal"/>
    <w:uiPriority w:val="35"/>
    <w:unhideWhenUsed/>
    <w:qFormat/>
    <w:rsid w:val="00B052FD"/>
    <w:pPr>
      <w:spacing w:after="200"/>
    </w:pPr>
    <w:rPr>
      <w:i/>
      <w:iCs/>
      <w:color w:val="44546A" w:themeColor="text2"/>
      <w:sz w:val="18"/>
      <w:szCs w:val="18"/>
    </w:rPr>
  </w:style>
  <w:style w:type="table" w:styleId="TableGrid">
    <w:name w:val="Table Grid"/>
    <w:basedOn w:val="TableNormal"/>
    <w:uiPriority w:val="39"/>
    <w:rsid w:val="00725AF2"/>
    <w:rPr>
      <w:rFonts w:asciiTheme="minorHAnsi" w:eastAsiaTheme="minorHAnsi" w:hAnsiTheme="minorHAnsi" w:cstheme="minorBid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F813C0"/>
    <w:rPr>
      <w:sz w:val="16"/>
      <w:szCs w:val="16"/>
    </w:rPr>
  </w:style>
  <w:style w:type="paragraph" w:styleId="CommentText">
    <w:name w:val="annotation text"/>
    <w:basedOn w:val="Normal"/>
    <w:link w:val="CommentTextChar"/>
    <w:uiPriority w:val="99"/>
    <w:unhideWhenUsed/>
    <w:rsid w:val="00F813C0"/>
    <w:rPr>
      <w:sz w:val="20"/>
      <w:szCs w:val="20"/>
    </w:rPr>
  </w:style>
  <w:style w:type="character" w:customStyle="1" w:styleId="CommentTextChar">
    <w:name w:val="Comment Text Char"/>
    <w:basedOn w:val="DefaultParagraphFont"/>
    <w:link w:val="CommentText"/>
    <w:uiPriority w:val="99"/>
    <w:rsid w:val="00F813C0"/>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F813C0"/>
    <w:rPr>
      <w:b/>
      <w:bCs/>
    </w:rPr>
  </w:style>
  <w:style w:type="character" w:customStyle="1" w:styleId="CommentSubjectChar">
    <w:name w:val="Comment Subject Char"/>
    <w:basedOn w:val="CommentTextChar"/>
    <w:link w:val="CommentSubject"/>
    <w:uiPriority w:val="99"/>
    <w:semiHidden/>
    <w:rsid w:val="00F813C0"/>
    <w:rPr>
      <w:rFonts w:ascii="Times New Roman" w:eastAsia="Times New Roman" w:hAnsi="Times New Roman" w:cs="Times New Roman"/>
      <w:b/>
      <w:bCs/>
      <w:sz w:val="20"/>
      <w:szCs w:val="20"/>
    </w:rPr>
  </w:style>
  <w:style w:type="paragraph" w:styleId="Header">
    <w:name w:val="header"/>
    <w:basedOn w:val="Normal"/>
    <w:link w:val="HeaderChar"/>
    <w:uiPriority w:val="99"/>
    <w:unhideWhenUsed/>
    <w:rsid w:val="001474FB"/>
    <w:pPr>
      <w:tabs>
        <w:tab w:val="center" w:pos="4513"/>
        <w:tab w:val="right" w:pos="9026"/>
      </w:tabs>
    </w:pPr>
  </w:style>
  <w:style w:type="character" w:customStyle="1" w:styleId="HeaderChar">
    <w:name w:val="Header Char"/>
    <w:basedOn w:val="DefaultParagraphFont"/>
    <w:link w:val="Header"/>
    <w:uiPriority w:val="99"/>
    <w:rsid w:val="001474FB"/>
    <w:rPr>
      <w:rFonts w:ascii="Times New Roman" w:eastAsia="Times New Roman" w:hAnsi="Times New Roman" w:cs="Times New Roman"/>
    </w:rPr>
  </w:style>
  <w:style w:type="paragraph" w:styleId="Footer">
    <w:name w:val="footer"/>
    <w:basedOn w:val="Normal"/>
    <w:link w:val="FooterChar"/>
    <w:uiPriority w:val="99"/>
    <w:unhideWhenUsed/>
    <w:rsid w:val="001474FB"/>
    <w:pPr>
      <w:tabs>
        <w:tab w:val="center" w:pos="4513"/>
        <w:tab w:val="right" w:pos="9026"/>
      </w:tabs>
    </w:pPr>
  </w:style>
  <w:style w:type="character" w:customStyle="1" w:styleId="FooterChar">
    <w:name w:val="Footer Char"/>
    <w:basedOn w:val="DefaultParagraphFont"/>
    <w:link w:val="Footer"/>
    <w:uiPriority w:val="99"/>
    <w:rsid w:val="001474FB"/>
    <w:rPr>
      <w:rFonts w:ascii="Times New Roman" w:eastAsia="Times New Roman" w:hAnsi="Times New Roman" w:cs="Times New Roman"/>
    </w:rPr>
  </w:style>
  <w:style w:type="character" w:styleId="FollowedHyperlink">
    <w:name w:val="FollowedHyperlink"/>
    <w:basedOn w:val="DefaultParagraphFont"/>
    <w:uiPriority w:val="99"/>
    <w:semiHidden/>
    <w:unhideWhenUsed/>
    <w:rsid w:val="001A7D27"/>
    <w:rPr>
      <w:color w:val="954F72" w:themeColor="followedHyperlink"/>
      <w:u w:val="single"/>
    </w:rPr>
  </w:style>
  <w:style w:type="character" w:customStyle="1" w:styleId="itemname">
    <w:name w:val="item_name"/>
    <w:basedOn w:val="DefaultParagraphFont"/>
    <w:rsid w:val="00EC3493"/>
  </w:style>
  <w:style w:type="character" w:styleId="PageNumber">
    <w:name w:val="page number"/>
    <w:basedOn w:val="DefaultParagraphFont"/>
    <w:uiPriority w:val="99"/>
    <w:semiHidden/>
    <w:unhideWhenUsed/>
    <w:rsid w:val="00EC1AFB"/>
  </w:style>
  <w:style w:type="paragraph" w:styleId="Revision">
    <w:name w:val="Revision"/>
    <w:hidden/>
    <w:uiPriority w:val="99"/>
    <w:semiHidden/>
    <w:rsid w:val="00321D1F"/>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1606644">
      <w:bodyDiv w:val="1"/>
      <w:marLeft w:val="0"/>
      <w:marRight w:val="0"/>
      <w:marTop w:val="0"/>
      <w:marBottom w:val="0"/>
      <w:divBdr>
        <w:top w:val="none" w:sz="0" w:space="0" w:color="auto"/>
        <w:left w:val="none" w:sz="0" w:space="0" w:color="auto"/>
        <w:bottom w:val="none" w:sz="0" w:space="0" w:color="auto"/>
        <w:right w:val="none" w:sz="0" w:space="0" w:color="auto"/>
      </w:divBdr>
    </w:div>
    <w:div w:id="88045005">
      <w:bodyDiv w:val="1"/>
      <w:marLeft w:val="0"/>
      <w:marRight w:val="0"/>
      <w:marTop w:val="0"/>
      <w:marBottom w:val="0"/>
      <w:divBdr>
        <w:top w:val="none" w:sz="0" w:space="0" w:color="auto"/>
        <w:left w:val="none" w:sz="0" w:space="0" w:color="auto"/>
        <w:bottom w:val="none" w:sz="0" w:space="0" w:color="auto"/>
        <w:right w:val="none" w:sz="0" w:space="0" w:color="auto"/>
      </w:divBdr>
    </w:div>
    <w:div w:id="91827369">
      <w:bodyDiv w:val="1"/>
      <w:marLeft w:val="0"/>
      <w:marRight w:val="0"/>
      <w:marTop w:val="0"/>
      <w:marBottom w:val="0"/>
      <w:divBdr>
        <w:top w:val="none" w:sz="0" w:space="0" w:color="auto"/>
        <w:left w:val="none" w:sz="0" w:space="0" w:color="auto"/>
        <w:bottom w:val="none" w:sz="0" w:space="0" w:color="auto"/>
        <w:right w:val="none" w:sz="0" w:space="0" w:color="auto"/>
      </w:divBdr>
    </w:div>
    <w:div w:id="115217601">
      <w:bodyDiv w:val="1"/>
      <w:marLeft w:val="0"/>
      <w:marRight w:val="0"/>
      <w:marTop w:val="0"/>
      <w:marBottom w:val="0"/>
      <w:divBdr>
        <w:top w:val="none" w:sz="0" w:space="0" w:color="auto"/>
        <w:left w:val="none" w:sz="0" w:space="0" w:color="auto"/>
        <w:bottom w:val="none" w:sz="0" w:space="0" w:color="auto"/>
        <w:right w:val="none" w:sz="0" w:space="0" w:color="auto"/>
      </w:divBdr>
    </w:div>
    <w:div w:id="124855105">
      <w:bodyDiv w:val="1"/>
      <w:marLeft w:val="0"/>
      <w:marRight w:val="0"/>
      <w:marTop w:val="0"/>
      <w:marBottom w:val="0"/>
      <w:divBdr>
        <w:top w:val="none" w:sz="0" w:space="0" w:color="auto"/>
        <w:left w:val="none" w:sz="0" w:space="0" w:color="auto"/>
        <w:bottom w:val="none" w:sz="0" w:space="0" w:color="auto"/>
        <w:right w:val="none" w:sz="0" w:space="0" w:color="auto"/>
      </w:divBdr>
    </w:div>
    <w:div w:id="165097227">
      <w:bodyDiv w:val="1"/>
      <w:marLeft w:val="0"/>
      <w:marRight w:val="0"/>
      <w:marTop w:val="0"/>
      <w:marBottom w:val="0"/>
      <w:divBdr>
        <w:top w:val="none" w:sz="0" w:space="0" w:color="auto"/>
        <w:left w:val="none" w:sz="0" w:space="0" w:color="auto"/>
        <w:bottom w:val="none" w:sz="0" w:space="0" w:color="auto"/>
        <w:right w:val="none" w:sz="0" w:space="0" w:color="auto"/>
      </w:divBdr>
    </w:div>
    <w:div w:id="217323212">
      <w:bodyDiv w:val="1"/>
      <w:marLeft w:val="0"/>
      <w:marRight w:val="0"/>
      <w:marTop w:val="0"/>
      <w:marBottom w:val="0"/>
      <w:divBdr>
        <w:top w:val="none" w:sz="0" w:space="0" w:color="auto"/>
        <w:left w:val="none" w:sz="0" w:space="0" w:color="auto"/>
        <w:bottom w:val="none" w:sz="0" w:space="0" w:color="auto"/>
        <w:right w:val="none" w:sz="0" w:space="0" w:color="auto"/>
      </w:divBdr>
    </w:div>
    <w:div w:id="227302225">
      <w:bodyDiv w:val="1"/>
      <w:marLeft w:val="0"/>
      <w:marRight w:val="0"/>
      <w:marTop w:val="0"/>
      <w:marBottom w:val="0"/>
      <w:divBdr>
        <w:top w:val="none" w:sz="0" w:space="0" w:color="auto"/>
        <w:left w:val="none" w:sz="0" w:space="0" w:color="auto"/>
        <w:bottom w:val="none" w:sz="0" w:space="0" w:color="auto"/>
        <w:right w:val="none" w:sz="0" w:space="0" w:color="auto"/>
      </w:divBdr>
    </w:div>
    <w:div w:id="247613956">
      <w:bodyDiv w:val="1"/>
      <w:marLeft w:val="0"/>
      <w:marRight w:val="0"/>
      <w:marTop w:val="0"/>
      <w:marBottom w:val="0"/>
      <w:divBdr>
        <w:top w:val="none" w:sz="0" w:space="0" w:color="auto"/>
        <w:left w:val="none" w:sz="0" w:space="0" w:color="auto"/>
        <w:bottom w:val="none" w:sz="0" w:space="0" w:color="auto"/>
        <w:right w:val="none" w:sz="0" w:space="0" w:color="auto"/>
      </w:divBdr>
    </w:div>
    <w:div w:id="247813068">
      <w:bodyDiv w:val="1"/>
      <w:marLeft w:val="0"/>
      <w:marRight w:val="0"/>
      <w:marTop w:val="0"/>
      <w:marBottom w:val="0"/>
      <w:divBdr>
        <w:top w:val="none" w:sz="0" w:space="0" w:color="auto"/>
        <w:left w:val="none" w:sz="0" w:space="0" w:color="auto"/>
        <w:bottom w:val="none" w:sz="0" w:space="0" w:color="auto"/>
        <w:right w:val="none" w:sz="0" w:space="0" w:color="auto"/>
      </w:divBdr>
    </w:div>
    <w:div w:id="286547890">
      <w:bodyDiv w:val="1"/>
      <w:marLeft w:val="0"/>
      <w:marRight w:val="0"/>
      <w:marTop w:val="0"/>
      <w:marBottom w:val="0"/>
      <w:divBdr>
        <w:top w:val="none" w:sz="0" w:space="0" w:color="auto"/>
        <w:left w:val="none" w:sz="0" w:space="0" w:color="auto"/>
        <w:bottom w:val="none" w:sz="0" w:space="0" w:color="auto"/>
        <w:right w:val="none" w:sz="0" w:space="0" w:color="auto"/>
      </w:divBdr>
    </w:div>
    <w:div w:id="307176712">
      <w:bodyDiv w:val="1"/>
      <w:marLeft w:val="0"/>
      <w:marRight w:val="0"/>
      <w:marTop w:val="0"/>
      <w:marBottom w:val="0"/>
      <w:divBdr>
        <w:top w:val="none" w:sz="0" w:space="0" w:color="auto"/>
        <w:left w:val="none" w:sz="0" w:space="0" w:color="auto"/>
        <w:bottom w:val="none" w:sz="0" w:space="0" w:color="auto"/>
        <w:right w:val="none" w:sz="0" w:space="0" w:color="auto"/>
      </w:divBdr>
    </w:div>
    <w:div w:id="312878488">
      <w:bodyDiv w:val="1"/>
      <w:marLeft w:val="0"/>
      <w:marRight w:val="0"/>
      <w:marTop w:val="0"/>
      <w:marBottom w:val="0"/>
      <w:divBdr>
        <w:top w:val="none" w:sz="0" w:space="0" w:color="auto"/>
        <w:left w:val="none" w:sz="0" w:space="0" w:color="auto"/>
        <w:bottom w:val="none" w:sz="0" w:space="0" w:color="auto"/>
        <w:right w:val="none" w:sz="0" w:space="0" w:color="auto"/>
      </w:divBdr>
    </w:div>
    <w:div w:id="320158878">
      <w:bodyDiv w:val="1"/>
      <w:marLeft w:val="0"/>
      <w:marRight w:val="0"/>
      <w:marTop w:val="0"/>
      <w:marBottom w:val="0"/>
      <w:divBdr>
        <w:top w:val="none" w:sz="0" w:space="0" w:color="auto"/>
        <w:left w:val="none" w:sz="0" w:space="0" w:color="auto"/>
        <w:bottom w:val="none" w:sz="0" w:space="0" w:color="auto"/>
        <w:right w:val="none" w:sz="0" w:space="0" w:color="auto"/>
      </w:divBdr>
    </w:div>
    <w:div w:id="364137022">
      <w:bodyDiv w:val="1"/>
      <w:marLeft w:val="0"/>
      <w:marRight w:val="0"/>
      <w:marTop w:val="0"/>
      <w:marBottom w:val="0"/>
      <w:divBdr>
        <w:top w:val="none" w:sz="0" w:space="0" w:color="auto"/>
        <w:left w:val="none" w:sz="0" w:space="0" w:color="auto"/>
        <w:bottom w:val="none" w:sz="0" w:space="0" w:color="auto"/>
        <w:right w:val="none" w:sz="0" w:space="0" w:color="auto"/>
      </w:divBdr>
      <w:divsChild>
        <w:div w:id="633372374">
          <w:marLeft w:val="0"/>
          <w:marRight w:val="0"/>
          <w:marTop w:val="0"/>
          <w:marBottom w:val="0"/>
          <w:divBdr>
            <w:top w:val="none" w:sz="0" w:space="0" w:color="auto"/>
            <w:left w:val="none" w:sz="0" w:space="0" w:color="auto"/>
            <w:bottom w:val="none" w:sz="0" w:space="0" w:color="auto"/>
            <w:right w:val="none" w:sz="0" w:space="0" w:color="auto"/>
          </w:divBdr>
          <w:divsChild>
            <w:div w:id="1191214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714874">
      <w:bodyDiv w:val="1"/>
      <w:marLeft w:val="0"/>
      <w:marRight w:val="0"/>
      <w:marTop w:val="0"/>
      <w:marBottom w:val="0"/>
      <w:divBdr>
        <w:top w:val="none" w:sz="0" w:space="0" w:color="auto"/>
        <w:left w:val="none" w:sz="0" w:space="0" w:color="auto"/>
        <w:bottom w:val="none" w:sz="0" w:space="0" w:color="auto"/>
        <w:right w:val="none" w:sz="0" w:space="0" w:color="auto"/>
      </w:divBdr>
    </w:div>
    <w:div w:id="389158092">
      <w:bodyDiv w:val="1"/>
      <w:marLeft w:val="0"/>
      <w:marRight w:val="0"/>
      <w:marTop w:val="0"/>
      <w:marBottom w:val="0"/>
      <w:divBdr>
        <w:top w:val="none" w:sz="0" w:space="0" w:color="auto"/>
        <w:left w:val="none" w:sz="0" w:space="0" w:color="auto"/>
        <w:bottom w:val="none" w:sz="0" w:space="0" w:color="auto"/>
        <w:right w:val="none" w:sz="0" w:space="0" w:color="auto"/>
      </w:divBdr>
    </w:div>
    <w:div w:id="407966825">
      <w:bodyDiv w:val="1"/>
      <w:marLeft w:val="0"/>
      <w:marRight w:val="0"/>
      <w:marTop w:val="0"/>
      <w:marBottom w:val="0"/>
      <w:divBdr>
        <w:top w:val="none" w:sz="0" w:space="0" w:color="auto"/>
        <w:left w:val="none" w:sz="0" w:space="0" w:color="auto"/>
        <w:bottom w:val="none" w:sz="0" w:space="0" w:color="auto"/>
        <w:right w:val="none" w:sz="0" w:space="0" w:color="auto"/>
      </w:divBdr>
    </w:div>
    <w:div w:id="418410923">
      <w:bodyDiv w:val="1"/>
      <w:marLeft w:val="0"/>
      <w:marRight w:val="0"/>
      <w:marTop w:val="0"/>
      <w:marBottom w:val="0"/>
      <w:divBdr>
        <w:top w:val="none" w:sz="0" w:space="0" w:color="auto"/>
        <w:left w:val="none" w:sz="0" w:space="0" w:color="auto"/>
        <w:bottom w:val="none" w:sz="0" w:space="0" w:color="auto"/>
        <w:right w:val="none" w:sz="0" w:space="0" w:color="auto"/>
      </w:divBdr>
    </w:div>
    <w:div w:id="423646538">
      <w:bodyDiv w:val="1"/>
      <w:marLeft w:val="0"/>
      <w:marRight w:val="0"/>
      <w:marTop w:val="0"/>
      <w:marBottom w:val="0"/>
      <w:divBdr>
        <w:top w:val="none" w:sz="0" w:space="0" w:color="auto"/>
        <w:left w:val="none" w:sz="0" w:space="0" w:color="auto"/>
        <w:bottom w:val="none" w:sz="0" w:space="0" w:color="auto"/>
        <w:right w:val="none" w:sz="0" w:space="0" w:color="auto"/>
      </w:divBdr>
    </w:div>
    <w:div w:id="510722432">
      <w:bodyDiv w:val="1"/>
      <w:marLeft w:val="0"/>
      <w:marRight w:val="0"/>
      <w:marTop w:val="0"/>
      <w:marBottom w:val="0"/>
      <w:divBdr>
        <w:top w:val="none" w:sz="0" w:space="0" w:color="auto"/>
        <w:left w:val="none" w:sz="0" w:space="0" w:color="auto"/>
        <w:bottom w:val="none" w:sz="0" w:space="0" w:color="auto"/>
        <w:right w:val="none" w:sz="0" w:space="0" w:color="auto"/>
      </w:divBdr>
    </w:div>
    <w:div w:id="520900610">
      <w:bodyDiv w:val="1"/>
      <w:marLeft w:val="0"/>
      <w:marRight w:val="0"/>
      <w:marTop w:val="0"/>
      <w:marBottom w:val="0"/>
      <w:divBdr>
        <w:top w:val="none" w:sz="0" w:space="0" w:color="auto"/>
        <w:left w:val="none" w:sz="0" w:space="0" w:color="auto"/>
        <w:bottom w:val="none" w:sz="0" w:space="0" w:color="auto"/>
        <w:right w:val="none" w:sz="0" w:space="0" w:color="auto"/>
      </w:divBdr>
    </w:div>
    <w:div w:id="545485590">
      <w:bodyDiv w:val="1"/>
      <w:marLeft w:val="0"/>
      <w:marRight w:val="0"/>
      <w:marTop w:val="0"/>
      <w:marBottom w:val="0"/>
      <w:divBdr>
        <w:top w:val="none" w:sz="0" w:space="0" w:color="auto"/>
        <w:left w:val="none" w:sz="0" w:space="0" w:color="auto"/>
        <w:bottom w:val="none" w:sz="0" w:space="0" w:color="auto"/>
        <w:right w:val="none" w:sz="0" w:space="0" w:color="auto"/>
      </w:divBdr>
    </w:div>
    <w:div w:id="568811549">
      <w:bodyDiv w:val="1"/>
      <w:marLeft w:val="0"/>
      <w:marRight w:val="0"/>
      <w:marTop w:val="0"/>
      <w:marBottom w:val="0"/>
      <w:divBdr>
        <w:top w:val="none" w:sz="0" w:space="0" w:color="auto"/>
        <w:left w:val="none" w:sz="0" w:space="0" w:color="auto"/>
        <w:bottom w:val="none" w:sz="0" w:space="0" w:color="auto"/>
        <w:right w:val="none" w:sz="0" w:space="0" w:color="auto"/>
      </w:divBdr>
    </w:div>
    <w:div w:id="572590227">
      <w:bodyDiv w:val="1"/>
      <w:marLeft w:val="0"/>
      <w:marRight w:val="0"/>
      <w:marTop w:val="0"/>
      <w:marBottom w:val="0"/>
      <w:divBdr>
        <w:top w:val="none" w:sz="0" w:space="0" w:color="auto"/>
        <w:left w:val="none" w:sz="0" w:space="0" w:color="auto"/>
        <w:bottom w:val="none" w:sz="0" w:space="0" w:color="auto"/>
        <w:right w:val="none" w:sz="0" w:space="0" w:color="auto"/>
      </w:divBdr>
    </w:div>
    <w:div w:id="660616411">
      <w:bodyDiv w:val="1"/>
      <w:marLeft w:val="0"/>
      <w:marRight w:val="0"/>
      <w:marTop w:val="0"/>
      <w:marBottom w:val="0"/>
      <w:divBdr>
        <w:top w:val="none" w:sz="0" w:space="0" w:color="auto"/>
        <w:left w:val="none" w:sz="0" w:space="0" w:color="auto"/>
        <w:bottom w:val="none" w:sz="0" w:space="0" w:color="auto"/>
        <w:right w:val="none" w:sz="0" w:space="0" w:color="auto"/>
      </w:divBdr>
    </w:div>
    <w:div w:id="683096194">
      <w:bodyDiv w:val="1"/>
      <w:marLeft w:val="0"/>
      <w:marRight w:val="0"/>
      <w:marTop w:val="0"/>
      <w:marBottom w:val="0"/>
      <w:divBdr>
        <w:top w:val="none" w:sz="0" w:space="0" w:color="auto"/>
        <w:left w:val="none" w:sz="0" w:space="0" w:color="auto"/>
        <w:bottom w:val="none" w:sz="0" w:space="0" w:color="auto"/>
        <w:right w:val="none" w:sz="0" w:space="0" w:color="auto"/>
      </w:divBdr>
    </w:div>
    <w:div w:id="702562023">
      <w:bodyDiv w:val="1"/>
      <w:marLeft w:val="0"/>
      <w:marRight w:val="0"/>
      <w:marTop w:val="0"/>
      <w:marBottom w:val="0"/>
      <w:divBdr>
        <w:top w:val="none" w:sz="0" w:space="0" w:color="auto"/>
        <w:left w:val="none" w:sz="0" w:space="0" w:color="auto"/>
        <w:bottom w:val="none" w:sz="0" w:space="0" w:color="auto"/>
        <w:right w:val="none" w:sz="0" w:space="0" w:color="auto"/>
      </w:divBdr>
    </w:div>
    <w:div w:id="710570631">
      <w:bodyDiv w:val="1"/>
      <w:marLeft w:val="0"/>
      <w:marRight w:val="0"/>
      <w:marTop w:val="0"/>
      <w:marBottom w:val="0"/>
      <w:divBdr>
        <w:top w:val="none" w:sz="0" w:space="0" w:color="auto"/>
        <w:left w:val="none" w:sz="0" w:space="0" w:color="auto"/>
        <w:bottom w:val="none" w:sz="0" w:space="0" w:color="auto"/>
        <w:right w:val="none" w:sz="0" w:space="0" w:color="auto"/>
      </w:divBdr>
    </w:div>
    <w:div w:id="717166540">
      <w:bodyDiv w:val="1"/>
      <w:marLeft w:val="0"/>
      <w:marRight w:val="0"/>
      <w:marTop w:val="0"/>
      <w:marBottom w:val="0"/>
      <w:divBdr>
        <w:top w:val="none" w:sz="0" w:space="0" w:color="auto"/>
        <w:left w:val="none" w:sz="0" w:space="0" w:color="auto"/>
        <w:bottom w:val="none" w:sz="0" w:space="0" w:color="auto"/>
        <w:right w:val="none" w:sz="0" w:space="0" w:color="auto"/>
      </w:divBdr>
    </w:div>
    <w:div w:id="738556809">
      <w:bodyDiv w:val="1"/>
      <w:marLeft w:val="0"/>
      <w:marRight w:val="0"/>
      <w:marTop w:val="0"/>
      <w:marBottom w:val="0"/>
      <w:divBdr>
        <w:top w:val="none" w:sz="0" w:space="0" w:color="auto"/>
        <w:left w:val="none" w:sz="0" w:space="0" w:color="auto"/>
        <w:bottom w:val="none" w:sz="0" w:space="0" w:color="auto"/>
        <w:right w:val="none" w:sz="0" w:space="0" w:color="auto"/>
      </w:divBdr>
    </w:div>
    <w:div w:id="740905534">
      <w:bodyDiv w:val="1"/>
      <w:marLeft w:val="0"/>
      <w:marRight w:val="0"/>
      <w:marTop w:val="0"/>
      <w:marBottom w:val="0"/>
      <w:divBdr>
        <w:top w:val="none" w:sz="0" w:space="0" w:color="auto"/>
        <w:left w:val="none" w:sz="0" w:space="0" w:color="auto"/>
        <w:bottom w:val="none" w:sz="0" w:space="0" w:color="auto"/>
        <w:right w:val="none" w:sz="0" w:space="0" w:color="auto"/>
      </w:divBdr>
    </w:div>
    <w:div w:id="793911514">
      <w:bodyDiv w:val="1"/>
      <w:marLeft w:val="0"/>
      <w:marRight w:val="0"/>
      <w:marTop w:val="0"/>
      <w:marBottom w:val="0"/>
      <w:divBdr>
        <w:top w:val="none" w:sz="0" w:space="0" w:color="auto"/>
        <w:left w:val="none" w:sz="0" w:space="0" w:color="auto"/>
        <w:bottom w:val="none" w:sz="0" w:space="0" w:color="auto"/>
        <w:right w:val="none" w:sz="0" w:space="0" w:color="auto"/>
      </w:divBdr>
    </w:div>
    <w:div w:id="799568629">
      <w:bodyDiv w:val="1"/>
      <w:marLeft w:val="0"/>
      <w:marRight w:val="0"/>
      <w:marTop w:val="0"/>
      <w:marBottom w:val="0"/>
      <w:divBdr>
        <w:top w:val="none" w:sz="0" w:space="0" w:color="auto"/>
        <w:left w:val="none" w:sz="0" w:space="0" w:color="auto"/>
        <w:bottom w:val="none" w:sz="0" w:space="0" w:color="auto"/>
        <w:right w:val="none" w:sz="0" w:space="0" w:color="auto"/>
      </w:divBdr>
    </w:div>
    <w:div w:id="800729505">
      <w:bodyDiv w:val="1"/>
      <w:marLeft w:val="0"/>
      <w:marRight w:val="0"/>
      <w:marTop w:val="0"/>
      <w:marBottom w:val="0"/>
      <w:divBdr>
        <w:top w:val="none" w:sz="0" w:space="0" w:color="auto"/>
        <w:left w:val="none" w:sz="0" w:space="0" w:color="auto"/>
        <w:bottom w:val="none" w:sz="0" w:space="0" w:color="auto"/>
        <w:right w:val="none" w:sz="0" w:space="0" w:color="auto"/>
      </w:divBdr>
    </w:div>
    <w:div w:id="806357520">
      <w:bodyDiv w:val="1"/>
      <w:marLeft w:val="0"/>
      <w:marRight w:val="0"/>
      <w:marTop w:val="0"/>
      <w:marBottom w:val="0"/>
      <w:divBdr>
        <w:top w:val="none" w:sz="0" w:space="0" w:color="auto"/>
        <w:left w:val="none" w:sz="0" w:space="0" w:color="auto"/>
        <w:bottom w:val="none" w:sz="0" w:space="0" w:color="auto"/>
        <w:right w:val="none" w:sz="0" w:space="0" w:color="auto"/>
      </w:divBdr>
    </w:div>
    <w:div w:id="809443978">
      <w:bodyDiv w:val="1"/>
      <w:marLeft w:val="0"/>
      <w:marRight w:val="0"/>
      <w:marTop w:val="0"/>
      <w:marBottom w:val="0"/>
      <w:divBdr>
        <w:top w:val="none" w:sz="0" w:space="0" w:color="auto"/>
        <w:left w:val="none" w:sz="0" w:space="0" w:color="auto"/>
        <w:bottom w:val="none" w:sz="0" w:space="0" w:color="auto"/>
        <w:right w:val="none" w:sz="0" w:space="0" w:color="auto"/>
      </w:divBdr>
    </w:div>
    <w:div w:id="816186766">
      <w:bodyDiv w:val="1"/>
      <w:marLeft w:val="0"/>
      <w:marRight w:val="0"/>
      <w:marTop w:val="0"/>
      <w:marBottom w:val="0"/>
      <w:divBdr>
        <w:top w:val="none" w:sz="0" w:space="0" w:color="auto"/>
        <w:left w:val="none" w:sz="0" w:space="0" w:color="auto"/>
        <w:bottom w:val="none" w:sz="0" w:space="0" w:color="auto"/>
        <w:right w:val="none" w:sz="0" w:space="0" w:color="auto"/>
      </w:divBdr>
    </w:div>
    <w:div w:id="821627739">
      <w:bodyDiv w:val="1"/>
      <w:marLeft w:val="0"/>
      <w:marRight w:val="0"/>
      <w:marTop w:val="0"/>
      <w:marBottom w:val="0"/>
      <w:divBdr>
        <w:top w:val="none" w:sz="0" w:space="0" w:color="auto"/>
        <w:left w:val="none" w:sz="0" w:space="0" w:color="auto"/>
        <w:bottom w:val="none" w:sz="0" w:space="0" w:color="auto"/>
        <w:right w:val="none" w:sz="0" w:space="0" w:color="auto"/>
      </w:divBdr>
    </w:div>
    <w:div w:id="850493278">
      <w:bodyDiv w:val="1"/>
      <w:marLeft w:val="0"/>
      <w:marRight w:val="0"/>
      <w:marTop w:val="0"/>
      <w:marBottom w:val="0"/>
      <w:divBdr>
        <w:top w:val="none" w:sz="0" w:space="0" w:color="auto"/>
        <w:left w:val="none" w:sz="0" w:space="0" w:color="auto"/>
        <w:bottom w:val="none" w:sz="0" w:space="0" w:color="auto"/>
        <w:right w:val="none" w:sz="0" w:space="0" w:color="auto"/>
      </w:divBdr>
    </w:div>
    <w:div w:id="854467009">
      <w:bodyDiv w:val="1"/>
      <w:marLeft w:val="0"/>
      <w:marRight w:val="0"/>
      <w:marTop w:val="0"/>
      <w:marBottom w:val="0"/>
      <w:divBdr>
        <w:top w:val="none" w:sz="0" w:space="0" w:color="auto"/>
        <w:left w:val="none" w:sz="0" w:space="0" w:color="auto"/>
        <w:bottom w:val="none" w:sz="0" w:space="0" w:color="auto"/>
        <w:right w:val="none" w:sz="0" w:space="0" w:color="auto"/>
      </w:divBdr>
    </w:div>
    <w:div w:id="865172068">
      <w:bodyDiv w:val="1"/>
      <w:marLeft w:val="0"/>
      <w:marRight w:val="0"/>
      <w:marTop w:val="0"/>
      <w:marBottom w:val="0"/>
      <w:divBdr>
        <w:top w:val="none" w:sz="0" w:space="0" w:color="auto"/>
        <w:left w:val="none" w:sz="0" w:space="0" w:color="auto"/>
        <w:bottom w:val="none" w:sz="0" w:space="0" w:color="auto"/>
        <w:right w:val="none" w:sz="0" w:space="0" w:color="auto"/>
      </w:divBdr>
    </w:div>
    <w:div w:id="882206248">
      <w:bodyDiv w:val="1"/>
      <w:marLeft w:val="0"/>
      <w:marRight w:val="0"/>
      <w:marTop w:val="0"/>
      <w:marBottom w:val="0"/>
      <w:divBdr>
        <w:top w:val="none" w:sz="0" w:space="0" w:color="auto"/>
        <w:left w:val="none" w:sz="0" w:space="0" w:color="auto"/>
        <w:bottom w:val="none" w:sz="0" w:space="0" w:color="auto"/>
        <w:right w:val="none" w:sz="0" w:space="0" w:color="auto"/>
      </w:divBdr>
    </w:div>
    <w:div w:id="896278010">
      <w:bodyDiv w:val="1"/>
      <w:marLeft w:val="0"/>
      <w:marRight w:val="0"/>
      <w:marTop w:val="0"/>
      <w:marBottom w:val="0"/>
      <w:divBdr>
        <w:top w:val="none" w:sz="0" w:space="0" w:color="auto"/>
        <w:left w:val="none" w:sz="0" w:space="0" w:color="auto"/>
        <w:bottom w:val="none" w:sz="0" w:space="0" w:color="auto"/>
        <w:right w:val="none" w:sz="0" w:space="0" w:color="auto"/>
      </w:divBdr>
    </w:div>
    <w:div w:id="932905519">
      <w:bodyDiv w:val="1"/>
      <w:marLeft w:val="0"/>
      <w:marRight w:val="0"/>
      <w:marTop w:val="0"/>
      <w:marBottom w:val="0"/>
      <w:divBdr>
        <w:top w:val="none" w:sz="0" w:space="0" w:color="auto"/>
        <w:left w:val="none" w:sz="0" w:space="0" w:color="auto"/>
        <w:bottom w:val="none" w:sz="0" w:space="0" w:color="auto"/>
        <w:right w:val="none" w:sz="0" w:space="0" w:color="auto"/>
      </w:divBdr>
    </w:div>
    <w:div w:id="937174377">
      <w:bodyDiv w:val="1"/>
      <w:marLeft w:val="0"/>
      <w:marRight w:val="0"/>
      <w:marTop w:val="0"/>
      <w:marBottom w:val="0"/>
      <w:divBdr>
        <w:top w:val="none" w:sz="0" w:space="0" w:color="auto"/>
        <w:left w:val="none" w:sz="0" w:space="0" w:color="auto"/>
        <w:bottom w:val="none" w:sz="0" w:space="0" w:color="auto"/>
        <w:right w:val="none" w:sz="0" w:space="0" w:color="auto"/>
      </w:divBdr>
    </w:div>
    <w:div w:id="980887625">
      <w:bodyDiv w:val="1"/>
      <w:marLeft w:val="0"/>
      <w:marRight w:val="0"/>
      <w:marTop w:val="0"/>
      <w:marBottom w:val="0"/>
      <w:divBdr>
        <w:top w:val="none" w:sz="0" w:space="0" w:color="auto"/>
        <w:left w:val="none" w:sz="0" w:space="0" w:color="auto"/>
        <w:bottom w:val="none" w:sz="0" w:space="0" w:color="auto"/>
        <w:right w:val="none" w:sz="0" w:space="0" w:color="auto"/>
      </w:divBdr>
    </w:div>
    <w:div w:id="992367758">
      <w:bodyDiv w:val="1"/>
      <w:marLeft w:val="0"/>
      <w:marRight w:val="0"/>
      <w:marTop w:val="0"/>
      <w:marBottom w:val="0"/>
      <w:divBdr>
        <w:top w:val="none" w:sz="0" w:space="0" w:color="auto"/>
        <w:left w:val="none" w:sz="0" w:space="0" w:color="auto"/>
        <w:bottom w:val="none" w:sz="0" w:space="0" w:color="auto"/>
        <w:right w:val="none" w:sz="0" w:space="0" w:color="auto"/>
      </w:divBdr>
      <w:divsChild>
        <w:div w:id="621687791">
          <w:marLeft w:val="-108"/>
          <w:marRight w:val="0"/>
          <w:marTop w:val="0"/>
          <w:marBottom w:val="0"/>
          <w:divBdr>
            <w:top w:val="none" w:sz="0" w:space="0" w:color="auto"/>
            <w:left w:val="none" w:sz="0" w:space="0" w:color="auto"/>
            <w:bottom w:val="none" w:sz="0" w:space="0" w:color="auto"/>
            <w:right w:val="none" w:sz="0" w:space="0" w:color="auto"/>
          </w:divBdr>
        </w:div>
      </w:divsChild>
    </w:div>
    <w:div w:id="1011613906">
      <w:bodyDiv w:val="1"/>
      <w:marLeft w:val="0"/>
      <w:marRight w:val="0"/>
      <w:marTop w:val="0"/>
      <w:marBottom w:val="0"/>
      <w:divBdr>
        <w:top w:val="none" w:sz="0" w:space="0" w:color="auto"/>
        <w:left w:val="none" w:sz="0" w:space="0" w:color="auto"/>
        <w:bottom w:val="none" w:sz="0" w:space="0" w:color="auto"/>
        <w:right w:val="none" w:sz="0" w:space="0" w:color="auto"/>
      </w:divBdr>
    </w:div>
    <w:div w:id="1028070062">
      <w:bodyDiv w:val="1"/>
      <w:marLeft w:val="0"/>
      <w:marRight w:val="0"/>
      <w:marTop w:val="0"/>
      <w:marBottom w:val="0"/>
      <w:divBdr>
        <w:top w:val="none" w:sz="0" w:space="0" w:color="auto"/>
        <w:left w:val="none" w:sz="0" w:space="0" w:color="auto"/>
        <w:bottom w:val="none" w:sz="0" w:space="0" w:color="auto"/>
        <w:right w:val="none" w:sz="0" w:space="0" w:color="auto"/>
      </w:divBdr>
    </w:div>
    <w:div w:id="1053502847">
      <w:bodyDiv w:val="1"/>
      <w:marLeft w:val="0"/>
      <w:marRight w:val="0"/>
      <w:marTop w:val="0"/>
      <w:marBottom w:val="0"/>
      <w:divBdr>
        <w:top w:val="none" w:sz="0" w:space="0" w:color="auto"/>
        <w:left w:val="none" w:sz="0" w:space="0" w:color="auto"/>
        <w:bottom w:val="none" w:sz="0" w:space="0" w:color="auto"/>
        <w:right w:val="none" w:sz="0" w:space="0" w:color="auto"/>
      </w:divBdr>
    </w:div>
    <w:div w:id="1104838152">
      <w:bodyDiv w:val="1"/>
      <w:marLeft w:val="0"/>
      <w:marRight w:val="0"/>
      <w:marTop w:val="0"/>
      <w:marBottom w:val="0"/>
      <w:divBdr>
        <w:top w:val="none" w:sz="0" w:space="0" w:color="auto"/>
        <w:left w:val="none" w:sz="0" w:space="0" w:color="auto"/>
        <w:bottom w:val="none" w:sz="0" w:space="0" w:color="auto"/>
        <w:right w:val="none" w:sz="0" w:space="0" w:color="auto"/>
      </w:divBdr>
    </w:div>
    <w:div w:id="1118259009">
      <w:bodyDiv w:val="1"/>
      <w:marLeft w:val="0"/>
      <w:marRight w:val="0"/>
      <w:marTop w:val="0"/>
      <w:marBottom w:val="0"/>
      <w:divBdr>
        <w:top w:val="none" w:sz="0" w:space="0" w:color="auto"/>
        <w:left w:val="none" w:sz="0" w:space="0" w:color="auto"/>
        <w:bottom w:val="none" w:sz="0" w:space="0" w:color="auto"/>
        <w:right w:val="none" w:sz="0" w:space="0" w:color="auto"/>
      </w:divBdr>
    </w:div>
    <w:div w:id="1128746647">
      <w:bodyDiv w:val="1"/>
      <w:marLeft w:val="0"/>
      <w:marRight w:val="0"/>
      <w:marTop w:val="0"/>
      <w:marBottom w:val="0"/>
      <w:divBdr>
        <w:top w:val="none" w:sz="0" w:space="0" w:color="auto"/>
        <w:left w:val="none" w:sz="0" w:space="0" w:color="auto"/>
        <w:bottom w:val="none" w:sz="0" w:space="0" w:color="auto"/>
        <w:right w:val="none" w:sz="0" w:space="0" w:color="auto"/>
      </w:divBdr>
    </w:div>
    <w:div w:id="1201087195">
      <w:bodyDiv w:val="1"/>
      <w:marLeft w:val="0"/>
      <w:marRight w:val="0"/>
      <w:marTop w:val="0"/>
      <w:marBottom w:val="0"/>
      <w:divBdr>
        <w:top w:val="none" w:sz="0" w:space="0" w:color="auto"/>
        <w:left w:val="none" w:sz="0" w:space="0" w:color="auto"/>
        <w:bottom w:val="none" w:sz="0" w:space="0" w:color="auto"/>
        <w:right w:val="none" w:sz="0" w:space="0" w:color="auto"/>
      </w:divBdr>
    </w:div>
    <w:div w:id="1204560920">
      <w:bodyDiv w:val="1"/>
      <w:marLeft w:val="0"/>
      <w:marRight w:val="0"/>
      <w:marTop w:val="0"/>
      <w:marBottom w:val="0"/>
      <w:divBdr>
        <w:top w:val="none" w:sz="0" w:space="0" w:color="auto"/>
        <w:left w:val="none" w:sz="0" w:space="0" w:color="auto"/>
        <w:bottom w:val="none" w:sz="0" w:space="0" w:color="auto"/>
        <w:right w:val="none" w:sz="0" w:space="0" w:color="auto"/>
      </w:divBdr>
    </w:div>
    <w:div w:id="1270237269">
      <w:bodyDiv w:val="1"/>
      <w:marLeft w:val="0"/>
      <w:marRight w:val="0"/>
      <w:marTop w:val="0"/>
      <w:marBottom w:val="0"/>
      <w:divBdr>
        <w:top w:val="none" w:sz="0" w:space="0" w:color="auto"/>
        <w:left w:val="none" w:sz="0" w:space="0" w:color="auto"/>
        <w:bottom w:val="none" w:sz="0" w:space="0" w:color="auto"/>
        <w:right w:val="none" w:sz="0" w:space="0" w:color="auto"/>
      </w:divBdr>
    </w:div>
    <w:div w:id="1300068780">
      <w:bodyDiv w:val="1"/>
      <w:marLeft w:val="0"/>
      <w:marRight w:val="0"/>
      <w:marTop w:val="0"/>
      <w:marBottom w:val="0"/>
      <w:divBdr>
        <w:top w:val="none" w:sz="0" w:space="0" w:color="auto"/>
        <w:left w:val="none" w:sz="0" w:space="0" w:color="auto"/>
        <w:bottom w:val="none" w:sz="0" w:space="0" w:color="auto"/>
        <w:right w:val="none" w:sz="0" w:space="0" w:color="auto"/>
      </w:divBdr>
    </w:div>
    <w:div w:id="1304769467">
      <w:bodyDiv w:val="1"/>
      <w:marLeft w:val="0"/>
      <w:marRight w:val="0"/>
      <w:marTop w:val="0"/>
      <w:marBottom w:val="0"/>
      <w:divBdr>
        <w:top w:val="none" w:sz="0" w:space="0" w:color="auto"/>
        <w:left w:val="none" w:sz="0" w:space="0" w:color="auto"/>
        <w:bottom w:val="none" w:sz="0" w:space="0" w:color="auto"/>
        <w:right w:val="none" w:sz="0" w:space="0" w:color="auto"/>
      </w:divBdr>
    </w:div>
    <w:div w:id="1325667540">
      <w:bodyDiv w:val="1"/>
      <w:marLeft w:val="0"/>
      <w:marRight w:val="0"/>
      <w:marTop w:val="0"/>
      <w:marBottom w:val="0"/>
      <w:divBdr>
        <w:top w:val="none" w:sz="0" w:space="0" w:color="auto"/>
        <w:left w:val="none" w:sz="0" w:space="0" w:color="auto"/>
        <w:bottom w:val="none" w:sz="0" w:space="0" w:color="auto"/>
        <w:right w:val="none" w:sz="0" w:space="0" w:color="auto"/>
      </w:divBdr>
    </w:div>
    <w:div w:id="1326468921">
      <w:bodyDiv w:val="1"/>
      <w:marLeft w:val="0"/>
      <w:marRight w:val="0"/>
      <w:marTop w:val="0"/>
      <w:marBottom w:val="0"/>
      <w:divBdr>
        <w:top w:val="none" w:sz="0" w:space="0" w:color="auto"/>
        <w:left w:val="none" w:sz="0" w:space="0" w:color="auto"/>
        <w:bottom w:val="none" w:sz="0" w:space="0" w:color="auto"/>
        <w:right w:val="none" w:sz="0" w:space="0" w:color="auto"/>
      </w:divBdr>
    </w:div>
    <w:div w:id="1329939278">
      <w:bodyDiv w:val="1"/>
      <w:marLeft w:val="0"/>
      <w:marRight w:val="0"/>
      <w:marTop w:val="0"/>
      <w:marBottom w:val="0"/>
      <w:divBdr>
        <w:top w:val="none" w:sz="0" w:space="0" w:color="auto"/>
        <w:left w:val="none" w:sz="0" w:space="0" w:color="auto"/>
        <w:bottom w:val="none" w:sz="0" w:space="0" w:color="auto"/>
        <w:right w:val="none" w:sz="0" w:space="0" w:color="auto"/>
      </w:divBdr>
    </w:div>
    <w:div w:id="1362392301">
      <w:bodyDiv w:val="1"/>
      <w:marLeft w:val="0"/>
      <w:marRight w:val="0"/>
      <w:marTop w:val="0"/>
      <w:marBottom w:val="0"/>
      <w:divBdr>
        <w:top w:val="none" w:sz="0" w:space="0" w:color="auto"/>
        <w:left w:val="none" w:sz="0" w:space="0" w:color="auto"/>
        <w:bottom w:val="none" w:sz="0" w:space="0" w:color="auto"/>
        <w:right w:val="none" w:sz="0" w:space="0" w:color="auto"/>
      </w:divBdr>
    </w:div>
    <w:div w:id="1488864718">
      <w:bodyDiv w:val="1"/>
      <w:marLeft w:val="0"/>
      <w:marRight w:val="0"/>
      <w:marTop w:val="0"/>
      <w:marBottom w:val="0"/>
      <w:divBdr>
        <w:top w:val="none" w:sz="0" w:space="0" w:color="auto"/>
        <w:left w:val="none" w:sz="0" w:space="0" w:color="auto"/>
        <w:bottom w:val="none" w:sz="0" w:space="0" w:color="auto"/>
        <w:right w:val="none" w:sz="0" w:space="0" w:color="auto"/>
      </w:divBdr>
    </w:div>
    <w:div w:id="1501777006">
      <w:bodyDiv w:val="1"/>
      <w:marLeft w:val="0"/>
      <w:marRight w:val="0"/>
      <w:marTop w:val="0"/>
      <w:marBottom w:val="0"/>
      <w:divBdr>
        <w:top w:val="none" w:sz="0" w:space="0" w:color="auto"/>
        <w:left w:val="none" w:sz="0" w:space="0" w:color="auto"/>
        <w:bottom w:val="none" w:sz="0" w:space="0" w:color="auto"/>
        <w:right w:val="none" w:sz="0" w:space="0" w:color="auto"/>
      </w:divBdr>
    </w:div>
    <w:div w:id="1520117068">
      <w:bodyDiv w:val="1"/>
      <w:marLeft w:val="0"/>
      <w:marRight w:val="0"/>
      <w:marTop w:val="0"/>
      <w:marBottom w:val="0"/>
      <w:divBdr>
        <w:top w:val="none" w:sz="0" w:space="0" w:color="auto"/>
        <w:left w:val="none" w:sz="0" w:space="0" w:color="auto"/>
        <w:bottom w:val="none" w:sz="0" w:space="0" w:color="auto"/>
        <w:right w:val="none" w:sz="0" w:space="0" w:color="auto"/>
      </w:divBdr>
    </w:div>
    <w:div w:id="1560702237">
      <w:bodyDiv w:val="1"/>
      <w:marLeft w:val="0"/>
      <w:marRight w:val="0"/>
      <w:marTop w:val="0"/>
      <w:marBottom w:val="0"/>
      <w:divBdr>
        <w:top w:val="none" w:sz="0" w:space="0" w:color="auto"/>
        <w:left w:val="none" w:sz="0" w:space="0" w:color="auto"/>
        <w:bottom w:val="none" w:sz="0" w:space="0" w:color="auto"/>
        <w:right w:val="none" w:sz="0" w:space="0" w:color="auto"/>
      </w:divBdr>
    </w:div>
    <w:div w:id="1579437605">
      <w:bodyDiv w:val="1"/>
      <w:marLeft w:val="0"/>
      <w:marRight w:val="0"/>
      <w:marTop w:val="0"/>
      <w:marBottom w:val="0"/>
      <w:divBdr>
        <w:top w:val="none" w:sz="0" w:space="0" w:color="auto"/>
        <w:left w:val="none" w:sz="0" w:space="0" w:color="auto"/>
        <w:bottom w:val="none" w:sz="0" w:space="0" w:color="auto"/>
        <w:right w:val="none" w:sz="0" w:space="0" w:color="auto"/>
      </w:divBdr>
    </w:div>
    <w:div w:id="1605381055">
      <w:bodyDiv w:val="1"/>
      <w:marLeft w:val="0"/>
      <w:marRight w:val="0"/>
      <w:marTop w:val="0"/>
      <w:marBottom w:val="0"/>
      <w:divBdr>
        <w:top w:val="none" w:sz="0" w:space="0" w:color="auto"/>
        <w:left w:val="none" w:sz="0" w:space="0" w:color="auto"/>
        <w:bottom w:val="none" w:sz="0" w:space="0" w:color="auto"/>
        <w:right w:val="none" w:sz="0" w:space="0" w:color="auto"/>
      </w:divBdr>
    </w:div>
    <w:div w:id="1771509293">
      <w:bodyDiv w:val="1"/>
      <w:marLeft w:val="0"/>
      <w:marRight w:val="0"/>
      <w:marTop w:val="0"/>
      <w:marBottom w:val="0"/>
      <w:divBdr>
        <w:top w:val="none" w:sz="0" w:space="0" w:color="auto"/>
        <w:left w:val="none" w:sz="0" w:space="0" w:color="auto"/>
        <w:bottom w:val="none" w:sz="0" w:space="0" w:color="auto"/>
        <w:right w:val="none" w:sz="0" w:space="0" w:color="auto"/>
      </w:divBdr>
    </w:div>
    <w:div w:id="1823347107">
      <w:bodyDiv w:val="1"/>
      <w:marLeft w:val="0"/>
      <w:marRight w:val="0"/>
      <w:marTop w:val="0"/>
      <w:marBottom w:val="0"/>
      <w:divBdr>
        <w:top w:val="none" w:sz="0" w:space="0" w:color="auto"/>
        <w:left w:val="none" w:sz="0" w:space="0" w:color="auto"/>
        <w:bottom w:val="none" w:sz="0" w:space="0" w:color="auto"/>
        <w:right w:val="none" w:sz="0" w:space="0" w:color="auto"/>
      </w:divBdr>
    </w:div>
    <w:div w:id="1824196720">
      <w:bodyDiv w:val="1"/>
      <w:marLeft w:val="0"/>
      <w:marRight w:val="0"/>
      <w:marTop w:val="0"/>
      <w:marBottom w:val="0"/>
      <w:divBdr>
        <w:top w:val="none" w:sz="0" w:space="0" w:color="auto"/>
        <w:left w:val="none" w:sz="0" w:space="0" w:color="auto"/>
        <w:bottom w:val="none" w:sz="0" w:space="0" w:color="auto"/>
        <w:right w:val="none" w:sz="0" w:space="0" w:color="auto"/>
      </w:divBdr>
    </w:div>
    <w:div w:id="1826816334">
      <w:bodyDiv w:val="1"/>
      <w:marLeft w:val="0"/>
      <w:marRight w:val="0"/>
      <w:marTop w:val="0"/>
      <w:marBottom w:val="0"/>
      <w:divBdr>
        <w:top w:val="none" w:sz="0" w:space="0" w:color="auto"/>
        <w:left w:val="none" w:sz="0" w:space="0" w:color="auto"/>
        <w:bottom w:val="none" w:sz="0" w:space="0" w:color="auto"/>
        <w:right w:val="none" w:sz="0" w:space="0" w:color="auto"/>
      </w:divBdr>
    </w:div>
    <w:div w:id="1863394576">
      <w:bodyDiv w:val="1"/>
      <w:marLeft w:val="0"/>
      <w:marRight w:val="0"/>
      <w:marTop w:val="0"/>
      <w:marBottom w:val="0"/>
      <w:divBdr>
        <w:top w:val="none" w:sz="0" w:space="0" w:color="auto"/>
        <w:left w:val="none" w:sz="0" w:space="0" w:color="auto"/>
        <w:bottom w:val="none" w:sz="0" w:space="0" w:color="auto"/>
        <w:right w:val="none" w:sz="0" w:space="0" w:color="auto"/>
      </w:divBdr>
    </w:div>
    <w:div w:id="1877503180">
      <w:bodyDiv w:val="1"/>
      <w:marLeft w:val="0"/>
      <w:marRight w:val="0"/>
      <w:marTop w:val="0"/>
      <w:marBottom w:val="0"/>
      <w:divBdr>
        <w:top w:val="none" w:sz="0" w:space="0" w:color="auto"/>
        <w:left w:val="none" w:sz="0" w:space="0" w:color="auto"/>
        <w:bottom w:val="none" w:sz="0" w:space="0" w:color="auto"/>
        <w:right w:val="none" w:sz="0" w:space="0" w:color="auto"/>
      </w:divBdr>
    </w:div>
    <w:div w:id="1900358584">
      <w:bodyDiv w:val="1"/>
      <w:marLeft w:val="0"/>
      <w:marRight w:val="0"/>
      <w:marTop w:val="0"/>
      <w:marBottom w:val="0"/>
      <w:divBdr>
        <w:top w:val="none" w:sz="0" w:space="0" w:color="auto"/>
        <w:left w:val="none" w:sz="0" w:space="0" w:color="auto"/>
        <w:bottom w:val="none" w:sz="0" w:space="0" w:color="auto"/>
        <w:right w:val="none" w:sz="0" w:space="0" w:color="auto"/>
      </w:divBdr>
    </w:div>
    <w:div w:id="1901674559">
      <w:bodyDiv w:val="1"/>
      <w:marLeft w:val="0"/>
      <w:marRight w:val="0"/>
      <w:marTop w:val="0"/>
      <w:marBottom w:val="0"/>
      <w:divBdr>
        <w:top w:val="none" w:sz="0" w:space="0" w:color="auto"/>
        <w:left w:val="none" w:sz="0" w:space="0" w:color="auto"/>
        <w:bottom w:val="none" w:sz="0" w:space="0" w:color="auto"/>
        <w:right w:val="none" w:sz="0" w:space="0" w:color="auto"/>
      </w:divBdr>
    </w:div>
    <w:div w:id="1903755702">
      <w:bodyDiv w:val="1"/>
      <w:marLeft w:val="0"/>
      <w:marRight w:val="0"/>
      <w:marTop w:val="0"/>
      <w:marBottom w:val="0"/>
      <w:divBdr>
        <w:top w:val="none" w:sz="0" w:space="0" w:color="auto"/>
        <w:left w:val="none" w:sz="0" w:space="0" w:color="auto"/>
        <w:bottom w:val="none" w:sz="0" w:space="0" w:color="auto"/>
        <w:right w:val="none" w:sz="0" w:space="0" w:color="auto"/>
      </w:divBdr>
    </w:div>
    <w:div w:id="1945068150">
      <w:bodyDiv w:val="1"/>
      <w:marLeft w:val="0"/>
      <w:marRight w:val="0"/>
      <w:marTop w:val="0"/>
      <w:marBottom w:val="0"/>
      <w:divBdr>
        <w:top w:val="none" w:sz="0" w:space="0" w:color="auto"/>
        <w:left w:val="none" w:sz="0" w:space="0" w:color="auto"/>
        <w:bottom w:val="none" w:sz="0" w:space="0" w:color="auto"/>
        <w:right w:val="none" w:sz="0" w:space="0" w:color="auto"/>
      </w:divBdr>
    </w:div>
    <w:div w:id="1949845747">
      <w:bodyDiv w:val="1"/>
      <w:marLeft w:val="0"/>
      <w:marRight w:val="0"/>
      <w:marTop w:val="0"/>
      <w:marBottom w:val="0"/>
      <w:divBdr>
        <w:top w:val="none" w:sz="0" w:space="0" w:color="auto"/>
        <w:left w:val="none" w:sz="0" w:space="0" w:color="auto"/>
        <w:bottom w:val="none" w:sz="0" w:space="0" w:color="auto"/>
        <w:right w:val="none" w:sz="0" w:space="0" w:color="auto"/>
      </w:divBdr>
    </w:div>
    <w:div w:id="1968926904">
      <w:bodyDiv w:val="1"/>
      <w:marLeft w:val="0"/>
      <w:marRight w:val="0"/>
      <w:marTop w:val="0"/>
      <w:marBottom w:val="0"/>
      <w:divBdr>
        <w:top w:val="none" w:sz="0" w:space="0" w:color="auto"/>
        <w:left w:val="none" w:sz="0" w:space="0" w:color="auto"/>
        <w:bottom w:val="none" w:sz="0" w:space="0" w:color="auto"/>
        <w:right w:val="none" w:sz="0" w:space="0" w:color="auto"/>
      </w:divBdr>
    </w:div>
    <w:div w:id="2017417168">
      <w:bodyDiv w:val="1"/>
      <w:marLeft w:val="0"/>
      <w:marRight w:val="0"/>
      <w:marTop w:val="0"/>
      <w:marBottom w:val="0"/>
      <w:divBdr>
        <w:top w:val="none" w:sz="0" w:space="0" w:color="auto"/>
        <w:left w:val="none" w:sz="0" w:space="0" w:color="auto"/>
        <w:bottom w:val="none" w:sz="0" w:space="0" w:color="auto"/>
        <w:right w:val="none" w:sz="0" w:space="0" w:color="auto"/>
      </w:divBdr>
    </w:div>
    <w:div w:id="2038310366">
      <w:bodyDiv w:val="1"/>
      <w:marLeft w:val="0"/>
      <w:marRight w:val="0"/>
      <w:marTop w:val="0"/>
      <w:marBottom w:val="0"/>
      <w:divBdr>
        <w:top w:val="none" w:sz="0" w:space="0" w:color="auto"/>
        <w:left w:val="none" w:sz="0" w:space="0" w:color="auto"/>
        <w:bottom w:val="none" w:sz="0" w:space="0" w:color="auto"/>
        <w:right w:val="none" w:sz="0" w:space="0" w:color="auto"/>
      </w:divBdr>
    </w:div>
    <w:div w:id="2074350242">
      <w:bodyDiv w:val="1"/>
      <w:marLeft w:val="0"/>
      <w:marRight w:val="0"/>
      <w:marTop w:val="0"/>
      <w:marBottom w:val="0"/>
      <w:divBdr>
        <w:top w:val="none" w:sz="0" w:space="0" w:color="auto"/>
        <w:left w:val="none" w:sz="0" w:space="0" w:color="auto"/>
        <w:bottom w:val="none" w:sz="0" w:space="0" w:color="auto"/>
        <w:right w:val="none" w:sz="0" w:space="0" w:color="auto"/>
      </w:divBdr>
    </w:div>
    <w:div w:id="2085760167">
      <w:bodyDiv w:val="1"/>
      <w:marLeft w:val="0"/>
      <w:marRight w:val="0"/>
      <w:marTop w:val="0"/>
      <w:marBottom w:val="0"/>
      <w:divBdr>
        <w:top w:val="none" w:sz="0" w:space="0" w:color="auto"/>
        <w:left w:val="none" w:sz="0" w:space="0" w:color="auto"/>
        <w:bottom w:val="none" w:sz="0" w:space="0" w:color="auto"/>
        <w:right w:val="none" w:sz="0" w:space="0" w:color="auto"/>
      </w:divBdr>
    </w:div>
    <w:div w:id="2092005460">
      <w:bodyDiv w:val="1"/>
      <w:marLeft w:val="0"/>
      <w:marRight w:val="0"/>
      <w:marTop w:val="0"/>
      <w:marBottom w:val="0"/>
      <w:divBdr>
        <w:top w:val="none" w:sz="0" w:space="0" w:color="auto"/>
        <w:left w:val="none" w:sz="0" w:space="0" w:color="auto"/>
        <w:bottom w:val="none" w:sz="0" w:space="0" w:color="auto"/>
        <w:right w:val="none" w:sz="0" w:space="0" w:color="auto"/>
      </w:divBdr>
    </w:div>
    <w:div w:id="2102219306">
      <w:bodyDiv w:val="1"/>
      <w:marLeft w:val="0"/>
      <w:marRight w:val="0"/>
      <w:marTop w:val="0"/>
      <w:marBottom w:val="0"/>
      <w:divBdr>
        <w:top w:val="none" w:sz="0" w:space="0" w:color="auto"/>
        <w:left w:val="none" w:sz="0" w:space="0" w:color="auto"/>
        <w:bottom w:val="none" w:sz="0" w:space="0" w:color="auto"/>
        <w:right w:val="none" w:sz="0" w:space="0" w:color="auto"/>
      </w:divBdr>
    </w:div>
    <w:div w:id="214585310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1.png"/><Relationship Id="rId47" Type="http://schemas.openxmlformats.org/officeDocument/2006/relationships/image" Target="media/image35.emf"/><Relationship Id="rId63" Type="http://schemas.openxmlformats.org/officeDocument/2006/relationships/image" Target="media/image51.wmf"/><Relationship Id="rId68" Type="http://schemas.openxmlformats.org/officeDocument/2006/relationships/image" Target="media/image56.emf"/><Relationship Id="rId84" Type="http://schemas.openxmlformats.org/officeDocument/2006/relationships/image" Target="media/image67.png"/><Relationship Id="rId89" Type="http://schemas.openxmlformats.org/officeDocument/2006/relationships/image" Target="media/image72.png"/><Relationship Id="rId16" Type="http://schemas.openxmlformats.org/officeDocument/2006/relationships/image" Target="media/image8.emf"/><Relationship Id="rId11" Type="http://schemas.openxmlformats.org/officeDocument/2006/relationships/image" Target="media/image3.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1.emf"/><Relationship Id="rId58" Type="http://schemas.openxmlformats.org/officeDocument/2006/relationships/image" Target="media/image46.emf"/><Relationship Id="rId74" Type="http://schemas.openxmlformats.org/officeDocument/2006/relationships/image" Target="media/image62.emf"/><Relationship Id="rId79" Type="http://schemas.openxmlformats.org/officeDocument/2006/relationships/diagramColors" Target="diagrams/colors1.xml"/><Relationship Id="rId5" Type="http://schemas.openxmlformats.org/officeDocument/2006/relationships/settings" Target="settings.xml"/><Relationship Id="rId90" Type="http://schemas.openxmlformats.org/officeDocument/2006/relationships/image" Target="media/image73.png"/><Relationship Id="rId95" Type="http://schemas.openxmlformats.org/officeDocument/2006/relationships/footer" Target="footer1.xml"/><Relationship Id="rId22" Type="http://schemas.openxmlformats.org/officeDocument/2006/relationships/image" Target="media/image14.png"/><Relationship Id="rId27" Type="http://schemas.openxmlformats.org/officeDocument/2006/relationships/image" Target="media/image19.jpeg"/><Relationship Id="rId43" Type="http://schemas.openxmlformats.org/officeDocument/2006/relationships/image" Target="media/image32.emf"/><Relationship Id="rId48" Type="http://schemas.openxmlformats.org/officeDocument/2006/relationships/image" Target="media/image36.emf"/><Relationship Id="rId64" Type="http://schemas.openxmlformats.org/officeDocument/2006/relationships/image" Target="media/image52.emf"/><Relationship Id="rId69" Type="http://schemas.openxmlformats.org/officeDocument/2006/relationships/image" Target="media/image57.emf"/><Relationship Id="rId80" Type="http://schemas.microsoft.com/office/2007/relationships/diagramDrawing" Target="diagrams/drawing1.xml"/><Relationship Id="rId85" Type="http://schemas.openxmlformats.org/officeDocument/2006/relationships/image" Target="media/image68.png"/><Relationship Id="rId3" Type="http://schemas.openxmlformats.org/officeDocument/2006/relationships/numbering" Target="numbering.xml"/><Relationship Id="rId12" Type="http://schemas.openxmlformats.org/officeDocument/2006/relationships/image" Target="media/image4.emf"/><Relationship Id="rId17" Type="http://schemas.openxmlformats.org/officeDocument/2006/relationships/image" Target="media/image9.emf"/><Relationship Id="rId25" Type="http://schemas.openxmlformats.org/officeDocument/2006/relationships/image" Target="media/image17.jpe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oleObject" Target="embeddings/oleObject1.bin"/><Relationship Id="rId59" Type="http://schemas.openxmlformats.org/officeDocument/2006/relationships/image" Target="media/image47.emf"/><Relationship Id="rId67" Type="http://schemas.openxmlformats.org/officeDocument/2006/relationships/image" Target="media/image55.emf"/><Relationship Id="rId20" Type="http://schemas.openxmlformats.org/officeDocument/2006/relationships/image" Target="media/image12.png"/><Relationship Id="rId41" Type="http://schemas.openxmlformats.org/officeDocument/2006/relationships/hyperlink" Target="https://pubchem.ncbi.nlm.nih.gov/compound/Pioglitazone" TargetMode="External"/><Relationship Id="rId54" Type="http://schemas.openxmlformats.org/officeDocument/2006/relationships/image" Target="media/image42.emf"/><Relationship Id="rId62" Type="http://schemas.openxmlformats.org/officeDocument/2006/relationships/image" Target="media/image50.emf"/><Relationship Id="rId70" Type="http://schemas.openxmlformats.org/officeDocument/2006/relationships/image" Target="media/image58.emf"/><Relationship Id="rId75" Type="http://schemas.openxmlformats.org/officeDocument/2006/relationships/image" Target="media/image63.emf"/><Relationship Id="rId83" Type="http://schemas.openxmlformats.org/officeDocument/2006/relationships/image" Target="media/image66.tiff"/><Relationship Id="rId88" Type="http://schemas.openxmlformats.org/officeDocument/2006/relationships/image" Target="media/image71.png"/><Relationship Id="rId91" Type="http://schemas.openxmlformats.org/officeDocument/2006/relationships/image" Target="media/image74.png"/><Relationship Id="rId96"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emf"/><Relationship Id="rId23" Type="http://schemas.openxmlformats.org/officeDocument/2006/relationships/image" Target="media/image15.emf"/><Relationship Id="rId28" Type="http://schemas.openxmlformats.org/officeDocument/2006/relationships/image" Target="media/image20.png"/><Relationship Id="rId36" Type="http://schemas.openxmlformats.org/officeDocument/2006/relationships/image" Target="media/image27.png"/><Relationship Id="rId49" Type="http://schemas.openxmlformats.org/officeDocument/2006/relationships/image" Target="media/image37.emf"/><Relationship Id="rId57" Type="http://schemas.openxmlformats.org/officeDocument/2006/relationships/image" Target="media/image45.emf"/><Relationship Id="rId10" Type="http://schemas.openxmlformats.org/officeDocument/2006/relationships/image" Target="media/image2.png"/><Relationship Id="rId31" Type="http://schemas.microsoft.com/office/2007/relationships/hdphoto" Target="media/hdphoto1.wdp"/><Relationship Id="rId44" Type="http://schemas.openxmlformats.org/officeDocument/2006/relationships/image" Target="media/image33.emf"/><Relationship Id="rId52" Type="http://schemas.openxmlformats.org/officeDocument/2006/relationships/image" Target="media/image40.emf"/><Relationship Id="rId60" Type="http://schemas.openxmlformats.org/officeDocument/2006/relationships/image" Target="media/image48.emf"/><Relationship Id="rId65" Type="http://schemas.openxmlformats.org/officeDocument/2006/relationships/image" Target="media/image53.emf"/><Relationship Id="rId73" Type="http://schemas.openxmlformats.org/officeDocument/2006/relationships/image" Target="media/image61.emf"/><Relationship Id="rId78" Type="http://schemas.openxmlformats.org/officeDocument/2006/relationships/diagramQuickStyle" Target="diagrams/quickStyle1.xml"/><Relationship Id="rId81" Type="http://schemas.openxmlformats.org/officeDocument/2006/relationships/image" Target="media/image64.png"/><Relationship Id="rId86" Type="http://schemas.openxmlformats.org/officeDocument/2006/relationships/image" Target="media/image69.png"/><Relationship Id="rId94" Type="http://schemas.openxmlformats.org/officeDocument/2006/relationships/header" Target="header1.xml"/><Relationship Id="rId99"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emf"/><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38.emf"/><Relationship Id="rId55" Type="http://schemas.openxmlformats.org/officeDocument/2006/relationships/image" Target="media/image43.emf"/><Relationship Id="rId76" Type="http://schemas.openxmlformats.org/officeDocument/2006/relationships/diagramData" Target="diagrams/data1.xml"/><Relationship Id="rId97"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59.emf"/><Relationship Id="rId92" Type="http://schemas.openxmlformats.org/officeDocument/2006/relationships/image" Target="media/image75.png"/><Relationship Id="rId2" Type="http://schemas.openxmlformats.org/officeDocument/2006/relationships/customXml" Target="../customXml/item2.xml"/><Relationship Id="rId29" Type="http://schemas.openxmlformats.org/officeDocument/2006/relationships/image" Target="media/image21.jpeg"/><Relationship Id="rId24" Type="http://schemas.openxmlformats.org/officeDocument/2006/relationships/image" Target="media/image16.png"/><Relationship Id="rId40" Type="http://schemas.openxmlformats.org/officeDocument/2006/relationships/hyperlink" Target="https://pubchem.ncbi.nlm.nih.gov/compound/Troglitazone" TargetMode="External"/><Relationship Id="rId45" Type="http://schemas.openxmlformats.org/officeDocument/2006/relationships/image" Target="media/image34.emf"/><Relationship Id="rId66" Type="http://schemas.openxmlformats.org/officeDocument/2006/relationships/image" Target="media/image54.emf"/><Relationship Id="rId87" Type="http://schemas.openxmlformats.org/officeDocument/2006/relationships/image" Target="media/image70.png"/><Relationship Id="rId61" Type="http://schemas.openxmlformats.org/officeDocument/2006/relationships/image" Target="media/image49.emf"/><Relationship Id="rId82" Type="http://schemas.openxmlformats.org/officeDocument/2006/relationships/image" Target="media/image65.tiff"/><Relationship Id="rId19" Type="http://schemas.openxmlformats.org/officeDocument/2006/relationships/image" Target="media/image11.emf"/><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6.png"/><Relationship Id="rId56" Type="http://schemas.openxmlformats.org/officeDocument/2006/relationships/image" Target="media/image44.emf"/><Relationship Id="rId77" Type="http://schemas.openxmlformats.org/officeDocument/2006/relationships/diagramLayout" Target="diagrams/layout1.xml"/><Relationship Id="rId8" Type="http://schemas.openxmlformats.org/officeDocument/2006/relationships/endnotes" Target="endnotes.xml"/><Relationship Id="rId51" Type="http://schemas.openxmlformats.org/officeDocument/2006/relationships/image" Target="media/image39.emf"/><Relationship Id="rId72" Type="http://schemas.openxmlformats.org/officeDocument/2006/relationships/image" Target="media/image60.emf"/><Relationship Id="rId93" Type="http://schemas.openxmlformats.org/officeDocument/2006/relationships/hyperlink" Target="https://www.nmrdb.org/13c/index.shtml?v=v2.121.0" TargetMode="External"/><Relationship Id="rId98" Type="http://schemas.microsoft.com/office/2011/relationships/people" Target="people.xml"/></Relationships>
</file>

<file path=word/diagrams/colors1.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D29499F-4693-2C48-B4D1-026507884BB4}" type="doc">
      <dgm:prSet loTypeId="urn:microsoft.com/office/officeart/2005/8/layout/hChevron3" loCatId="" qsTypeId="urn:microsoft.com/office/officeart/2005/8/quickstyle/simple1" qsCatId="simple" csTypeId="urn:microsoft.com/office/officeart/2005/8/colors/accent3_4" csCatId="accent3" phldr="1"/>
      <dgm:spPr/>
    </dgm:pt>
    <dgm:pt modelId="{D0C29A61-89BC-7146-8384-6011DAF188A7}">
      <dgm:prSet phldrT="[Text]"/>
      <dgm:spPr/>
      <dgm:t>
        <a:bodyPr/>
        <a:lstStyle/>
        <a:p>
          <a:r>
            <a:rPr lang="en-GB" dirty="0"/>
            <a:t>Mutate template</a:t>
          </a:r>
        </a:p>
      </dgm:t>
    </dgm:pt>
    <dgm:pt modelId="{42174782-907E-4F47-BD23-3BBCE369DF83}" type="sibTrans" cxnId="{55BF42E3-C11A-3B45-90DB-A47BF18F3BEB}">
      <dgm:prSet/>
      <dgm:spPr/>
      <dgm:t>
        <a:bodyPr/>
        <a:lstStyle/>
        <a:p>
          <a:endParaRPr lang="en-GB"/>
        </a:p>
      </dgm:t>
    </dgm:pt>
    <dgm:pt modelId="{89FD8EA2-F8F2-A84D-B3E7-F4EE1E8C6066}" type="parTrans" cxnId="{55BF42E3-C11A-3B45-90DB-A47BF18F3BEB}">
      <dgm:prSet/>
      <dgm:spPr/>
      <dgm:t>
        <a:bodyPr/>
        <a:lstStyle/>
        <a:p>
          <a:endParaRPr lang="en-GB"/>
        </a:p>
      </dgm:t>
    </dgm:pt>
    <dgm:pt modelId="{3090C3F1-819A-1A46-959D-77ED9329AAFA}">
      <dgm:prSet phldrT="[Text]"/>
      <dgm:spPr/>
      <dgm:t>
        <a:bodyPr/>
        <a:lstStyle/>
        <a:p>
          <a:r>
            <a:rPr lang="en-GB" dirty="0"/>
            <a:t>Side chain repacking</a:t>
          </a:r>
        </a:p>
      </dgm:t>
    </dgm:pt>
    <dgm:pt modelId="{F4A1049F-1998-4B47-8F04-8531B6665E65}" type="sibTrans" cxnId="{0C22CD20-8F8E-8A4C-9C77-586DD1B39BE9}">
      <dgm:prSet/>
      <dgm:spPr/>
      <dgm:t>
        <a:bodyPr/>
        <a:lstStyle/>
        <a:p>
          <a:endParaRPr lang="en-GB"/>
        </a:p>
      </dgm:t>
    </dgm:pt>
    <dgm:pt modelId="{F7D3EA70-BC99-C44A-8CC8-EA49E9C6F7E0}" type="parTrans" cxnId="{0C22CD20-8F8E-8A4C-9C77-586DD1B39BE9}">
      <dgm:prSet/>
      <dgm:spPr/>
      <dgm:t>
        <a:bodyPr/>
        <a:lstStyle/>
        <a:p>
          <a:endParaRPr lang="en-GB"/>
        </a:p>
      </dgm:t>
    </dgm:pt>
    <dgm:pt modelId="{72D612DA-889A-B34E-975C-5D890B8B6159}">
      <dgm:prSet phldrT="[Text]"/>
      <dgm:spPr/>
      <dgm:t>
        <a:bodyPr/>
        <a:lstStyle/>
        <a:p>
          <a:r>
            <a:rPr lang="en-GB" dirty="0"/>
            <a:t> Score</a:t>
          </a:r>
        </a:p>
      </dgm:t>
    </dgm:pt>
    <dgm:pt modelId="{A578D691-5F08-F64D-BA8F-EA6C70BDC10E}" type="sibTrans" cxnId="{63669672-170E-6443-9E49-7686D9FCEE2E}">
      <dgm:prSet/>
      <dgm:spPr/>
      <dgm:t>
        <a:bodyPr/>
        <a:lstStyle/>
        <a:p>
          <a:endParaRPr lang="en-GB"/>
        </a:p>
      </dgm:t>
    </dgm:pt>
    <dgm:pt modelId="{0EB7A98D-A38F-F04A-94D2-AE1A501F61D7}" type="parTrans" cxnId="{63669672-170E-6443-9E49-7686D9FCEE2E}">
      <dgm:prSet/>
      <dgm:spPr/>
      <dgm:t>
        <a:bodyPr/>
        <a:lstStyle/>
        <a:p>
          <a:endParaRPr lang="en-GB"/>
        </a:p>
      </dgm:t>
    </dgm:pt>
    <dgm:pt modelId="{BA94D3E4-2250-7744-8127-F88F633E92C1}">
      <dgm:prSet/>
      <dgm:spPr/>
      <dgm:t>
        <a:bodyPr/>
        <a:lstStyle/>
        <a:p>
          <a:r>
            <a:rPr lang="en-GB" dirty="0"/>
            <a:t>Dock</a:t>
          </a:r>
        </a:p>
      </dgm:t>
    </dgm:pt>
    <dgm:pt modelId="{C10B9CD2-31B7-624E-B69D-50E66E0D3528}" type="parTrans" cxnId="{EC30D085-7340-D543-AE4D-875896B74219}">
      <dgm:prSet/>
      <dgm:spPr/>
      <dgm:t>
        <a:bodyPr/>
        <a:lstStyle/>
        <a:p>
          <a:endParaRPr lang="en-GB"/>
        </a:p>
      </dgm:t>
    </dgm:pt>
    <dgm:pt modelId="{269B71C0-26ED-0D41-914F-DBAA0B2FEEB9}" type="sibTrans" cxnId="{EC30D085-7340-D543-AE4D-875896B74219}">
      <dgm:prSet/>
      <dgm:spPr/>
      <dgm:t>
        <a:bodyPr/>
        <a:lstStyle/>
        <a:p>
          <a:endParaRPr lang="en-GB"/>
        </a:p>
      </dgm:t>
    </dgm:pt>
    <dgm:pt modelId="{2BCC1FF0-5F4E-7842-B05B-328B59D91473}" type="pres">
      <dgm:prSet presAssocID="{5D29499F-4693-2C48-B4D1-026507884BB4}" presName="Name0" presStyleCnt="0">
        <dgm:presLayoutVars>
          <dgm:dir/>
          <dgm:resizeHandles val="exact"/>
        </dgm:presLayoutVars>
      </dgm:prSet>
      <dgm:spPr/>
    </dgm:pt>
    <dgm:pt modelId="{E37420C6-1B2F-8A4A-8C2E-1464D04CC465}" type="pres">
      <dgm:prSet presAssocID="{D0C29A61-89BC-7146-8384-6011DAF188A7}" presName="parTxOnly" presStyleLbl="node1" presStyleIdx="0" presStyleCnt="4">
        <dgm:presLayoutVars>
          <dgm:bulletEnabled val="1"/>
        </dgm:presLayoutVars>
      </dgm:prSet>
      <dgm:spPr/>
    </dgm:pt>
    <dgm:pt modelId="{B8F9974B-672D-5043-9164-70C0AE2DC2DE}" type="pres">
      <dgm:prSet presAssocID="{42174782-907E-4F47-BD23-3BBCE369DF83}" presName="parSpace" presStyleCnt="0"/>
      <dgm:spPr/>
    </dgm:pt>
    <dgm:pt modelId="{134C54DE-03CE-E04C-878D-A90BED9B7274}" type="pres">
      <dgm:prSet presAssocID="{3090C3F1-819A-1A46-959D-77ED9329AAFA}" presName="parTxOnly" presStyleLbl="node1" presStyleIdx="1" presStyleCnt="4">
        <dgm:presLayoutVars>
          <dgm:bulletEnabled val="1"/>
        </dgm:presLayoutVars>
      </dgm:prSet>
      <dgm:spPr/>
    </dgm:pt>
    <dgm:pt modelId="{EFB3496A-D285-B04B-AB7B-31AC5D24F6D2}" type="pres">
      <dgm:prSet presAssocID="{F4A1049F-1998-4B47-8F04-8531B6665E65}" presName="parSpace" presStyleCnt="0"/>
      <dgm:spPr/>
    </dgm:pt>
    <dgm:pt modelId="{E1CEC7F4-AF2D-D548-B15D-CF1F765AC230}" type="pres">
      <dgm:prSet presAssocID="{BA94D3E4-2250-7744-8127-F88F633E92C1}" presName="parTxOnly" presStyleLbl="node1" presStyleIdx="2" presStyleCnt="4">
        <dgm:presLayoutVars>
          <dgm:bulletEnabled val="1"/>
        </dgm:presLayoutVars>
      </dgm:prSet>
      <dgm:spPr/>
    </dgm:pt>
    <dgm:pt modelId="{48517311-D342-294E-AA5E-2D3A86B917FF}" type="pres">
      <dgm:prSet presAssocID="{269B71C0-26ED-0D41-914F-DBAA0B2FEEB9}" presName="parSpace" presStyleCnt="0"/>
      <dgm:spPr/>
    </dgm:pt>
    <dgm:pt modelId="{7FAA51D7-844C-3B43-8679-8C73D7AA1AB9}" type="pres">
      <dgm:prSet presAssocID="{72D612DA-889A-B34E-975C-5D890B8B6159}" presName="parTxOnly" presStyleLbl="node1" presStyleIdx="3" presStyleCnt="4" custLinFactNeighborX="3536" custLinFactNeighborY="884">
        <dgm:presLayoutVars>
          <dgm:bulletEnabled val="1"/>
        </dgm:presLayoutVars>
      </dgm:prSet>
      <dgm:spPr/>
    </dgm:pt>
  </dgm:ptLst>
  <dgm:cxnLst>
    <dgm:cxn modelId="{0C22CD20-8F8E-8A4C-9C77-586DD1B39BE9}" srcId="{5D29499F-4693-2C48-B4D1-026507884BB4}" destId="{3090C3F1-819A-1A46-959D-77ED9329AAFA}" srcOrd="1" destOrd="0" parTransId="{F7D3EA70-BC99-C44A-8CC8-EA49E9C6F7E0}" sibTransId="{F4A1049F-1998-4B47-8F04-8531B6665E65}"/>
    <dgm:cxn modelId="{EA000F4E-3CA8-B342-9CDF-CE4013F9840A}" type="presOf" srcId="{3090C3F1-819A-1A46-959D-77ED9329AAFA}" destId="{134C54DE-03CE-E04C-878D-A90BED9B7274}" srcOrd="0" destOrd="0" presId="urn:microsoft.com/office/officeart/2005/8/layout/hChevron3"/>
    <dgm:cxn modelId="{C3CB9C6F-7D1B-CD41-B6A0-C0B8E84018EE}" type="presOf" srcId="{72D612DA-889A-B34E-975C-5D890B8B6159}" destId="{7FAA51D7-844C-3B43-8679-8C73D7AA1AB9}" srcOrd="0" destOrd="0" presId="urn:microsoft.com/office/officeart/2005/8/layout/hChevron3"/>
    <dgm:cxn modelId="{13481171-1DE3-DC41-84A7-57AC818541CD}" type="presOf" srcId="{D0C29A61-89BC-7146-8384-6011DAF188A7}" destId="{E37420C6-1B2F-8A4A-8C2E-1464D04CC465}" srcOrd="0" destOrd="0" presId="urn:microsoft.com/office/officeart/2005/8/layout/hChevron3"/>
    <dgm:cxn modelId="{63669672-170E-6443-9E49-7686D9FCEE2E}" srcId="{5D29499F-4693-2C48-B4D1-026507884BB4}" destId="{72D612DA-889A-B34E-975C-5D890B8B6159}" srcOrd="3" destOrd="0" parTransId="{0EB7A98D-A38F-F04A-94D2-AE1A501F61D7}" sibTransId="{A578D691-5F08-F64D-BA8F-EA6C70BDC10E}"/>
    <dgm:cxn modelId="{A7EB5475-9FDA-224B-B256-6B5B69D90EA2}" type="presOf" srcId="{BA94D3E4-2250-7744-8127-F88F633E92C1}" destId="{E1CEC7F4-AF2D-D548-B15D-CF1F765AC230}" srcOrd="0" destOrd="0" presId="urn:microsoft.com/office/officeart/2005/8/layout/hChevron3"/>
    <dgm:cxn modelId="{EC30D085-7340-D543-AE4D-875896B74219}" srcId="{5D29499F-4693-2C48-B4D1-026507884BB4}" destId="{BA94D3E4-2250-7744-8127-F88F633E92C1}" srcOrd="2" destOrd="0" parTransId="{C10B9CD2-31B7-624E-B69D-50E66E0D3528}" sibTransId="{269B71C0-26ED-0D41-914F-DBAA0B2FEEB9}"/>
    <dgm:cxn modelId="{EC1262C6-273E-9148-9E07-02E1EC2E408F}" type="presOf" srcId="{5D29499F-4693-2C48-B4D1-026507884BB4}" destId="{2BCC1FF0-5F4E-7842-B05B-328B59D91473}" srcOrd="0" destOrd="0" presId="urn:microsoft.com/office/officeart/2005/8/layout/hChevron3"/>
    <dgm:cxn modelId="{55BF42E3-C11A-3B45-90DB-A47BF18F3BEB}" srcId="{5D29499F-4693-2C48-B4D1-026507884BB4}" destId="{D0C29A61-89BC-7146-8384-6011DAF188A7}" srcOrd="0" destOrd="0" parTransId="{89FD8EA2-F8F2-A84D-B3E7-F4EE1E8C6066}" sibTransId="{42174782-907E-4F47-BD23-3BBCE369DF83}"/>
    <dgm:cxn modelId="{004A20AD-88AA-EC4B-9071-6BB25CE4DAF1}" type="presParOf" srcId="{2BCC1FF0-5F4E-7842-B05B-328B59D91473}" destId="{E37420C6-1B2F-8A4A-8C2E-1464D04CC465}" srcOrd="0" destOrd="0" presId="urn:microsoft.com/office/officeart/2005/8/layout/hChevron3"/>
    <dgm:cxn modelId="{C3D3E152-8936-434C-8593-B14944F671D4}" type="presParOf" srcId="{2BCC1FF0-5F4E-7842-B05B-328B59D91473}" destId="{B8F9974B-672D-5043-9164-70C0AE2DC2DE}" srcOrd="1" destOrd="0" presId="urn:microsoft.com/office/officeart/2005/8/layout/hChevron3"/>
    <dgm:cxn modelId="{16C09EE1-A5C9-8840-94C9-AADBFCBFF588}" type="presParOf" srcId="{2BCC1FF0-5F4E-7842-B05B-328B59D91473}" destId="{134C54DE-03CE-E04C-878D-A90BED9B7274}" srcOrd="2" destOrd="0" presId="urn:microsoft.com/office/officeart/2005/8/layout/hChevron3"/>
    <dgm:cxn modelId="{1CC74FBD-8426-F540-B7AB-FE0BFCC7C055}" type="presParOf" srcId="{2BCC1FF0-5F4E-7842-B05B-328B59D91473}" destId="{EFB3496A-D285-B04B-AB7B-31AC5D24F6D2}" srcOrd="3" destOrd="0" presId="urn:microsoft.com/office/officeart/2005/8/layout/hChevron3"/>
    <dgm:cxn modelId="{A419AA10-142C-484E-9F04-36BE2B3095D4}" type="presParOf" srcId="{2BCC1FF0-5F4E-7842-B05B-328B59D91473}" destId="{E1CEC7F4-AF2D-D548-B15D-CF1F765AC230}" srcOrd="4" destOrd="0" presId="urn:microsoft.com/office/officeart/2005/8/layout/hChevron3"/>
    <dgm:cxn modelId="{0795A167-2802-AD4B-BFE5-4FD83C96AAEB}" type="presParOf" srcId="{2BCC1FF0-5F4E-7842-B05B-328B59D91473}" destId="{48517311-D342-294E-AA5E-2D3A86B917FF}" srcOrd="5" destOrd="0" presId="urn:microsoft.com/office/officeart/2005/8/layout/hChevron3"/>
    <dgm:cxn modelId="{A139CE0F-0AE8-5746-9CB8-4CB7D79F5243}" type="presParOf" srcId="{2BCC1FF0-5F4E-7842-B05B-328B59D91473}" destId="{7FAA51D7-844C-3B43-8679-8C73D7AA1AB9}" srcOrd="6" destOrd="0" presId="urn:microsoft.com/office/officeart/2005/8/layout/hChevron3"/>
  </dgm:cxnLst>
  <dgm:bg/>
  <dgm:whole/>
  <dgm:extLst>
    <a:ext uri="http://schemas.microsoft.com/office/drawing/2008/diagram">
      <dsp:dataModelExt xmlns:dsp="http://schemas.microsoft.com/office/drawing/2008/diagram" relId="rId8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37420C6-1B2F-8A4A-8C2E-1464D04CC465}">
      <dsp:nvSpPr>
        <dsp:cNvPr id="0" name=""/>
        <dsp:cNvSpPr/>
      </dsp:nvSpPr>
      <dsp:spPr>
        <a:xfrm>
          <a:off x="1678" y="848183"/>
          <a:ext cx="1683630" cy="673452"/>
        </a:xfrm>
        <a:prstGeom prst="homePlate">
          <a:avLst/>
        </a:prstGeom>
        <a:solidFill>
          <a:schemeClr val="accent3">
            <a:shade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0678" tIns="45339" rIns="22670" bIns="45339" numCol="1" spcCol="1270" anchor="ctr" anchorCtr="0">
          <a:noAutofit/>
        </a:bodyPr>
        <a:lstStyle/>
        <a:p>
          <a:pPr marL="0" lvl="0" indent="0" algn="ctr" defTabSz="755650">
            <a:lnSpc>
              <a:spcPct val="90000"/>
            </a:lnSpc>
            <a:spcBef>
              <a:spcPct val="0"/>
            </a:spcBef>
            <a:spcAft>
              <a:spcPct val="35000"/>
            </a:spcAft>
            <a:buNone/>
          </a:pPr>
          <a:r>
            <a:rPr lang="en-GB" sz="1700" kern="1200" dirty="0"/>
            <a:t>Mutate template</a:t>
          </a:r>
        </a:p>
      </dsp:txBody>
      <dsp:txXfrm>
        <a:off x="1678" y="848183"/>
        <a:ext cx="1515267" cy="673452"/>
      </dsp:txXfrm>
    </dsp:sp>
    <dsp:sp modelId="{134C54DE-03CE-E04C-878D-A90BED9B7274}">
      <dsp:nvSpPr>
        <dsp:cNvPr id="0" name=""/>
        <dsp:cNvSpPr/>
      </dsp:nvSpPr>
      <dsp:spPr>
        <a:xfrm>
          <a:off x="1348582" y="848183"/>
          <a:ext cx="1683630" cy="673452"/>
        </a:xfrm>
        <a:prstGeom prst="chevron">
          <a:avLst/>
        </a:prstGeom>
        <a:solidFill>
          <a:schemeClr val="accent3">
            <a:shade val="50000"/>
            <a:hueOff val="0"/>
            <a:satOff val="0"/>
            <a:lumOff val="17981"/>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009" tIns="45339" rIns="22670" bIns="45339" numCol="1" spcCol="1270" anchor="ctr" anchorCtr="0">
          <a:noAutofit/>
        </a:bodyPr>
        <a:lstStyle/>
        <a:p>
          <a:pPr marL="0" lvl="0" indent="0" algn="ctr" defTabSz="755650">
            <a:lnSpc>
              <a:spcPct val="90000"/>
            </a:lnSpc>
            <a:spcBef>
              <a:spcPct val="0"/>
            </a:spcBef>
            <a:spcAft>
              <a:spcPct val="35000"/>
            </a:spcAft>
            <a:buNone/>
          </a:pPr>
          <a:r>
            <a:rPr lang="en-GB" sz="1700" kern="1200" dirty="0"/>
            <a:t>Side chain repacking</a:t>
          </a:r>
        </a:p>
      </dsp:txBody>
      <dsp:txXfrm>
        <a:off x="1685308" y="848183"/>
        <a:ext cx="1010178" cy="673452"/>
      </dsp:txXfrm>
    </dsp:sp>
    <dsp:sp modelId="{E1CEC7F4-AF2D-D548-B15D-CF1F765AC230}">
      <dsp:nvSpPr>
        <dsp:cNvPr id="0" name=""/>
        <dsp:cNvSpPr/>
      </dsp:nvSpPr>
      <dsp:spPr>
        <a:xfrm>
          <a:off x="2695486" y="848183"/>
          <a:ext cx="1683630" cy="673452"/>
        </a:xfrm>
        <a:prstGeom prst="chevron">
          <a:avLst/>
        </a:prstGeom>
        <a:solidFill>
          <a:schemeClr val="accent3">
            <a:shade val="50000"/>
            <a:hueOff val="0"/>
            <a:satOff val="0"/>
            <a:lumOff val="3596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009" tIns="45339" rIns="22670" bIns="45339" numCol="1" spcCol="1270" anchor="ctr" anchorCtr="0">
          <a:noAutofit/>
        </a:bodyPr>
        <a:lstStyle/>
        <a:p>
          <a:pPr marL="0" lvl="0" indent="0" algn="ctr" defTabSz="755650">
            <a:lnSpc>
              <a:spcPct val="90000"/>
            </a:lnSpc>
            <a:spcBef>
              <a:spcPct val="0"/>
            </a:spcBef>
            <a:spcAft>
              <a:spcPct val="35000"/>
            </a:spcAft>
            <a:buNone/>
          </a:pPr>
          <a:r>
            <a:rPr lang="en-GB" sz="1700" kern="1200" dirty="0"/>
            <a:t>Dock</a:t>
          </a:r>
        </a:p>
      </dsp:txBody>
      <dsp:txXfrm>
        <a:off x="3032212" y="848183"/>
        <a:ext cx="1010178" cy="673452"/>
      </dsp:txXfrm>
    </dsp:sp>
    <dsp:sp modelId="{7FAA51D7-844C-3B43-8679-8C73D7AA1AB9}">
      <dsp:nvSpPr>
        <dsp:cNvPr id="0" name=""/>
        <dsp:cNvSpPr/>
      </dsp:nvSpPr>
      <dsp:spPr>
        <a:xfrm>
          <a:off x="4044069" y="854137"/>
          <a:ext cx="1683630" cy="673452"/>
        </a:xfrm>
        <a:prstGeom prst="chevron">
          <a:avLst/>
        </a:prstGeom>
        <a:solidFill>
          <a:schemeClr val="accent3">
            <a:shade val="50000"/>
            <a:hueOff val="0"/>
            <a:satOff val="0"/>
            <a:lumOff val="17981"/>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009" tIns="45339" rIns="22670" bIns="45339" numCol="1" spcCol="1270" anchor="ctr" anchorCtr="0">
          <a:noAutofit/>
        </a:bodyPr>
        <a:lstStyle/>
        <a:p>
          <a:pPr marL="0" lvl="0" indent="0" algn="ctr" defTabSz="755650">
            <a:lnSpc>
              <a:spcPct val="90000"/>
            </a:lnSpc>
            <a:spcBef>
              <a:spcPct val="0"/>
            </a:spcBef>
            <a:spcAft>
              <a:spcPct val="35000"/>
            </a:spcAft>
            <a:buNone/>
          </a:pPr>
          <a:r>
            <a:rPr lang="en-GB" sz="1700" kern="1200" dirty="0"/>
            <a:t> Score</a:t>
          </a:r>
        </a:p>
      </dsp:txBody>
      <dsp:txXfrm>
        <a:off x="4380795" y="854137"/>
        <a:ext cx="1010178" cy="673452"/>
      </dsp:txXfrm>
    </dsp:sp>
  </dsp:spTree>
</dsp:drawing>
</file>

<file path=word/diagrams/layout1.xml><?xml version="1.0" encoding="utf-8"?>
<dgm:layoutDef xmlns:dgm="http://schemas.openxmlformats.org/drawingml/2006/diagram" xmlns:a="http://schemas.openxmlformats.org/drawingml/2006/main" uniqueId="urn:microsoft.com/office/officeart/2005/8/layout/hChevron3">
  <dgm:title val=""/>
  <dgm:desc val=""/>
  <dgm:catLst>
    <dgm:cat type="process" pri="10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hoose name="Name4">
      <dgm:if name="Name5" axis="root des" func="maxDepth" op="gte" val="2">
        <dgm:constrLst>
          <dgm:constr type="w" for="ch" forName="parAndChTx" refType="w"/>
          <dgm:constr type="primFontSz" for="ch" ptType="node" op="equ"/>
          <dgm:constr type="w" for="ch" forName="parAndChSpace" refType="w" refFor="ch" refForName="parAndChTx" fact="-0.2"/>
          <dgm:constr type="w" for="ch" ptType="sibTrans" op="equ"/>
        </dgm:constrLst>
        <dgm:ruleLst/>
        <dgm:forEach name="Name6" axis="ch" ptType="node">
          <dgm:layoutNode name="parAndChTx">
            <dgm:varLst>
              <dgm:bulletEnabled val="1"/>
            </dgm:varLst>
            <dgm:alg type="tx"/>
            <dgm:choose name="Name7">
              <dgm:if name="Name8" func="var" arg="dir" op="equ" val="norm">
                <dgm:choose name="Name9">
                  <dgm:if name="Name10" axis="self" ptType="node" func="pos" op="equ" val="1">
                    <dgm:shape xmlns:r="http://schemas.openxmlformats.org/officeDocument/2006/relationships" type="homePlate"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1"/>
                      <dgm:constr type="rMarg" refType="w" fact="0.4"/>
                    </dgm:constrLst>
                  </dgm:if>
                  <dgm:else name="Name11">
                    <dgm:shape xmlns:r="http://schemas.openxmlformats.org/officeDocument/2006/relationships" type="chevron"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1"/>
                      <dgm:constr type="rMarg" refType="w" fact="0.1"/>
                    </dgm:constrLst>
                  </dgm:else>
                </dgm:choose>
              </dgm:if>
              <dgm:else name="Name12">
                <dgm:choose name="Name13">
                  <dgm:if name="Name14" axis="self" ptType="node" func="pos" op="equ" val="1">
                    <dgm:shape xmlns:r="http://schemas.openxmlformats.org/officeDocument/2006/relationships" rot="180" type="homePlate"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4"/>
                      <dgm:constr type="rMarg" refType="w" fact="0.1"/>
                    </dgm:constrLst>
                  </dgm:if>
                  <dgm:else name="Name15">
                    <dgm:shape xmlns:r="http://schemas.openxmlformats.org/officeDocument/2006/relationships" rot="180" type="chevron"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1"/>
                      <dgm:constr type="rMarg" refType="w" fact="0.1"/>
                    </dgm:constrLst>
                  </dgm:else>
                </dgm:choose>
              </dgm:else>
            </dgm:choose>
            <dgm:ruleLst>
              <dgm:rule type="primFontSz" val="5" fact="NaN" max="NaN"/>
            </dgm:ruleLst>
          </dgm:layoutNode>
          <dgm:forEach name="Name16" axis="followSib" ptType="sibTrans" cnt="1">
            <dgm:layoutNode name="parAndChSpace">
              <dgm:alg type="sp"/>
              <dgm:shape xmlns:r="http://schemas.openxmlformats.org/officeDocument/2006/relationships" r:blip="">
                <dgm:adjLst/>
              </dgm:shape>
              <dgm:presOf/>
              <dgm:constrLst/>
              <dgm:ruleLst/>
            </dgm:layoutNode>
          </dgm:forEach>
        </dgm:forEach>
      </dgm:if>
      <dgm:else name="Name17">
        <dgm:constrLst>
          <dgm:constr type="w" for="ch" forName="parTxOnly" refType="w"/>
          <dgm:constr type="primFontSz" for="ch" ptType="node" op="equ"/>
          <dgm:constr type="w" for="ch" forName="parSpace" refType="w" refFor="ch" refForName="parTxOnly" fact="-0.2"/>
          <dgm:constr type="w" for="ch" ptType="sibTrans" op="equ"/>
        </dgm:constrLst>
        <dgm:ruleLst/>
        <dgm:forEach name="Name18" axis="ch" ptType="node">
          <dgm:layoutNode name="parTxOnly">
            <dgm:varLst>
              <dgm:bulletEnabled val="1"/>
            </dgm:varLst>
            <dgm:alg type="tx"/>
            <dgm:presOf axis="desOrSelf" ptType="node"/>
            <dgm:choose name="Name19">
              <dgm:if name="Name20" func="var" arg="dir" op="equ" val="norm">
                <dgm:choose name="Name21">
                  <dgm:if name="Name22" axis="self" ptType="node" func="pos" op="equ" val="1">
                    <dgm:shape xmlns:r="http://schemas.openxmlformats.org/officeDocument/2006/relationships" type="homePlate" r:blip="">
                      <dgm:adjLst/>
                    </dgm:shape>
                    <dgm:constrLst>
                      <dgm:constr type="h" refType="w" op="equ" fact="0.4"/>
                      <dgm:constr type="primFontSz" val="65"/>
                      <dgm:constr type="tMarg" refType="primFontSz" fact="0.21"/>
                      <dgm:constr type="bMarg" refType="primFontSz" fact="0.21"/>
                      <dgm:constr type="lMarg" refType="primFontSz" fact="0.42"/>
                      <dgm:constr type="rMarg" refType="primFontSz" fact="0.105"/>
                    </dgm:constrLst>
                  </dgm:if>
                  <dgm:else name="Name23">
                    <dgm:shape xmlns:r="http://schemas.openxmlformats.org/officeDocument/2006/relationships" type="chevron" r:blip="">
                      <dgm:adjLst/>
                    </dgm:shape>
                    <dgm:constrLst>
                      <dgm:constr type="h" refType="w" op="equ" fact="0.4"/>
                      <dgm:constr type="primFontSz" val="65"/>
                      <dgm:constr type="tMarg" refType="primFontSz" fact="0.21"/>
                      <dgm:constr type="bMarg" refType="primFontSz" fact="0.21"/>
                      <dgm:constr type="lMarg" refType="primFontSz" fact="0.315"/>
                      <dgm:constr type="rMarg" refType="primFontSz" fact="0.105"/>
                    </dgm:constrLst>
                  </dgm:else>
                </dgm:choose>
              </dgm:if>
              <dgm:else name="Name24">
                <dgm:choose name="Name25">
                  <dgm:if name="Name26" axis="self" ptType="node" func="pos" op="equ" val="1">
                    <dgm:shape xmlns:r="http://schemas.openxmlformats.org/officeDocument/2006/relationships" rot="180" type="homePlate" r:blip="">
                      <dgm:adjLst/>
                    </dgm:shape>
                    <dgm:constrLst>
                      <dgm:constr type="h" refType="w" op="equ" fact="0.4"/>
                      <dgm:constr type="primFontSz" val="65"/>
                      <dgm:constr type="tMarg" refType="primFontSz" fact="0.21"/>
                      <dgm:constr type="bMarg" refType="primFontSz" fact="0.21"/>
                      <dgm:constr type="lMarg" refType="primFontSz" fact="0.105"/>
                      <dgm:constr type="rMarg" refType="primFontSz" fact="0.42"/>
                    </dgm:constrLst>
                  </dgm:if>
                  <dgm:else name="Name27">
                    <dgm:shape xmlns:r="http://schemas.openxmlformats.org/officeDocument/2006/relationships" rot="180" type="chevron" r:blip="">
                      <dgm:adjLst/>
                    </dgm:shape>
                    <dgm:constrLst>
                      <dgm:constr type="h" refType="w" op="equ" fact="0.4"/>
                      <dgm:constr type="primFontSz" val="65"/>
                      <dgm:constr type="tMarg" refType="primFontSz" fact="0.21"/>
                      <dgm:constr type="bMarg" refType="primFontSz" fact="0.21"/>
                      <dgm:constr type="lMarg" refType="primFontSz" fact="0.105"/>
                      <dgm:constr type="rMarg" refType="primFontSz" fact="0.315"/>
                    </dgm:constrLst>
                  </dgm:else>
                </dgm:choose>
              </dgm:else>
            </dgm:choose>
            <dgm:ruleLst>
              <dgm:rule type="primFontSz" val="5" fact="NaN" max="NaN"/>
            </dgm:ruleLst>
          </dgm:layoutNode>
          <dgm:forEach name="Name28" axis="followSib" ptType="sibTrans" cnt="1">
            <dgm:layoutNode name="parSpace">
              <dgm:alg type="sp"/>
              <dgm:shape xmlns:r="http://schemas.openxmlformats.org/officeDocument/2006/relationships" r:blip="">
                <dgm:adjLst/>
              </dgm:shape>
              <dgm:presOf/>
              <dgm:constrLst/>
              <dgm:ruleLst/>
            </dgm:layoutNode>
          </dgm:forEach>
        </dgm:forEach>
      </dgm:else>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jPHIlpGRAi2oL7DZPDjhFAtY9O4Q==">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</go:docsCustomData>
</go:gDocsCustomXmlDataStorage>
</file>

<file path=customXml/itemProps1.xml><?xml version="1.0" encoding="utf-8"?>
<ds:datastoreItem xmlns:ds="http://schemas.openxmlformats.org/officeDocument/2006/customXml" ds:itemID="{1069340E-E882-1947-8349-DE1506EA924C}">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124</Pages>
  <Words>49876</Words>
  <Characters>284299</Characters>
  <Application>Microsoft Office Word</Application>
  <DocSecurity>0</DocSecurity>
  <Lines>2369</Lines>
  <Paragraphs>667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333508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Sahara Bhanot</dc:creator>
  <cp:keywords/>
  <dc:description/>
  <cp:lastModifiedBy>Sahara Bhanot</cp:lastModifiedBy>
  <cp:revision>2</cp:revision>
  <cp:lastPrinted>2020-11-12T11:35:00Z</cp:lastPrinted>
  <dcterms:created xsi:type="dcterms:W3CDTF">2021-01-04T22:21:00Z</dcterms:created>
  <dcterms:modified xsi:type="dcterms:W3CDTF">2021-01-04T22:21:00Z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09b9558e-7eb9-375b-9393-935829753dc2</vt:lpwstr>
  </property>
  <property fmtid="{D5CDD505-2E9C-101B-9397-08002B2CF9AE}" pid="4" name="Mendeley Citation Style_1">
    <vt:lpwstr>http://www.zotero.org/styles/harvard-cite-them-right</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http://www.zotero.org/styles/royal-society-of-chemistry</vt:lpwstr>
  </property>
  <property fmtid="{D5CDD505-2E9C-101B-9397-08002B2CF9AE}" pid="24" name="Mendeley Recent Style Name 9_1">
    <vt:lpwstr>Royal Society of Chemistry</vt:lpwstr>
  </property>
</Properties>
</file>